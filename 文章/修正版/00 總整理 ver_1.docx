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E92FA" w14:textId="7AC47C29" w:rsidR="005C5B4D" w:rsidRPr="008A6038" w:rsidRDefault="004F1E75" w:rsidP="00077F6C">
      <w:pPr>
        <w:pStyle w:val="1"/>
        <w:numPr>
          <w:ilvl w:val="0"/>
          <w:numId w:val="0"/>
        </w:numPr>
        <w:ind w:left="425" w:hanging="425"/>
      </w:pPr>
      <w:bookmarkStart w:id="0" w:name="_Toc163389334"/>
      <w:bookmarkStart w:id="1" w:name="_Toc162382617"/>
      <w:r w:rsidRPr="008A6038">
        <w:rPr>
          <w:rFonts w:hint="eastAsia"/>
        </w:rPr>
        <w:t>摘要</w:t>
      </w:r>
      <w:bookmarkEnd w:id="0"/>
    </w:p>
    <w:p w14:paraId="5EDC2867" w14:textId="77777777" w:rsidR="005C5B4D" w:rsidRPr="008A6038" w:rsidRDefault="005C5B4D">
      <w:pPr>
        <w:widowControl/>
        <w:spacing w:line="240" w:lineRule="auto"/>
        <w:rPr>
          <w:rFonts w:cs="Times New Roman"/>
          <w:b/>
          <w:kern w:val="0"/>
          <w:sz w:val="32"/>
        </w:rPr>
      </w:pPr>
      <w:r w:rsidRPr="008A6038">
        <w:br w:type="page"/>
      </w:r>
    </w:p>
    <w:p w14:paraId="19F2110F" w14:textId="7929D58E" w:rsidR="005C5B4D" w:rsidRPr="008A6038" w:rsidRDefault="004F1E75" w:rsidP="00077F6C">
      <w:pPr>
        <w:pStyle w:val="1"/>
        <w:numPr>
          <w:ilvl w:val="0"/>
          <w:numId w:val="0"/>
        </w:numPr>
        <w:ind w:left="425" w:hanging="425"/>
      </w:pPr>
      <w:bookmarkStart w:id="2" w:name="_Toc163389335"/>
      <w:r w:rsidRPr="008A6038">
        <w:rPr>
          <w:rFonts w:hint="eastAsia"/>
        </w:rPr>
        <w:lastRenderedPageBreak/>
        <w:t>Abstract</w:t>
      </w:r>
      <w:bookmarkEnd w:id="2"/>
    </w:p>
    <w:p w14:paraId="54F2A364" w14:textId="77777777" w:rsidR="005C5B4D" w:rsidRPr="008A6038" w:rsidRDefault="005C5B4D">
      <w:pPr>
        <w:widowControl/>
        <w:spacing w:line="240" w:lineRule="auto"/>
        <w:rPr>
          <w:rFonts w:cs="Times New Roman"/>
          <w:b/>
          <w:kern w:val="0"/>
          <w:sz w:val="32"/>
        </w:rPr>
      </w:pPr>
      <w:r w:rsidRPr="008A6038">
        <w:br w:type="page"/>
      </w:r>
    </w:p>
    <w:p w14:paraId="0A6EF33B" w14:textId="5B352C3A" w:rsidR="003A387B" w:rsidRPr="008A6038" w:rsidRDefault="003A387B" w:rsidP="00362810">
      <w:pPr>
        <w:pStyle w:val="1"/>
        <w:numPr>
          <w:ilvl w:val="0"/>
          <w:numId w:val="0"/>
        </w:numPr>
        <w:ind w:left="425" w:hanging="425"/>
      </w:pPr>
      <w:bookmarkStart w:id="3" w:name="_Toc163389336"/>
      <w:r w:rsidRPr="008A6038">
        <w:rPr>
          <w:rFonts w:hint="eastAsia"/>
        </w:rPr>
        <w:lastRenderedPageBreak/>
        <w:t>目錄</w:t>
      </w:r>
      <w:bookmarkEnd w:id="3"/>
    </w:p>
    <w:p w14:paraId="57C3D0C5" w14:textId="0C594C4B" w:rsidR="00331994" w:rsidRDefault="00006C9B">
      <w:pPr>
        <w:pStyle w:val="18"/>
        <w:tabs>
          <w:tab w:val="right" w:leader="dot" w:pos="8296"/>
        </w:tabs>
        <w:rPr>
          <w:rFonts w:asciiTheme="minorHAnsi" w:eastAsiaTheme="minorEastAsia" w:hAnsiTheme="minorHAnsi" w:cstheme="minorBidi"/>
          <w:b w:val="0"/>
          <w:noProof/>
          <w:kern w:val="2"/>
          <w14:ligatures w14:val="standardContextual"/>
        </w:rPr>
      </w:pPr>
      <w:r w:rsidRPr="008A6038">
        <w:rPr>
          <w:bCs/>
        </w:rPr>
        <w:fldChar w:fldCharType="begin"/>
      </w:r>
      <w:r w:rsidRPr="008A6038">
        <w:rPr>
          <w:bCs/>
        </w:rPr>
        <w:instrText xml:space="preserve"> TOC \o "1-2" \h \z \u </w:instrText>
      </w:r>
      <w:r w:rsidRPr="008A6038">
        <w:rPr>
          <w:bCs/>
        </w:rPr>
        <w:fldChar w:fldCharType="separate"/>
      </w:r>
      <w:hyperlink w:anchor="_Toc163389334" w:history="1">
        <w:r w:rsidR="00331994" w:rsidRPr="00543EF3">
          <w:rPr>
            <w:rStyle w:val="afe"/>
            <w:rFonts w:hint="eastAsia"/>
            <w:noProof/>
          </w:rPr>
          <w:t>摘要</w:t>
        </w:r>
        <w:r w:rsidR="00331994">
          <w:rPr>
            <w:noProof/>
            <w:webHidden/>
          </w:rPr>
          <w:tab/>
        </w:r>
        <w:r w:rsidR="00331994">
          <w:rPr>
            <w:noProof/>
            <w:webHidden/>
          </w:rPr>
          <w:fldChar w:fldCharType="begin"/>
        </w:r>
        <w:r w:rsidR="00331994">
          <w:rPr>
            <w:noProof/>
            <w:webHidden/>
          </w:rPr>
          <w:instrText xml:space="preserve"> PAGEREF _Toc163389334 \h </w:instrText>
        </w:r>
        <w:r w:rsidR="00331994">
          <w:rPr>
            <w:noProof/>
            <w:webHidden/>
          </w:rPr>
        </w:r>
        <w:r w:rsidR="00331994">
          <w:rPr>
            <w:noProof/>
            <w:webHidden/>
          </w:rPr>
          <w:fldChar w:fldCharType="separate"/>
        </w:r>
        <w:r w:rsidR="009D47CB">
          <w:rPr>
            <w:noProof/>
            <w:webHidden/>
          </w:rPr>
          <w:t>i</w:t>
        </w:r>
        <w:r w:rsidR="00331994">
          <w:rPr>
            <w:noProof/>
            <w:webHidden/>
          </w:rPr>
          <w:fldChar w:fldCharType="end"/>
        </w:r>
      </w:hyperlink>
    </w:p>
    <w:p w14:paraId="0E2D03DD" w14:textId="1A706CA1"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35" w:history="1">
        <w:r w:rsidR="00331994" w:rsidRPr="00543EF3">
          <w:rPr>
            <w:rStyle w:val="afe"/>
            <w:noProof/>
          </w:rPr>
          <w:t>Abstract</w:t>
        </w:r>
        <w:r w:rsidR="00331994">
          <w:rPr>
            <w:noProof/>
            <w:webHidden/>
          </w:rPr>
          <w:tab/>
        </w:r>
        <w:r w:rsidR="00331994">
          <w:rPr>
            <w:noProof/>
            <w:webHidden/>
          </w:rPr>
          <w:fldChar w:fldCharType="begin"/>
        </w:r>
        <w:r w:rsidR="00331994">
          <w:rPr>
            <w:noProof/>
            <w:webHidden/>
          </w:rPr>
          <w:instrText xml:space="preserve"> PAGEREF _Toc163389335 \h </w:instrText>
        </w:r>
        <w:r w:rsidR="00331994">
          <w:rPr>
            <w:noProof/>
            <w:webHidden/>
          </w:rPr>
        </w:r>
        <w:r w:rsidR="00331994">
          <w:rPr>
            <w:noProof/>
            <w:webHidden/>
          </w:rPr>
          <w:fldChar w:fldCharType="separate"/>
        </w:r>
        <w:r w:rsidR="009D47CB">
          <w:rPr>
            <w:noProof/>
            <w:webHidden/>
          </w:rPr>
          <w:t>ii</w:t>
        </w:r>
        <w:r w:rsidR="00331994">
          <w:rPr>
            <w:noProof/>
            <w:webHidden/>
          </w:rPr>
          <w:fldChar w:fldCharType="end"/>
        </w:r>
      </w:hyperlink>
    </w:p>
    <w:p w14:paraId="6FF9F725" w14:textId="498E32BB"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36" w:history="1">
        <w:r w:rsidR="00331994" w:rsidRPr="00543EF3">
          <w:rPr>
            <w:rStyle w:val="afe"/>
            <w:rFonts w:hint="eastAsia"/>
            <w:noProof/>
          </w:rPr>
          <w:t>目錄</w:t>
        </w:r>
        <w:r w:rsidR="00331994">
          <w:rPr>
            <w:noProof/>
            <w:webHidden/>
          </w:rPr>
          <w:tab/>
        </w:r>
        <w:r w:rsidR="00331994">
          <w:rPr>
            <w:noProof/>
            <w:webHidden/>
          </w:rPr>
          <w:fldChar w:fldCharType="begin"/>
        </w:r>
        <w:r w:rsidR="00331994">
          <w:rPr>
            <w:noProof/>
            <w:webHidden/>
          </w:rPr>
          <w:instrText xml:space="preserve"> PAGEREF _Toc163389336 \h </w:instrText>
        </w:r>
        <w:r w:rsidR="00331994">
          <w:rPr>
            <w:noProof/>
            <w:webHidden/>
          </w:rPr>
        </w:r>
        <w:r w:rsidR="00331994">
          <w:rPr>
            <w:noProof/>
            <w:webHidden/>
          </w:rPr>
          <w:fldChar w:fldCharType="separate"/>
        </w:r>
        <w:r w:rsidR="009D47CB">
          <w:rPr>
            <w:noProof/>
            <w:webHidden/>
          </w:rPr>
          <w:t>iii</w:t>
        </w:r>
        <w:r w:rsidR="00331994">
          <w:rPr>
            <w:noProof/>
            <w:webHidden/>
          </w:rPr>
          <w:fldChar w:fldCharType="end"/>
        </w:r>
      </w:hyperlink>
    </w:p>
    <w:p w14:paraId="638B39AE" w14:textId="16058793"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37" w:history="1">
        <w:r w:rsidR="00331994" w:rsidRPr="00543EF3">
          <w:rPr>
            <w:rStyle w:val="afe"/>
            <w:rFonts w:hint="eastAsia"/>
            <w:noProof/>
          </w:rPr>
          <w:t>圖目錄</w:t>
        </w:r>
        <w:r w:rsidR="00331994">
          <w:rPr>
            <w:noProof/>
            <w:webHidden/>
          </w:rPr>
          <w:tab/>
        </w:r>
        <w:r w:rsidR="00331994">
          <w:rPr>
            <w:noProof/>
            <w:webHidden/>
          </w:rPr>
          <w:fldChar w:fldCharType="begin"/>
        </w:r>
        <w:r w:rsidR="00331994">
          <w:rPr>
            <w:noProof/>
            <w:webHidden/>
          </w:rPr>
          <w:instrText xml:space="preserve"> PAGEREF _Toc163389337 \h </w:instrText>
        </w:r>
        <w:r w:rsidR="00331994">
          <w:rPr>
            <w:noProof/>
            <w:webHidden/>
          </w:rPr>
        </w:r>
        <w:r w:rsidR="00331994">
          <w:rPr>
            <w:noProof/>
            <w:webHidden/>
          </w:rPr>
          <w:fldChar w:fldCharType="separate"/>
        </w:r>
        <w:r w:rsidR="009D47CB">
          <w:rPr>
            <w:noProof/>
            <w:webHidden/>
          </w:rPr>
          <w:t>iv</w:t>
        </w:r>
        <w:r w:rsidR="00331994">
          <w:rPr>
            <w:noProof/>
            <w:webHidden/>
          </w:rPr>
          <w:fldChar w:fldCharType="end"/>
        </w:r>
      </w:hyperlink>
    </w:p>
    <w:p w14:paraId="6F30B022" w14:textId="398376B8"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38" w:history="1">
        <w:r w:rsidR="00331994" w:rsidRPr="00543EF3">
          <w:rPr>
            <w:rStyle w:val="afe"/>
            <w:rFonts w:hint="eastAsia"/>
            <w:noProof/>
          </w:rPr>
          <w:t>表目錄</w:t>
        </w:r>
        <w:r w:rsidR="00331994">
          <w:rPr>
            <w:noProof/>
            <w:webHidden/>
          </w:rPr>
          <w:tab/>
        </w:r>
        <w:r w:rsidR="00331994">
          <w:rPr>
            <w:noProof/>
            <w:webHidden/>
          </w:rPr>
          <w:fldChar w:fldCharType="begin"/>
        </w:r>
        <w:r w:rsidR="00331994">
          <w:rPr>
            <w:noProof/>
            <w:webHidden/>
          </w:rPr>
          <w:instrText xml:space="preserve"> PAGEREF _Toc163389338 \h </w:instrText>
        </w:r>
        <w:r w:rsidR="00331994">
          <w:rPr>
            <w:noProof/>
            <w:webHidden/>
          </w:rPr>
        </w:r>
        <w:r w:rsidR="00331994">
          <w:rPr>
            <w:noProof/>
            <w:webHidden/>
          </w:rPr>
          <w:fldChar w:fldCharType="separate"/>
        </w:r>
        <w:r w:rsidR="009D47CB">
          <w:rPr>
            <w:noProof/>
            <w:webHidden/>
          </w:rPr>
          <w:t>vi</w:t>
        </w:r>
        <w:r w:rsidR="00331994">
          <w:rPr>
            <w:noProof/>
            <w:webHidden/>
          </w:rPr>
          <w:fldChar w:fldCharType="end"/>
        </w:r>
      </w:hyperlink>
    </w:p>
    <w:p w14:paraId="39E20615" w14:textId="356E18B3"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39" w:history="1">
        <w:r w:rsidR="00331994" w:rsidRPr="00543EF3">
          <w:rPr>
            <w:rStyle w:val="afe"/>
            <w:rFonts w:hint="eastAsia"/>
            <w:noProof/>
          </w:rPr>
          <w:t>第</w:t>
        </w:r>
        <w:r w:rsidR="00331994" w:rsidRPr="00543EF3">
          <w:rPr>
            <w:rStyle w:val="afe"/>
            <w:rFonts w:hint="eastAsia"/>
            <w:noProof/>
          </w:rPr>
          <w:t>1</w:t>
        </w:r>
        <w:r w:rsidR="00331994" w:rsidRPr="00543EF3">
          <w:rPr>
            <w:rStyle w:val="afe"/>
            <w:rFonts w:hint="eastAsia"/>
            <w:noProof/>
          </w:rPr>
          <w:t>章</w:t>
        </w:r>
        <w:r w:rsidR="00331994" w:rsidRPr="00543EF3">
          <w:rPr>
            <w:rStyle w:val="afe"/>
            <w:rFonts w:hint="eastAsia"/>
            <w:noProof/>
          </w:rPr>
          <w:t xml:space="preserve"> </w:t>
        </w:r>
        <w:r w:rsidR="00331994" w:rsidRPr="00543EF3">
          <w:rPr>
            <w:rStyle w:val="afe"/>
            <w:rFonts w:hint="eastAsia"/>
            <w:noProof/>
          </w:rPr>
          <w:t>緒論</w:t>
        </w:r>
        <w:r w:rsidR="00331994">
          <w:rPr>
            <w:noProof/>
            <w:webHidden/>
          </w:rPr>
          <w:tab/>
        </w:r>
        <w:r w:rsidR="00331994">
          <w:rPr>
            <w:noProof/>
            <w:webHidden/>
          </w:rPr>
          <w:fldChar w:fldCharType="begin"/>
        </w:r>
        <w:r w:rsidR="00331994">
          <w:rPr>
            <w:noProof/>
            <w:webHidden/>
          </w:rPr>
          <w:instrText xml:space="preserve"> PAGEREF _Toc163389339 \h </w:instrText>
        </w:r>
        <w:r w:rsidR="00331994">
          <w:rPr>
            <w:noProof/>
            <w:webHidden/>
          </w:rPr>
        </w:r>
        <w:r w:rsidR="00331994">
          <w:rPr>
            <w:noProof/>
            <w:webHidden/>
          </w:rPr>
          <w:fldChar w:fldCharType="separate"/>
        </w:r>
        <w:r w:rsidR="009D47CB">
          <w:rPr>
            <w:noProof/>
            <w:webHidden/>
          </w:rPr>
          <w:t>1</w:t>
        </w:r>
        <w:r w:rsidR="00331994">
          <w:rPr>
            <w:noProof/>
            <w:webHidden/>
          </w:rPr>
          <w:fldChar w:fldCharType="end"/>
        </w:r>
      </w:hyperlink>
    </w:p>
    <w:p w14:paraId="2F1025AD" w14:textId="7FC124E3"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40" w:history="1">
        <w:r w:rsidR="00331994" w:rsidRPr="00543EF3">
          <w:rPr>
            <w:rStyle w:val="afe"/>
            <w:rFonts w:hint="eastAsia"/>
            <w:noProof/>
          </w:rPr>
          <w:t>第</w:t>
        </w:r>
        <w:r w:rsidR="00331994" w:rsidRPr="00543EF3">
          <w:rPr>
            <w:rStyle w:val="afe"/>
            <w:rFonts w:hint="eastAsia"/>
            <w:noProof/>
          </w:rPr>
          <w:t>2</w:t>
        </w:r>
        <w:r w:rsidR="00331994" w:rsidRPr="00543EF3">
          <w:rPr>
            <w:rStyle w:val="afe"/>
            <w:rFonts w:hint="eastAsia"/>
            <w:noProof/>
          </w:rPr>
          <w:t>章</w:t>
        </w:r>
        <w:r w:rsidR="00331994" w:rsidRPr="00543EF3">
          <w:rPr>
            <w:rStyle w:val="afe"/>
            <w:rFonts w:hint="eastAsia"/>
            <w:noProof/>
          </w:rPr>
          <w:t xml:space="preserve"> </w:t>
        </w:r>
        <w:r w:rsidR="00331994" w:rsidRPr="00543EF3">
          <w:rPr>
            <w:rStyle w:val="afe"/>
            <w:rFonts w:hint="eastAsia"/>
            <w:noProof/>
          </w:rPr>
          <w:t>模型符號介紹與相關文獻回顧</w:t>
        </w:r>
        <w:r w:rsidR="00331994">
          <w:rPr>
            <w:noProof/>
            <w:webHidden/>
          </w:rPr>
          <w:tab/>
        </w:r>
        <w:r w:rsidR="00331994">
          <w:rPr>
            <w:noProof/>
            <w:webHidden/>
          </w:rPr>
          <w:fldChar w:fldCharType="begin"/>
        </w:r>
        <w:r w:rsidR="00331994">
          <w:rPr>
            <w:noProof/>
            <w:webHidden/>
          </w:rPr>
          <w:instrText xml:space="preserve"> PAGEREF _Toc163389340 \h </w:instrText>
        </w:r>
        <w:r w:rsidR="00331994">
          <w:rPr>
            <w:noProof/>
            <w:webHidden/>
          </w:rPr>
        </w:r>
        <w:r w:rsidR="00331994">
          <w:rPr>
            <w:noProof/>
            <w:webHidden/>
          </w:rPr>
          <w:fldChar w:fldCharType="separate"/>
        </w:r>
        <w:r w:rsidR="009D47CB">
          <w:rPr>
            <w:noProof/>
            <w:webHidden/>
          </w:rPr>
          <w:t>4</w:t>
        </w:r>
        <w:r w:rsidR="00331994">
          <w:rPr>
            <w:noProof/>
            <w:webHidden/>
          </w:rPr>
          <w:fldChar w:fldCharType="end"/>
        </w:r>
      </w:hyperlink>
    </w:p>
    <w:p w14:paraId="198233B8" w14:textId="3509CC87"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1" w:history="1">
        <w:r w:rsidR="00331994" w:rsidRPr="00543EF3">
          <w:rPr>
            <w:rStyle w:val="afe"/>
            <w:noProof/>
          </w:rPr>
          <w:t>2.1</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符號定義</w:t>
        </w:r>
        <w:r w:rsidR="00331994">
          <w:rPr>
            <w:noProof/>
            <w:webHidden/>
          </w:rPr>
          <w:tab/>
        </w:r>
        <w:r w:rsidR="00331994">
          <w:rPr>
            <w:noProof/>
            <w:webHidden/>
          </w:rPr>
          <w:fldChar w:fldCharType="begin"/>
        </w:r>
        <w:r w:rsidR="00331994">
          <w:rPr>
            <w:noProof/>
            <w:webHidden/>
          </w:rPr>
          <w:instrText xml:space="preserve"> PAGEREF _Toc163389341 \h </w:instrText>
        </w:r>
        <w:r w:rsidR="00331994">
          <w:rPr>
            <w:noProof/>
            <w:webHidden/>
          </w:rPr>
        </w:r>
        <w:r w:rsidR="00331994">
          <w:rPr>
            <w:noProof/>
            <w:webHidden/>
          </w:rPr>
          <w:fldChar w:fldCharType="separate"/>
        </w:r>
        <w:r w:rsidR="009D47CB">
          <w:rPr>
            <w:noProof/>
            <w:webHidden/>
          </w:rPr>
          <w:t>4</w:t>
        </w:r>
        <w:r w:rsidR="00331994">
          <w:rPr>
            <w:noProof/>
            <w:webHidden/>
          </w:rPr>
          <w:fldChar w:fldCharType="end"/>
        </w:r>
      </w:hyperlink>
    </w:p>
    <w:p w14:paraId="3306D377" w14:textId="733BC27D"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2" w:history="1">
        <w:r w:rsidR="00331994" w:rsidRPr="00543EF3">
          <w:rPr>
            <w:rStyle w:val="afe"/>
            <w:noProof/>
          </w:rPr>
          <w:t>2.2</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相關文獻回顧</w:t>
        </w:r>
        <w:r w:rsidR="00331994">
          <w:rPr>
            <w:noProof/>
            <w:webHidden/>
          </w:rPr>
          <w:tab/>
        </w:r>
        <w:r w:rsidR="00331994">
          <w:rPr>
            <w:noProof/>
            <w:webHidden/>
          </w:rPr>
          <w:fldChar w:fldCharType="begin"/>
        </w:r>
        <w:r w:rsidR="00331994">
          <w:rPr>
            <w:noProof/>
            <w:webHidden/>
          </w:rPr>
          <w:instrText xml:space="preserve"> PAGEREF _Toc163389342 \h </w:instrText>
        </w:r>
        <w:r w:rsidR="00331994">
          <w:rPr>
            <w:noProof/>
            <w:webHidden/>
          </w:rPr>
        </w:r>
        <w:r w:rsidR="00331994">
          <w:rPr>
            <w:noProof/>
            <w:webHidden/>
          </w:rPr>
          <w:fldChar w:fldCharType="separate"/>
        </w:r>
        <w:r w:rsidR="009D47CB">
          <w:rPr>
            <w:noProof/>
            <w:webHidden/>
          </w:rPr>
          <w:t>6</w:t>
        </w:r>
        <w:r w:rsidR="00331994">
          <w:rPr>
            <w:noProof/>
            <w:webHidden/>
          </w:rPr>
          <w:fldChar w:fldCharType="end"/>
        </w:r>
      </w:hyperlink>
    </w:p>
    <w:p w14:paraId="27EB49DC" w14:textId="7D3A2BC1"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43" w:history="1">
        <w:r w:rsidR="00331994" w:rsidRPr="00543EF3">
          <w:rPr>
            <w:rStyle w:val="afe"/>
            <w:rFonts w:hint="eastAsia"/>
            <w:noProof/>
          </w:rPr>
          <w:t>第</w:t>
        </w:r>
        <w:r w:rsidR="00331994" w:rsidRPr="00543EF3">
          <w:rPr>
            <w:rStyle w:val="afe"/>
            <w:rFonts w:hint="eastAsia"/>
            <w:noProof/>
          </w:rPr>
          <w:t>3</w:t>
        </w:r>
        <w:r w:rsidR="00331994" w:rsidRPr="00543EF3">
          <w:rPr>
            <w:rStyle w:val="afe"/>
            <w:rFonts w:hint="eastAsia"/>
            <w:noProof/>
          </w:rPr>
          <w:t>章</w:t>
        </w:r>
        <w:r w:rsidR="00331994" w:rsidRPr="00543EF3">
          <w:rPr>
            <w:rStyle w:val="afe"/>
            <w:rFonts w:hint="eastAsia"/>
            <w:noProof/>
          </w:rPr>
          <w:t xml:space="preserve"> </w:t>
        </w:r>
        <w:r w:rsidR="00331994" w:rsidRPr="00543EF3">
          <w:rPr>
            <w:rStyle w:val="afe"/>
            <w:rFonts w:hint="eastAsia"/>
            <w:noProof/>
          </w:rPr>
          <w:t>使用動差法估計共同物種數</w:t>
        </w:r>
        <w:r w:rsidR="00331994">
          <w:rPr>
            <w:noProof/>
            <w:webHidden/>
          </w:rPr>
          <w:tab/>
        </w:r>
        <w:r w:rsidR="00331994">
          <w:rPr>
            <w:noProof/>
            <w:webHidden/>
          </w:rPr>
          <w:fldChar w:fldCharType="begin"/>
        </w:r>
        <w:r w:rsidR="00331994">
          <w:rPr>
            <w:noProof/>
            <w:webHidden/>
          </w:rPr>
          <w:instrText xml:space="preserve"> PAGEREF _Toc163389343 \h </w:instrText>
        </w:r>
        <w:r w:rsidR="00331994">
          <w:rPr>
            <w:noProof/>
            <w:webHidden/>
          </w:rPr>
        </w:r>
        <w:r w:rsidR="00331994">
          <w:rPr>
            <w:noProof/>
            <w:webHidden/>
          </w:rPr>
          <w:fldChar w:fldCharType="separate"/>
        </w:r>
        <w:r w:rsidR="009D47CB">
          <w:rPr>
            <w:noProof/>
            <w:webHidden/>
          </w:rPr>
          <w:t>18</w:t>
        </w:r>
        <w:r w:rsidR="00331994">
          <w:rPr>
            <w:noProof/>
            <w:webHidden/>
          </w:rPr>
          <w:fldChar w:fldCharType="end"/>
        </w:r>
      </w:hyperlink>
    </w:p>
    <w:p w14:paraId="087D374B" w14:textId="093FB159"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4" w:history="1">
        <w:r w:rsidR="00331994" w:rsidRPr="00543EF3">
          <w:rPr>
            <w:rStyle w:val="afe"/>
            <w:noProof/>
          </w:rPr>
          <w:t>3.1</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取後放回之抽樣方法的估計方式</w:t>
        </w:r>
        <w:r w:rsidR="00331994">
          <w:rPr>
            <w:noProof/>
            <w:webHidden/>
          </w:rPr>
          <w:tab/>
        </w:r>
        <w:r w:rsidR="00331994">
          <w:rPr>
            <w:noProof/>
            <w:webHidden/>
          </w:rPr>
          <w:fldChar w:fldCharType="begin"/>
        </w:r>
        <w:r w:rsidR="00331994">
          <w:rPr>
            <w:noProof/>
            <w:webHidden/>
          </w:rPr>
          <w:instrText xml:space="preserve"> PAGEREF _Toc163389344 \h </w:instrText>
        </w:r>
        <w:r w:rsidR="00331994">
          <w:rPr>
            <w:noProof/>
            <w:webHidden/>
          </w:rPr>
        </w:r>
        <w:r w:rsidR="00331994">
          <w:rPr>
            <w:noProof/>
            <w:webHidden/>
          </w:rPr>
          <w:fldChar w:fldCharType="separate"/>
        </w:r>
        <w:r w:rsidR="009D47CB">
          <w:rPr>
            <w:noProof/>
            <w:webHidden/>
          </w:rPr>
          <w:t>18</w:t>
        </w:r>
        <w:r w:rsidR="00331994">
          <w:rPr>
            <w:noProof/>
            <w:webHidden/>
          </w:rPr>
          <w:fldChar w:fldCharType="end"/>
        </w:r>
      </w:hyperlink>
    </w:p>
    <w:p w14:paraId="46BEFED4" w14:textId="2BA59258"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5" w:history="1">
        <w:r w:rsidR="00331994" w:rsidRPr="00543EF3">
          <w:rPr>
            <w:rStyle w:val="afe"/>
            <w:noProof/>
          </w:rPr>
          <w:t>3.2</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取後不放回之抽樣方法的估計方式</w:t>
        </w:r>
        <w:r w:rsidR="00331994">
          <w:rPr>
            <w:noProof/>
            <w:webHidden/>
          </w:rPr>
          <w:tab/>
        </w:r>
        <w:r w:rsidR="00331994">
          <w:rPr>
            <w:noProof/>
            <w:webHidden/>
          </w:rPr>
          <w:fldChar w:fldCharType="begin"/>
        </w:r>
        <w:r w:rsidR="00331994">
          <w:rPr>
            <w:noProof/>
            <w:webHidden/>
          </w:rPr>
          <w:instrText xml:space="preserve"> PAGEREF _Toc163389345 \h </w:instrText>
        </w:r>
        <w:r w:rsidR="00331994">
          <w:rPr>
            <w:noProof/>
            <w:webHidden/>
          </w:rPr>
        </w:r>
        <w:r w:rsidR="00331994">
          <w:rPr>
            <w:noProof/>
            <w:webHidden/>
          </w:rPr>
          <w:fldChar w:fldCharType="separate"/>
        </w:r>
        <w:r w:rsidR="009D47CB">
          <w:rPr>
            <w:noProof/>
            <w:webHidden/>
          </w:rPr>
          <w:t>22</w:t>
        </w:r>
        <w:r w:rsidR="00331994">
          <w:rPr>
            <w:noProof/>
            <w:webHidden/>
          </w:rPr>
          <w:fldChar w:fldCharType="end"/>
        </w:r>
      </w:hyperlink>
    </w:p>
    <w:p w14:paraId="2842E8E7" w14:textId="3CC72BA7"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46" w:history="1">
        <w:r w:rsidR="00331994" w:rsidRPr="00543EF3">
          <w:rPr>
            <w:rStyle w:val="afe"/>
            <w:rFonts w:hint="eastAsia"/>
            <w:noProof/>
          </w:rPr>
          <w:t>第</w:t>
        </w:r>
        <w:r w:rsidR="00331994" w:rsidRPr="00543EF3">
          <w:rPr>
            <w:rStyle w:val="afe"/>
            <w:rFonts w:hint="eastAsia"/>
            <w:noProof/>
          </w:rPr>
          <w:t>4</w:t>
        </w:r>
        <w:r w:rsidR="00331994" w:rsidRPr="00543EF3">
          <w:rPr>
            <w:rStyle w:val="afe"/>
            <w:rFonts w:hint="eastAsia"/>
            <w:noProof/>
          </w:rPr>
          <w:t>章</w:t>
        </w:r>
        <w:r w:rsidR="00331994" w:rsidRPr="00543EF3">
          <w:rPr>
            <w:rStyle w:val="afe"/>
            <w:rFonts w:hint="eastAsia"/>
            <w:noProof/>
          </w:rPr>
          <w:t xml:space="preserve"> </w:t>
        </w:r>
        <w:r w:rsidR="00331994" w:rsidRPr="00543EF3">
          <w:rPr>
            <w:rStyle w:val="afe"/>
            <w:rFonts w:hint="eastAsia"/>
            <w:noProof/>
          </w:rPr>
          <w:t>模擬研究與討論</w:t>
        </w:r>
        <w:r w:rsidR="00331994">
          <w:rPr>
            <w:noProof/>
            <w:webHidden/>
          </w:rPr>
          <w:tab/>
        </w:r>
        <w:r w:rsidR="00331994">
          <w:rPr>
            <w:noProof/>
            <w:webHidden/>
          </w:rPr>
          <w:fldChar w:fldCharType="begin"/>
        </w:r>
        <w:r w:rsidR="00331994">
          <w:rPr>
            <w:noProof/>
            <w:webHidden/>
          </w:rPr>
          <w:instrText xml:space="preserve"> PAGEREF _Toc163389346 \h </w:instrText>
        </w:r>
        <w:r w:rsidR="00331994">
          <w:rPr>
            <w:noProof/>
            <w:webHidden/>
          </w:rPr>
        </w:r>
        <w:r w:rsidR="00331994">
          <w:rPr>
            <w:noProof/>
            <w:webHidden/>
          </w:rPr>
          <w:fldChar w:fldCharType="separate"/>
        </w:r>
        <w:r w:rsidR="009D47CB">
          <w:rPr>
            <w:noProof/>
            <w:webHidden/>
          </w:rPr>
          <w:t>30</w:t>
        </w:r>
        <w:r w:rsidR="00331994">
          <w:rPr>
            <w:noProof/>
            <w:webHidden/>
          </w:rPr>
          <w:fldChar w:fldCharType="end"/>
        </w:r>
      </w:hyperlink>
    </w:p>
    <w:p w14:paraId="29EDB040" w14:textId="6F596EDC"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7" w:history="1">
        <w:r w:rsidR="00331994" w:rsidRPr="00543EF3">
          <w:rPr>
            <w:rStyle w:val="afe"/>
            <w:noProof/>
          </w:rPr>
          <w:t>4.1</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估計式整理</w:t>
        </w:r>
        <w:r w:rsidR="00331994">
          <w:rPr>
            <w:noProof/>
            <w:webHidden/>
          </w:rPr>
          <w:tab/>
        </w:r>
        <w:r w:rsidR="00331994">
          <w:rPr>
            <w:noProof/>
            <w:webHidden/>
          </w:rPr>
          <w:fldChar w:fldCharType="begin"/>
        </w:r>
        <w:r w:rsidR="00331994">
          <w:rPr>
            <w:noProof/>
            <w:webHidden/>
          </w:rPr>
          <w:instrText xml:space="preserve"> PAGEREF _Toc163389347 \h </w:instrText>
        </w:r>
        <w:r w:rsidR="00331994">
          <w:rPr>
            <w:noProof/>
            <w:webHidden/>
          </w:rPr>
        </w:r>
        <w:r w:rsidR="00331994">
          <w:rPr>
            <w:noProof/>
            <w:webHidden/>
          </w:rPr>
          <w:fldChar w:fldCharType="separate"/>
        </w:r>
        <w:r w:rsidR="009D47CB">
          <w:rPr>
            <w:noProof/>
            <w:webHidden/>
          </w:rPr>
          <w:t>30</w:t>
        </w:r>
        <w:r w:rsidR="00331994">
          <w:rPr>
            <w:noProof/>
            <w:webHidden/>
          </w:rPr>
          <w:fldChar w:fldCharType="end"/>
        </w:r>
      </w:hyperlink>
    </w:p>
    <w:p w14:paraId="1E8F41EC" w14:textId="53BFCAD6"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8" w:history="1">
        <w:r w:rsidR="00331994" w:rsidRPr="00543EF3">
          <w:rPr>
            <w:rStyle w:val="afe"/>
            <w:noProof/>
          </w:rPr>
          <w:t>4.2</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模型模擬設定</w:t>
        </w:r>
        <w:r w:rsidR="00331994">
          <w:rPr>
            <w:noProof/>
            <w:webHidden/>
          </w:rPr>
          <w:tab/>
        </w:r>
        <w:r w:rsidR="00331994">
          <w:rPr>
            <w:noProof/>
            <w:webHidden/>
          </w:rPr>
          <w:fldChar w:fldCharType="begin"/>
        </w:r>
        <w:r w:rsidR="00331994">
          <w:rPr>
            <w:noProof/>
            <w:webHidden/>
          </w:rPr>
          <w:instrText xml:space="preserve"> PAGEREF _Toc163389348 \h </w:instrText>
        </w:r>
        <w:r w:rsidR="00331994">
          <w:rPr>
            <w:noProof/>
            <w:webHidden/>
          </w:rPr>
        </w:r>
        <w:r w:rsidR="00331994">
          <w:rPr>
            <w:noProof/>
            <w:webHidden/>
          </w:rPr>
          <w:fldChar w:fldCharType="separate"/>
        </w:r>
        <w:r w:rsidR="009D47CB">
          <w:rPr>
            <w:noProof/>
            <w:webHidden/>
          </w:rPr>
          <w:t>34</w:t>
        </w:r>
        <w:r w:rsidR="00331994">
          <w:rPr>
            <w:noProof/>
            <w:webHidden/>
          </w:rPr>
          <w:fldChar w:fldCharType="end"/>
        </w:r>
      </w:hyperlink>
    </w:p>
    <w:p w14:paraId="78E0B6D3" w14:textId="3583F980"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49" w:history="1">
        <w:r w:rsidR="00331994" w:rsidRPr="00543EF3">
          <w:rPr>
            <w:rStyle w:val="afe"/>
            <w:noProof/>
          </w:rPr>
          <w:t>4.3</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表格中名詞定義</w:t>
        </w:r>
        <w:r w:rsidR="00331994">
          <w:rPr>
            <w:noProof/>
            <w:webHidden/>
          </w:rPr>
          <w:tab/>
        </w:r>
        <w:r w:rsidR="00331994">
          <w:rPr>
            <w:noProof/>
            <w:webHidden/>
          </w:rPr>
          <w:fldChar w:fldCharType="begin"/>
        </w:r>
        <w:r w:rsidR="00331994">
          <w:rPr>
            <w:noProof/>
            <w:webHidden/>
          </w:rPr>
          <w:instrText xml:space="preserve"> PAGEREF _Toc163389349 \h </w:instrText>
        </w:r>
        <w:r w:rsidR="00331994">
          <w:rPr>
            <w:noProof/>
            <w:webHidden/>
          </w:rPr>
        </w:r>
        <w:r w:rsidR="00331994">
          <w:rPr>
            <w:noProof/>
            <w:webHidden/>
          </w:rPr>
          <w:fldChar w:fldCharType="separate"/>
        </w:r>
        <w:r w:rsidR="009D47CB">
          <w:rPr>
            <w:noProof/>
            <w:webHidden/>
          </w:rPr>
          <w:t>35</w:t>
        </w:r>
        <w:r w:rsidR="00331994">
          <w:rPr>
            <w:noProof/>
            <w:webHidden/>
          </w:rPr>
          <w:fldChar w:fldCharType="end"/>
        </w:r>
      </w:hyperlink>
    </w:p>
    <w:p w14:paraId="5FD2B06A" w14:textId="6EFEDFB1"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50" w:history="1">
        <w:r w:rsidR="00331994" w:rsidRPr="00543EF3">
          <w:rPr>
            <w:rStyle w:val="afe"/>
            <w:noProof/>
          </w:rPr>
          <w:t>4.4</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取後放回的模擬結果</w:t>
        </w:r>
        <w:r w:rsidR="00331994">
          <w:rPr>
            <w:noProof/>
            <w:webHidden/>
          </w:rPr>
          <w:tab/>
        </w:r>
        <w:r w:rsidR="00331994">
          <w:rPr>
            <w:noProof/>
            <w:webHidden/>
          </w:rPr>
          <w:fldChar w:fldCharType="begin"/>
        </w:r>
        <w:r w:rsidR="00331994">
          <w:rPr>
            <w:noProof/>
            <w:webHidden/>
          </w:rPr>
          <w:instrText xml:space="preserve"> PAGEREF _Toc163389350 \h </w:instrText>
        </w:r>
        <w:r w:rsidR="00331994">
          <w:rPr>
            <w:noProof/>
            <w:webHidden/>
          </w:rPr>
        </w:r>
        <w:r w:rsidR="00331994">
          <w:rPr>
            <w:noProof/>
            <w:webHidden/>
          </w:rPr>
          <w:fldChar w:fldCharType="separate"/>
        </w:r>
        <w:r w:rsidR="009D47CB">
          <w:rPr>
            <w:noProof/>
            <w:webHidden/>
          </w:rPr>
          <w:t>36</w:t>
        </w:r>
        <w:r w:rsidR="00331994">
          <w:rPr>
            <w:noProof/>
            <w:webHidden/>
          </w:rPr>
          <w:fldChar w:fldCharType="end"/>
        </w:r>
      </w:hyperlink>
    </w:p>
    <w:p w14:paraId="30C6C4C6" w14:textId="06C13B64"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51" w:history="1">
        <w:r w:rsidR="00331994" w:rsidRPr="00543EF3">
          <w:rPr>
            <w:rStyle w:val="afe"/>
            <w:noProof/>
          </w:rPr>
          <w:t>4.5</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取後不放回與取後放回的模擬結果比較</w:t>
        </w:r>
        <w:r w:rsidR="00331994">
          <w:rPr>
            <w:noProof/>
            <w:webHidden/>
          </w:rPr>
          <w:tab/>
        </w:r>
        <w:r w:rsidR="00331994">
          <w:rPr>
            <w:noProof/>
            <w:webHidden/>
          </w:rPr>
          <w:fldChar w:fldCharType="begin"/>
        </w:r>
        <w:r w:rsidR="00331994">
          <w:rPr>
            <w:noProof/>
            <w:webHidden/>
          </w:rPr>
          <w:instrText xml:space="preserve"> PAGEREF _Toc163389351 \h </w:instrText>
        </w:r>
        <w:r w:rsidR="00331994">
          <w:rPr>
            <w:noProof/>
            <w:webHidden/>
          </w:rPr>
        </w:r>
        <w:r w:rsidR="00331994">
          <w:rPr>
            <w:noProof/>
            <w:webHidden/>
          </w:rPr>
          <w:fldChar w:fldCharType="separate"/>
        </w:r>
        <w:r w:rsidR="009D47CB">
          <w:rPr>
            <w:noProof/>
            <w:webHidden/>
          </w:rPr>
          <w:t>41</w:t>
        </w:r>
        <w:r w:rsidR="00331994">
          <w:rPr>
            <w:noProof/>
            <w:webHidden/>
          </w:rPr>
          <w:fldChar w:fldCharType="end"/>
        </w:r>
      </w:hyperlink>
    </w:p>
    <w:p w14:paraId="5477B9D8" w14:textId="0D0FE447"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52" w:history="1">
        <w:r w:rsidR="00331994" w:rsidRPr="00543EF3">
          <w:rPr>
            <w:rStyle w:val="afe"/>
            <w:noProof/>
          </w:rPr>
          <w:t>4.6</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真實資料模擬</w:t>
        </w:r>
        <w:r w:rsidR="00331994">
          <w:rPr>
            <w:noProof/>
            <w:webHidden/>
          </w:rPr>
          <w:tab/>
        </w:r>
        <w:r w:rsidR="00331994">
          <w:rPr>
            <w:noProof/>
            <w:webHidden/>
          </w:rPr>
          <w:fldChar w:fldCharType="begin"/>
        </w:r>
        <w:r w:rsidR="00331994">
          <w:rPr>
            <w:noProof/>
            <w:webHidden/>
          </w:rPr>
          <w:instrText xml:space="preserve"> PAGEREF _Toc163389352 \h </w:instrText>
        </w:r>
        <w:r w:rsidR="00331994">
          <w:rPr>
            <w:noProof/>
            <w:webHidden/>
          </w:rPr>
        </w:r>
        <w:r w:rsidR="00331994">
          <w:rPr>
            <w:noProof/>
            <w:webHidden/>
          </w:rPr>
          <w:fldChar w:fldCharType="separate"/>
        </w:r>
        <w:r w:rsidR="009D47CB">
          <w:rPr>
            <w:noProof/>
            <w:webHidden/>
          </w:rPr>
          <w:t>47</w:t>
        </w:r>
        <w:r w:rsidR="00331994">
          <w:rPr>
            <w:noProof/>
            <w:webHidden/>
          </w:rPr>
          <w:fldChar w:fldCharType="end"/>
        </w:r>
      </w:hyperlink>
    </w:p>
    <w:p w14:paraId="10216C1D" w14:textId="0160F238"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53" w:history="1">
        <w:r w:rsidR="00331994" w:rsidRPr="00543EF3">
          <w:rPr>
            <w:rStyle w:val="afe"/>
            <w:noProof/>
          </w:rPr>
          <w:t>4.7</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討論</w:t>
        </w:r>
        <w:r w:rsidR="00331994">
          <w:rPr>
            <w:noProof/>
            <w:webHidden/>
          </w:rPr>
          <w:tab/>
        </w:r>
        <w:r w:rsidR="00331994">
          <w:rPr>
            <w:noProof/>
            <w:webHidden/>
          </w:rPr>
          <w:fldChar w:fldCharType="begin"/>
        </w:r>
        <w:r w:rsidR="00331994">
          <w:rPr>
            <w:noProof/>
            <w:webHidden/>
          </w:rPr>
          <w:instrText xml:space="preserve"> PAGEREF _Toc163389353 \h </w:instrText>
        </w:r>
        <w:r w:rsidR="00331994">
          <w:rPr>
            <w:noProof/>
            <w:webHidden/>
          </w:rPr>
        </w:r>
        <w:r w:rsidR="00331994">
          <w:rPr>
            <w:noProof/>
            <w:webHidden/>
          </w:rPr>
          <w:fldChar w:fldCharType="separate"/>
        </w:r>
        <w:r w:rsidR="009D47CB">
          <w:rPr>
            <w:noProof/>
            <w:webHidden/>
          </w:rPr>
          <w:t>53</w:t>
        </w:r>
        <w:r w:rsidR="00331994">
          <w:rPr>
            <w:noProof/>
            <w:webHidden/>
          </w:rPr>
          <w:fldChar w:fldCharType="end"/>
        </w:r>
      </w:hyperlink>
    </w:p>
    <w:p w14:paraId="6D3D4370" w14:textId="473E9B86"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54" w:history="1">
        <w:r w:rsidR="00331994" w:rsidRPr="00543EF3">
          <w:rPr>
            <w:rStyle w:val="afe"/>
            <w:rFonts w:hint="eastAsia"/>
            <w:noProof/>
          </w:rPr>
          <w:t>第</w:t>
        </w:r>
        <w:r w:rsidR="00331994" w:rsidRPr="00543EF3">
          <w:rPr>
            <w:rStyle w:val="afe"/>
            <w:rFonts w:hint="eastAsia"/>
            <w:noProof/>
          </w:rPr>
          <w:t>5</w:t>
        </w:r>
        <w:r w:rsidR="00331994" w:rsidRPr="00543EF3">
          <w:rPr>
            <w:rStyle w:val="afe"/>
            <w:rFonts w:hint="eastAsia"/>
            <w:noProof/>
          </w:rPr>
          <w:t>章</w:t>
        </w:r>
        <w:r w:rsidR="00331994" w:rsidRPr="00543EF3">
          <w:rPr>
            <w:rStyle w:val="afe"/>
            <w:rFonts w:hint="eastAsia"/>
            <w:noProof/>
          </w:rPr>
          <w:t xml:space="preserve"> </w:t>
        </w:r>
        <w:r w:rsidR="00331994" w:rsidRPr="00543EF3">
          <w:rPr>
            <w:rStyle w:val="afe"/>
            <w:rFonts w:hint="eastAsia"/>
            <w:noProof/>
          </w:rPr>
          <w:t>實例分析</w:t>
        </w:r>
        <w:r w:rsidR="00331994">
          <w:rPr>
            <w:noProof/>
            <w:webHidden/>
          </w:rPr>
          <w:tab/>
        </w:r>
        <w:r w:rsidR="00331994">
          <w:rPr>
            <w:noProof/>
            <w:webHidden/>
          </w:rPr>
          <w:fldChar w:fldCharType="begin"/>
        </w:r>
        <w:r w:rsidR="00331994">
          <w:rPr>
            <w:noProof/>
            <w:webHidden/>
          </w:rPr>
          <w:instrText xml:space="preserve"> PAGEREF _Toc163389354 \h </w:instrText>
        </w:r>
        <w:r w:rsidR="00331994">
          <w:rPr>
            <w:noProof/>
            <w:webHidden/>
          </w:rPr>
        </w:r>
        <w:r w:rsidR="00331994">
          <w:rPr>
            <w:noProof/>
            <w:webHidden/>
          </w:rPr>
          <w:fldChar w:fldCharType="separate"/>
        </w:r>
        <w:r w:rsidR="009D47CB">
          <w:rPr>
            <w:noProof/>
            <w:webHidden/>
          </w:rPr>
          <w:t>55</w:t>
        </w:r>
        <w:r w:rsidR="00331994">
          <w:rPr>
            <w:noProof/>
            <w:webHidden/>
          </w:rPr>
          <w:fldChar w:fldCharType="end"/>
        </w:r>
      </w:hyperlink>
    </w:p>
    <w:p w14:paraId="625114A6" w14:textId="2924106B" w:rsidR="00331994" w:rsidRDefault="00000000">
      <w:pPr>
        <w:pStyle w:val="21"/>
        <w:tabs>
          <w:tab w:val="left" w:pos="960"/>
          <w:tab w:val="right" w:leader="dot" w:pos="8296"/>
        </w:tabs>
        <w:rPr>
          <w:rFonts w:asciiTheme="minorHAnsi" w:eastAsiaTheme="minorEastAsia" w:hAnsiTheme="minorHAnsi" w:cstheme="minorBidi"/>
          <w:noProof/>
          <w:kern w:val="2"/>
          <w14:ligatures w14:val="standardContextual"/>
        </w:rPr>
      </w:pPr>
      <w:hyperlink w:anchor="_Toc163389355" w:history="1">
        <w:r w:rsidR="00331994" w:rsidRPr="00543EF3">
          <w:rPr>
            <w:rStyle w:val="afe"/>
            <w:noProof/>
          </w:rPr>
          <w:t>5.1</w:t>
        </w:r>
        <w:r w:rsidR="00331994">
          <w:rPr>
            <w:rFonts w:asciiTheme="minorHAnsi" w:eastAsiaTheme="minorEastAsia" w:hAnsiTheme="minorHAnsi" w:cstheme="minorBidi"/>
            <w:noProof/>
            <w:kern w:val="2"/>
            <w14:ligatures w14:val="standardContextual"/>
          </w:rPr>
          <w:tab/>
        </w:r>
        <w:r w:rsidR="00331994" w:rsidRPr="00543EF3">
          <w:rPr>
            <w:rStyle w:val="afe"/>
            <w:rFonts w:hint="eastAsia"/>
            <w:noProof/>
          </w:rPr>
          <w:t>紅杉國家公園內苔蘚資料</w:t>
        </w:r>
        <w:r w:rsidR="00331994">
          <w:rPr>
            <w:noProof/>
            <w:webHidden/>
          </w:rPr>
          <w:tab/>
        </w:r>
        <w:r w:rsidR="00331994">
          <w:rPr>
            <w:noProof/>
            <w:webHidden/>
          </w:rPr>
          <w:fldChar w:fldCharType="begin"/>
        </w:r>
        <w:r w:rsidR="00331994">
          <w:rPr>
            <w:noProof/>
            <w:webHidden/>
          </w:rPr>
          <w:instrText xml:space="preserve"> PAGEREF _Toc163389355 \h </w:instrText>
        </w:r>
        <w:r w:rsidR="00331994">
          <w:rPr>
            <w:noProof/>
            <w:webHidden/>
          </w:rPr>
        </w:r>
        <w:r w:rsidR="00331994">
          <w:rPr>
            <w:noProof/>
            <w:webHidden/>
          </w:rPr>
          <w:fldChar w:fldCharType="separate"/>
        </w:r>
        <w:r w:rsidR="009D47CB">
          <w:rPr>
            <w:noProof/>
            <w:webHidden/>
          </w:rPr>
          <w:t>55</w:t>
        </w:r>
        <w:r w:rsidR="00331994">
          <w:rPr>
            <w:noProof/>
            <w:webHidden/>
          </w:rPr>
          <w:fldChar w:fldCharType="end"/>
        </w:r>
      </w:hyperlink>
    </w:p>
    <w:p w14:paraId="5B9212F9" w14:textId="18E5DDBA"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56" w:history="1">
        <w:r w:rsidR="00331994" w:rsidRPr="00543EF3">
          <w:rPr>
            <w:rStyle w:val="afe"/>
            <w:rFonts w:hint="eastAsia"/>
            <w:noProof/>
          </w:rPr>
          <w:t>第</w:t>
        </w:r>
        <w:r w:rsidR="00331994" w:rsidRPr="00543EF3">
          <w:rPr>
            <w:rStyle w:val="afe"/>
            <w:rFonts w:hint="eastAsia"/>
            <w:noProof/>
          </w:rPr>
          <w:t>6</w:t>
        </w:r>
        <w:r w:rsidR="00331994" w:rsidRPr="00543EF3">
          <w:rPr>
            <w:rStyle w:val="afe"/>
            <w:rFonts w:hint="eastAsia"/>
            <w:noProof/>
          </w:rPr>
          <w:t>章</w:t>
        </w:r>
        <w:r w:rsidR="00331994" w:rsidRPr="00543EF3">
          <w:rPr>
            <w:rStyle w:val="afe"/>
            <w:rFonts w:hint="eastAsia"/>
            <w:noProof/>
          </w:rPr>
          <w:t xml:space="preserve"> </w:t>
        </w:r>
        <w:r w:rsidR="00331994" w:rsidRPr="00543EF3">
          <w:rPr>
            <w:rStyle w:val="afe"/>
            <w:rFonts w:hint="eastAsia"/>
            <w:noProof/>
          </w:rPr>
          <w:t>結論與後續研究</w:t>
        </w:r>
        <w:r w:rsidR="00331994">
          <w:rPr>
            <w:noProof/>
            <w:webHidden/>
          </w:rPr>
          <w:tab/>
        </w:r>
        <w:r w:rsidR="00331994">
          <w:rPr>
            <w:noProof/>
            <w:webHidden/>
          </w:rPr>
          <w:fldChar w:fldCharType="begin"/>
        </w:r>
        <w:r w:rsidR="00331994">
          <w:rPr>
            <w:noProof/>
            <w:webHidden/>
          </w:rPr>
          <w:instrText xml:space="preserve"> PAGEREF _Toc163389356 \h </w:instrText>
        </w:r>
        <w:r w:rsidR="00331994">
          <w:rPr>
            <w:noProof/>
            <w:webHidden/>
          </w:rPr>
        </w:r>
        <w:r w:rsidR="00331994">
          <w:rPr>
            <w:noProof/>
            <w:webHidden/>
          </w:rPr>
          <w:fldChar w:fldCharType="separate"/>
        </w:r>
        <w:r w:rsidR="009D47CB">
          <w:rPr>
            <w:noProof/>
            <w:webHidden/>
          </w:rPr>
          <w:t>65</w:t>
        </w:r>
        <w:r w:rsidR="00331994">
          <w:rPr>
            <w:noProof/>
            <w:webHidden/>
          </w:rPr>
          <w:fldChar w:fldCharType="end"/>
        </w:r>
      </w:hyperlink>
    </w:p>
    <w:p w14:paraId="0DEEBF2A" w14:textId="235B3D5C"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57" w:history="1">
        <w:r w:rsidR="00331994" w:rsidRPr="00543EF3">
          <w:rPr>
            <w:rStyle w:val="afe"/>
            <w:rFonts w:hint="eastAsia"/>
            <w:noProof/>
          </w:rPr>
          <w:t>參考文獻</w:t>
        </w:r>
        <w:r w:rsidR="00331994">
          <w:rPr>
            <w:noProof/>
            <w:webHidden/>
          </w:rPr>
          <w:tab/>
        </w:r>
        <w:r w:rsidR="00331994">
          <w:rPr>
            <w:noProof/>
            <w:webHidden/>
          </w:rPr>
          <w:fldChar w:fldCharType="begin"/>
        </w:r>
        <w:r w:rsidR="00331994">
          <w:rPr>
            <w:noProof/>
            <w:webHidden/>
          </w:rPr>
          <w:instrText xml:space="preserve"> PAGEREF _Toc163389357 \h </w:instrText>
        </w:r>
        <w:r w:rsidR="00331994">
          <w:rPr>
            <w:noProof/>
            <w:webHidden/>
          </w:rPr>
        </w:r>
        <w:r w:rsidR="00331994">
          <w:rPr>
            <w:noProof/>
            <w:webHidden/>
          </w:rPr>
          <w:fldChar w:fldCharType="separate"/>
        </w:r>
        <w:r w:rsidR="009D47CB">
          <w:rPr>
            <w:noProof/>
            <w:webHidden/>
          </w:rPr>
          <w:t>67</w:t>
        </w:r>
        <w:r w:rsidR="00331994">
          <w:rPr>
            <w:noProof/>
            <w:webHidden/>
          </w:rPr>
          <w:fldChar w:fldCharType="end"/>
        </w:r>
      </w:hyperlink>
    </w:p>
    <w:p w14:paraId="1B286688" w14:textId="06889BB6" w:rsidR="00331994" w:rsidRDefault="00000000">
      <w:pPr>
        <w:pStyle w:val="18"/>
        <w:tabs>
          <w:tab w:val="right" w:leader="dot" w:pos="8296"/>
        </w:tabs>
        <w:rPr>
          <w:rFonts w:asciiTheme="minorHAnsi" w:eastAsiaTheme="minorEastAsia" w:hAnsiTheme="minorHAnsi" w:cstheme="minorBidi"/>
          <w:b w:val="0"/>
          <w:noProof/>
          <w:kern w:val="2"/>
          <w14:ligatures w14:val="standardContextual"/>
        </w:rPr>
      </w:pPr>
      <w:hyperlink w:anchor="_Toc163389358" w:history="1">
        <w:r w:rsidR="00331994" w:rsidRPr="00543EF3">
          <w:rPr>
            <w:rStyle w:val="afe"/>
            <w:rFonts w:hint="eastAsia"/>
            <w:noProof/>
          </w:rPr>
          <w:t>附錄</w:t>
        </w:r>
        <w:r w:rsidR="00331994">
          <w:rPr>
            <w:noProof/>
            <w:webHidden/>
          </w:rPr>
          <w:tab/>
        </w:r>
        <w:r w:rsidR="00331994">
          <w:rPr>
            <w:noProof/>
            <w:webHidden/>
          </w:rPr>
          <w:fldChar w:fldCharType="begin"/>
        </w:r>
        <w:r w:rsidR="00331994">
          <w:rPr>
            <w:noProof/>
            <w:webHidden/>
          </w:rPr>
          <w:instrText xml:space="preserve"> PAGEREF _Toc163389358 \h </w:instrText>
        </w:r>
        <w:r w:rsidR="00331994">
          <w:rPr>
            <w:noProof/>
            <w:webHidden/>
          </w:rPr>
        </w:r>
        <w:r w:rsidR="00331994">
          <w:rPr>
            <w:noProof/>
            <w:webHidden/>
          </w:rPr>
          <w:fldChar w:fldCharType="separate"/>
        </w:r>
        <w:r w:rsidR="009D47CB">
          <w:rPr>
            <w:noProof/>
            <w:webHidden/>
          </w:rPr>
          <w:t>70</w:t>
        </w:r>
        <w:r w:rsidR="00331994">
          <w:rPr>
            <w:noProof/>
            <w:webHidden/>
          </w:rPr>
          <w:fldChar w:fldCharType="end"/>
        </w:r>
      </w:hyperlink>
    </w:p>
    <w:p w14:paraId="0FA8AB2A" w14:textId="77777777" w:rsidR="006C29AC" w:rsidRDefault="00006C9B" w:rsidP="00362810">
      <w:pPr>
        <w:pStyle w:val="1"/>
        <w:numPr>
          <w:ilvl w:val="0"/>
          <w:numId w:val="0"/>
        </w:numPr>
        <w:ind w:left="425" w:hanging="425"/>
        <w:rPr>
          <w:noProof/>
        </w:rPr>
      </w:pPr>
      <w:r w:rsidRPr="008A6038">
        <w:lastRenderedPageBreak/>
        <w:fldChar w:fldCharType="end"/>
      </w:r>
      <w:bookmarkStart w:id="4" w:name="_Toc163389337"/>
      <w:r w:rsidR="004F1E75" w:rsidRPr="008A6038">
        <w:rPr>
          <w:rFonts w:hint="eastAsia"/>
        </w:rPr>
        <w:t>圖目錄</w:t>
      </w:r>
      <w:bookmarkEnd w:id="4"/>
      <w:r w:rsidR="00026EA1" w:rsidRPr="008A6038">
        <w:fldChar w:fldCharType="begin"/>
      </w:r>
      <w:r w:rsidR="00026EA1" w:rsidRPr="008A6038">
        <w:instrText xml:space="preserve"> TOC \h \z \c "Figure" </w:instrText>
      </w:r>
      <w:r w:rsidR="00026EA1" w:rsidRPr="008A6038">
        <w:fldChar w:fldCharType="separate"/>
      </w:r>
    </w:p>
    <w:p w14:paraId="54BB254D" w14:textId="1513EEE6"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HYPERLINK \l "_Toc163389701"</w:instrText>
      </w:r>
      <w:r>
        <w:fldChar w:fldCharType="separate"/>
      </w:r>
      <w:r w:rsidR="006C29AC" w:rsidRPr="002F28D1">
        <w:rPr>
          <w:rStyle w:val="afe"/>
          <w:noProof/>
        </w:rPr>
        <w:t>Figure 4.1</w:t>
      </w:r>
      <w:r w:rsidR="006C29AC" w:rsidRPr="002F28D1">
        <w:rPr>
          <w:rStyle w:val="afe"/>
          <w:rFonts w:hint="eastAsia"/>
          <w:noProof/>
        </w:rPr>
        <w:t>取後放回的抽樣方式在</w:t>
      </w:r>
      <w:r w:rsidR="006C29AC" w:rsidRPr="00850EE4">
        <w:rPr>
          <w:rStyle w:val="afe"/>
          <w:rFonts w:hint="eastAsia"/>
          <w:noProof/>
          <w:highlight w:val="yellow"/>
          <w:rPrChange w:id="5" w:author="Chun-Huo Chiu" w:date="2024-04-11T17:08:00Z">
            <w:rPr>
              <w:rStyle w:val="afe"/>
              <w:rFonts w:hint="eastAsia"/>
              <w:noProof/>
            </w:rPr>
          </w:rPrChange>
        </w:rPr>
        <w:t>第一種物種與區塊假設下</w:t>
      </w:r>
      <w:r w:rsidR="006C29AC" w:rsidRPr="002F28D1">
        <w:rPr>
          <w:rStyle w:val="afe"/>
          <w:rFonts w:hint="eastAsia"/>
          <w:noProof/>
        </w:rPr>
        <w:t>，</w:t>
      </w:r>
      <w:r w:rsidR="006C29AC" w:rsidRPr="002F28D1">
        <w:rPr>
          <w:rStyle w:val="afe"/>
          <w:rFonts w:cs="Times New Roman"/>
          <w:noProof/>
        </w:rPr>
        <w:t xml:space="preserve"> </w:t>
      </w:r>
      <w:r w:rsidR="006C29AC" w:rsidRPr="002F28D1">
        <w:rPr>
          <w:rStyle w:val="afe"/>
          <w:rFonts w:cs="Times New Roman" w:hint="eastAsia"/>
          <w:noProof/>
        </w:rPr>
        <w:t>群落一為同質模型，群落二為</w:t>
      </w:r>
      <w:r w:rsidR="006C29AC" w:rsidRPr="002F28D1">
        <w:rPr>
          <w:rStyle w:val="afe"/>
          <w:rFonts w:cs="Times New Roman"/>
          <w:noProof/>
        </w:rPr>
        <w:t>Broken-stick</w:t>
      </w:r>
      <w:r w:rsidR="006C29AC" w:rsidRPr="002F28D1">
        <w:rPr>
          <w:rStyle w:val="afe"/>
          <w:rFonts w:cs="Times New Roman" w:hint="eastAsia"/>
          <w:noProof/>
        </w:rPr>
        <w:t>模型之情</w:t>
      </w:r>
      <w:r w:rsidR="006C29AC" w:rsidRPr="002F28D1">
        <w:rPr>
          <w:rStyle w:val="afe"/>
          <w:rFonts w:cs="Times New Roman" w:hint="eastAsia"/>
          <w:noProof/>
        </w:rPr>
        <w:t>況</w:t>
      </w:r>
      <w:r w:rsidR="006C29AC" w:rsidRPr="002F28D1">
        <w:rPr>
          <w:rStyle w:val="afe"/>
          <w:rFonts w:cs="Times New Roman" w:hint="eastAsia"/>
          <w:noProof/>
        </w:rPr>
        <w:t>下的</w:t>
      </w:r>
      <w:r w:rsidR="006C29AC" w:rsidRPr="002F28D1">
        <w:rPr>
          <w:rStyle w:val="afe"/>
          <w:rFonts w:cs="Times New Roman"/>
          <w:iCs/>
          <w:noProof/>
        </w:rPr>
        <w:t xml:space="preserve">AVG </w:t>
      </w:r>
      <w:r w:rsidR="006C29AC" w:rsidRPr="002F28D1">
        <w:rPr>
          <w:rStyle w:val="afe"/>
          <w:rFonts w:cs="Times New Roman"/>
          <w:noProof/>
        </w:rPr>
        <w:t>Estimate (</w:t>
      </w:r>
      <w:r w:rsidR="006C29AC" w:rsidRPr="002F28D1">
        <w:rPr>
          <w:rStyle w:val="afe"/>
          <w:rFonts w:cs="Times New Roman" w:hint="eastAsia"/>
          <w:noProof/>
        </w:rPr>
        <w:t>左圖</w:t>
      </w:r>
      <w:r w:rsidR="006C29AC" w:rsidRPr="002F28D1">
        <w:rPr>
          <w:rStyle w:val="afe"/>
          <w:rFonts w:cs="Times New Roman"/>
          <w:noProof/>
        </w:rPr>
        <w:t xml:space="preserve">) </w:t>
      </w:r>
      <w:r w:rsidR="006C29AC" w:rsidRPr="002F28D1">
        <w:rPr>
          <w:rStyle w:val="afe"/>
          <w:rFonts w:cs="Times New Roman" w:hint="eastAsia"/>
          <w:noProof/>
        </w:rPr>
        <w:t>與</w:t>
      </w:r>
      <w:r w:rsidR="006C29AC" w:rsidRPr="002F28D1">
        <w:rPr>
          <w:rStyle w:val="afe"/>
          <w:rFonts w:cs="Times New Roman"/>
          <w:noProof/>
        </w:rPr>
        <w:t>RMSE (</w:t>
      </w:r>
      <w:r w:rsidR="006C29AC" w:rsidRPr="002F28D1">
        <w:rPr>
          <w:rStyle w:val="afe"/>
          <w:rFonts w:cs="Times New Roman" w:hint="eastAsia"/>
          <w:noProof/>
        </w:rPr>
        <w:t>右圖</w:t>
      </w:r>
      <w:r w:rsidR="006C29AC" w:rsidRPr="002F28D1">
        <w:rPr>
          <w:rStyle w:val="afe"/>
          <w:rFonts w:cs="Times New Roman"/>
          <w:noProof/>
        </w:rPr>
        <w:t xml:space="preserve">) </w:t>
      </w:r>
      <w:r w:rsidR="006C29AC" w:rsidRPr="002F28D1">
        <w:rPr>
          <w:rStyle w:val="afe"/>
          <w:rFonts w:cs="Times New Roman" w:hint="eastAsia"/>
          <w:noProof/>
        </w:rPr>
        <w:t>估計結果。</w:t>
      </w:r>
      <w:r w:rsidR="006C29AC">
        <w:rPr>
          <w:noProof/>
          <w:webHidden/>
        </w:rPr>
        <w:tab/>
      </w:r>
      <w:r w:rsidR="006C29AC">
        <w:rPr>
          <w:noProof/>
          <w:webHidden/>
        </w:rPr>
        <w:fldChar w:fldCharType="begin"/>
      </w:r>
      <w:r w:rsidR="006C29AC">
        <w:rPr>
          <w:noProof/>
          <w:webHidden/>
        </w:rPr>
        <w:instrText xml:space="preserve"> PAGEREF _Toc163389701 \h </w:instrText>
      </w:r>
      <w:r w:rsidR="006C29AC">
        <w:rPr>
          <w:noProof/>
          <w:webHidden/>
        </w:rPr>
      </w:r>
      <w:r w:rsidR="006C29AC">
        <w:rPr>
          <w:noProof/>
          <w:webHidden/>
        </w:rPr>
        <w:fldChar w:fldCharType="separate"/>
      </w:r>
      <w:r w:rsidR="009D47CB">
        <w:rPr>
          <w:noProof/>
          <w:webHidden/>
        </w:rPr>
        <w:t>37</w:t>
      </w:r>
      <w:r w:rsidR="006C29AC">
        <w:rPr>
          <w:noProof/>
          <w:webHidden/>
        </w:rPr>
        <w:fldChar w:fldCharType="end"/>
      </w:r>
      <w:r>
        <w:rPr>
          <w:noProof/>
        </w:rPr>
        <w:fldChar w:fldCharType="end"/>
      </w:r>
    </w:p>
    <w:p w14:paraId="2A92D9E9" w14:textId="539D82AB"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2" w:history="1">
        <w:r w:rsidR="006C29AC" w:rsidRPr="002F28D1">
          <w:rPr>
            <w:rStyle w:val="afe"/>
            <w:noProof/>
          </w:rPr>
          <w:t>Figure 4.2</w:t>
        </w:r>
        <w:r w:rsidR="006C29AC" w:rsidRPr="002F28D1">
          <w:rPr>
            <w:rStyle w:val="afe"/>
            <w:rFonts w:hint="eastAsia"/>
            <w:noProof/>
          </w:rPr>
          <w:t>取後放回的抽樣方式在第一種物種與區塊假設下，</w:t>
        </w:r>
        <w:r w:rsidR="006C29AC" w:rsidRPr="002F28D1">
          <w:rPr>
            <w:rStyle w:val="afe"/>
            <w:rFonts w:cs="Times New Roman" w:hint="eastAsia"/>
            <w:noProof/>
          </w:rPr>
          <w:t>兩群落皆為均勻模型之情況下的</w:t>
        </w:r>
        <w:r w:rsidR="006C29AC" w:rsidRPr="002F28D1">
          <w:rPr>
            <w:rStyle w:val="afe"/>
            <w:rFonts w:cs="Times New Roman"/>
            <w:iCs/>
            <w:noProof/>
          </w:rPr>
          <w:t xml:space="preserve">AVG </w:t>
        </w:r>
        <w:r w:rsidR="006C29AC" w:rsidRPr="002F28D1">
          <w:rPr>
            <w:rStyle w:val="afe"/>
            <w:rFonts w:cs="Times New Roman"/>
            <w:noProof/>
          </w:rPr>
          <w:t>Estimate (</w:t>
        </w:r>
        <w:r w:rsidR="006C29AC" w:rsidRPr="002F28D1">
          <w:rPr>
            <w:rStyle w:val="afe"/>
            <w:rFonts w:cs="Times New Roman" w:hint="eastAsia"/>
            <w:noProof/>
          </w:rPr>
          <w:t>左圖</w:t>
        </w:r>
        <w:r w:rsidR="006C29AC" w:rsidRPr="002F28D1">
          <w:rPr>
            <w:rStyle w:val="afe"/>
            <w:rFonts w:cs="Times New Roman"/>
            <w:noProof/>
          </w:rPr>
          <w:t xml:space="preserve">) </w:t>
        </w:r>
        <w:r w:rsidR="006C29AC" w:rsidRPr="002F28D1">
          <w:rPr>
            <w:rStyle w:val="afe"/>
            <w:rFonts w:cs="Times New Roman" w:hint="eastAsia"/>
            <w:noProof/>
          </w:rPr>
          <w:t>與</w:t>
        </w:r>
        <w:r w:rsidR="006C29AC" w:rsidRPr="002F28D1">
          <w:rPr>
            <w:rStyle w:val="afe"/>
            <w:rFonts w:cs="Times New Roman"/>
            <w:noProof/>
          </w:rPr>
          <w:t>RMSE (</w:t>
        </w:r>
        <w:r w:rsidR="006C29AC" w:rsidRPr="002F28D1">
          <w:rPr>
            <w:rStyle w:val="afe"/>
            <w:rFonts w:cs="Times New Roman" w:hint="eastAsia"/>
            <w:noProof/>
          </w:rPr>
          <w:t>右圖</w:t>
        </w:r>
        <w:r w:rsidR="006C29AC" w:rsidRPr="002F28D1">
          <w:rPr>
            <w:rStyle w:val="afe"/>
            <w:rFonts w:cs="Times New Roman"/>
            <w:noProof/>
          </w:rPr>
          <w:t xml:space="preserve">) </w:t>
        </w:r>
        <w:r w:rsidR="006C29AC" w:rsidRPr="002F28D1">
          <w:rPr>
            <w:rStyle w:val="afe"/>
            <w:rFonts w:cs="Times New Roman" w:hint="eastAsia"/>
            <w:noProof/>
          </w:rPr>
          <w:t>估計結果。</w:t>
        </w:r>
        <w:r w:rsidR="006C29AC">
          <w:rPr>
            <w:noProof/>
            <w:webHidden/>
          </w:rPr>
          <w:tab/>
        </w:r>
        <w:r w:rsidR="006C29AC">
          <w:rPr>
            <w:noProof/>
            <w:webHidden/>
          </w:rPr>
          <w:fldChar w:fldCharType="begin"/>
        </w:r>
        <w:r w:rsidR="006C29AC">
          <w:rPr>
            <w:noProof/>
            <w:webHidden/>
          </w:rPr>
          <w:instrText xml:space="preserve"> PAGEREF _Toc163389702 \h </w:instrText>
        </w:r>
        <w:r w:rsidR="006C29AC">
          <w:rPr>
            <w:noProof/>
            <w:webHidden/>
          </w:rPr>
        </w:r>
        <w:r w:rsidR="006C29AC">
          <w:rPr>
            <w:noProof/>
            <w:webHidden/>
          </w:rPr>
          <w:fldChar w:fldCharType="separate"/>
        </w:r>
        <w:r w:rsidR="009D47CB">
          <w:rPr>
            <w:noProof/>
            <w:webHidden/>
          </w:rPr>
          <w:t>38</w:t>
        </w:r>
        <w:r w:rsidR="006C29AC">
          <w:rPr>
            <w:noProof/>
            <w:webHidden/>
          </w:rPr>
          <w:fldChar w:fldCharType="end"/>
        </w:r>
      </w:hyperlink>
    </w:p>
    <w:p w14:paraId="5EBE7870" w14:textId="1D958138"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3" w:history="1">
        <w:r w:rsidR="006C29AC" w:rsidRPr="002F28D1">
          <w:rPr>
            <w:rStyle w:val="afe"/>
            <w:noProof/>
          </w:rPr>
          <w:t>Figure 4.3</w:t>
        </w:r>
        <w:r w:rsidR="006C29AC" w:rsidRPr="002F28D1">
          <w:rPr>
            <w:rStyle w:val="afe"/>
            <w:rFonts w:hint="eastAsia"/>
            <w:noProof/>
          </w:rPr>
          <w:t>取後放回的抽樣方式在第一種物種與區塊假設下，</w:t>
        </w:r>
        <w:r w:rsidR="006C29AC" w:rsidRPr="002F28D1">
          <w:rPr>
            <w:rStyle w:val="afe"/>
            <w:rFonts w:cs="Times New Roman" w:hint="eastAsia"/>
            <w:noProof/>
          </w:rPr>
          <w:t>群落一為均勻模型，群落二為</w:t>
        </w:r>
        <w:r w:rsidR="006C29AC" w:rsidRPr="002F28D1">
          <w:rPr>
            <w:rStyle w:val="afe"/>
            <w:rFonts w:cs="Times New Roman"/>
            <w:noProof/>
          </w:rPr>
          <w:t>Broken-stick</w:t>
        </w:r>
        <w:r w:rsidR="006C29AC" w:rsidRPr="002F28D1">
          <w:rPr>
            <w:rStyle w:val="afe"/>
            <w:rFonts w:cs="Times New Roman" w:hint="eastAsia"/>
            <w:noProof/>
          </w:rPr>
          <w:t>模型之情況下的</w:t>
        </w:r>
        <w:r w:rsidR="006C29AC" w:rsidRPr="002F28D1">
          <w:rPr>
            <w:rStyle w:val="afe"/>
            <w:rFonts w:cs="Times New Roman"/>
            <w:iCs/>
            <w:noProof/>
          </w:rPr>
          <w:t xml:space="preserve">AVG </w:t>
        </w:r>
        <w:r w:rsidR="006C29AC" w:rsidRPr="002F28D1">
          <w:rPr>
            <w:rStyle w:val="afe"/>
            <w:rFonts w:cs="Times New Roman"/>
            <w:noProof/>
          </w:rPr>
          <w:t>Estimate (</w:t>
        </w:r>
        <w:r w:rsidR="006C29AC" w:rsidRPr="002F28D1">
          <w:rPr>
            <w:rStyle w:val="afe"/>
            <w:rFonts w:cs="Times New Roman" w:hint="eastAsia"/>
            <w:noProof/>
          </w:rPr>
          <w:t>左圖</w:t>
        </w:r>
        <w:r w:rsidR="006C29AC" w:rsidRPr="002F28D1">
          <w:rPr>
            <w:rStyle w:val="afe"/>
            <w:rFonts w:cs="Times New Roman"/>
            <w:noProof/>
          </w:rPr>
          <w:t xml:space="preserve">) </w:t>
        </w:r>
        <w:r w:rsidR="006C29AC" w:rsidRPr="002F28D1">
          <w:rPr>
            <w:rStyle w:val="afe"/>
            <w:rFonts w:cs="Times New Roman" w:hint="eastAsia"/>
            <w:noProof/>
          </w:rPr>
          <w:t>與</w:t>
        </w:r>
        <w:r w:rsidR="006C29AC" w:rsidRPr="002F28D1">
          <w:rPr>
            <w:rStyle w:val="afe"/>
            <w:rFonts w:cs="Times New Roman"/>
            <w:noProof/>
          </w:rPr>
          <w:t>RMSE (</w:t>
        </w:r>
        <w:r w:rsidR="006C29AC" w:rsidRPr="002F28D1">
          <w:rPr>
            <w:rStyle w:val="afe"/>
            <w:rFonts w:cs="Times New Roman" w:hint="eastAsia"/>
            <w:noProof/>
          </w:rPr>
          <w:t>右圖</w:t>
        </w:r>
        <w:r w:rsidR="006C29AC" w:rsidRPr="002F28D1">
          <w:rPr>
            <w:rStyle w:val="afe"/>
            <w:rFonts w:cs="Times New Roman"/>
            <w:noProof/>
          </w:rPr>
          <w:t xml:space="preserve">) </w:t>
        </w:r>
        <w:r w:rsidR="006C29AC" w:rsidRPr="002F28D1">
          <w:rPr>
            <w:rStyle w:val="afe"/>
            <w:rFonts w:cs="Times New Roman" w:hint="eastAsia"/>
            <w:noProof/>
          </w:rPr>
          <w:t>估計結果。</w:t>
        </w:r>
        <w:r w:rsidR="006C29AC">
          <w:rPr>
            <w:noProof/>
            <w:webHidden/>
          </w:rPr>
          <w:tab/>
        </w:r>
        <w:r w:rsidR="006C29AC">
          <w:rPr>
            <w:noProof/>
            <w:webHidden/>
          </w:rPr>
          <w:fldChar w:fldCharType="begin"/>
        </w:r>
        <w:r w:rsidR="006C29AC">
          <w:rPr>
            <w:noProof/>
            <w:webHidden/>
          </w:rPr>
          <w:instrText xml:space="preserve"> PAGEREF _Toc163389703 \h </w:instrText>
        </w:r>
        <w:r w:rsidR="006C29AC">
          <w:rPr>
            <w:noProof/>
            <w:webHidden/>
          </w:rPr>
        </w:r>
        <w:r w:rsidR="006C29AC">
          <w:rPr>
            <w:noProof/>
            <w:webHidden/>
          </w:rPr>
          <w:fldChar w:fldCharType="separate"/>
        </w:r>
        <w:r w:rsidR="009D47CB">
          <w:rPr>
            <w:noProof/>
            <w:webHidden/>
          </w:rPr>
          <w:t>39</w:t>
        </w:r>
        <w:r w:rsidR="006C29AC">
          <w:rPr>
            <w:noProof/>
            <w:webHidden/>
          </w:rPr>
          <w:fldChar w:fldCharType="end"/>
        </w:r>
      </w:hyperlink>
    </w:p>
    <w:p w14:paraId="4C1F54C0" w14:textId="70DB600C"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4" w:history="1">
        <w:r w:rsidR="006C29AC" w:rsidRPr="002F28D1">
          <w:rPr>
            <w:rStyle w:val="afe"/>
            <w:noProof/>
          </w:rPr>
          <w:t>Figure 4.4</w:t>
        </w:r>
        <w:r w:rsidR="006C29AC" w:rsidRPr="002F28D1">
          <w:rPr>
            <w:rStyle w:val="afe"/>
            <w:rFonts w:cs="Times New Roman"/>
            <w:noProof/>
          </w:rPr>
          <w:t xml:space="preserve"> </w:t>
        </w:r>
        <w:r w:rsidR="006C29AC" w:rsidRPr="002F28D1">
          <w:rPr>
            <w:rStyle w:val="afe"/>
            <w:rFonts w:hint="eastAsia"/>
            <w:noProof/>
          </w:rPr>
          <w:t>取後放回的抽樣方式在第一種物種與區塊假設下，</w:t>
        </w:r>
        <w:r w:rsidR="006C29AC" w:rsidRPr="002F28D1">
          <w:rPr>
            <w:rStyle w:val="afe"/>
            <w:rFonts w:cs="Times New Roman" w:hint="eastAsia"/>
            <w:noProof/>
          </w:rPr>
          <w:t>群落一為</w:t>
        </w:r>
        <w:r w:rsidR="006C29AC" w:rsidRPr="002F28D1">
          <w:rPr>
            <w:rStyle w:val="afe"/>
            <w:rFonts w:cs="Times New Roman"/>
            <w:noProof/>
          </w:rPr>
          <w:t>Broken-stick</w:t>
        </w:r>
        <w:r w:rsidR="006C29AC" w:rsidRPr="002F28D1">
          <w:rPr>
            <w:rStyle w:val="afe"/>
            <w:rFonts w:cs="Times New Roman" w:hint="eastAsia"/>
            <w:noProof/>
          </w:rPr>
          <w:t>模型，群落二為對數常數模型之情況下的</w:t>
        </w:r>
        <w:r w:rsidR="006C29AC" w:rsidRPr="002F28D1">
          <w:rPr>
            <w:rStyle w:val="afe"/>
            <w:rFonts w:cs="Times New Roman"/>
            <w:iCs/>
            <w:noProof/>
          </w:rPr>
          <w:t xml:space="preserve">AVG </w:t>
        </w:r>
        <w:r w:rsidR="006C29AC" w:rsidRPr="002F28D1">
          <w:rPr>
            <w:rStyle w:val="afe"/>
            <w:rFonts w:cs="Times New Roman"/>
            <w:noProof/>
          </w:rPr>
          <w:t>Estimate (</w:t>
        </w:r>
        <w:r w:rsidR="006C29AC" w:rsidRPr="002F28D1">
          <w:rPr>
            <w:rStyle w:val="afe"/>
            <w:rFonts w:cs="Times New Roman" w:hint="eastAsia"/>
            <w:noProof/>
          </w:rPr>
          <w:t>左圖</w:t>
        </w:r>
        <w:r w:rsidR="006C29AC" w:rsidRPr="002F28D1">
          <w:rPr>
            <w:rStyle w:val="afe"/>
            <w:rFonts w:cs="Times New Roman"/>
            <w:noProof/>
          </w:rPr>
          <w:t xml:space="preserve">) </w:t>
        </w:r>
        <w:r w:rsidR="006C29AC" w:rsidRPr="002F28D1">
          <w:rPr>
            <w:rStyle w:val="afe"/>
            <w:rFonts w:cs="Times New Roman" w:hint="eastAsia"/>
            <w:noProof/>
          </w:rPr>
          <w:t>與</w:t>
        </w:r>
        <w:r w:rsidR="006C29AC" w:rsidRPr="002F28D1">
          <w:rPr>
            <w:rStyle w:val="afe"/>
            <w:rFonts w:cs="Times New Roman"/>
            <w:noProof/>
          </w:rPr>
          <w:t>RMSE (</w:t>
        </w:r>
        <w:r w:rsidR="006C29AC" w:rsidRPr="002F28D1">
          <w:rPr>
            <w:rStyle w:val="afe"/>
            <w:rFonts w:cs="Times New Roman" w:hint="eastAsia"/>
            <w:noProof/>
          </w:rPr>
          <w:t>右圖</w:t>
        </w:r>
        <w:r w:rsidR="006C29AC" w:rsidRPr="002F28D1">
          <w:rPr>
            <w:rStyle w:val="afe"/>
            <w:rFonts w:cs="Times New Roman"/>
            <w:noProof/>
          </w:rPr>
          <w:t xml:space="preserve">) </w:t>
        </w:r>
        <w:r w:rsidR="006C29AC" w:rsidRPr="002F28D1">
          <w:rPr>
            <w:rStyle w:val="afe"/>
            <w:rFonts w:cs="Times New Roman" w:hint="eastAsia"/>
            <w:noProof/>
          </w:rPr>
          <w:t>估計結果。</w:t>
        </w:r>
        <w:r w:rsidR="006C29AC">
          <w:rPr>
            <w:noProof/>
            <w:webHidden/>
          </w:rPr>
          <w:tab/>
        </w:r>
        <w:r w:rsidR="006C29AC">
          <w:rPr>
            <w:noProof/>
            <w:webHidden/>
          </w:rPr>
          <w:fldChar w:fldCharType="begin"/>
        </w:r>
        <w:r w:rsidR="006C29AC">
          <w:rPr>
            <w:noProof/>
            <w:webHidden/>
          </w:rPr>
          <w:instrText xml:space="preserve"> PAGEREF _Toc163389704 \h </w:instrText>
        </w:r>
        <w:r w:rsidR="006C29AC">
          <w:rPr>
            <w:noProof/>
            <w:webHidden/>
          </w:rPr>
        </w:r>
        <w:r w:rsidR="006C29AC">
          <w:rPr>
            <w:noProof/>
            <w:webHidden/>
          </w:rPr>
          <w:fldChar w:fldCharType="separate"/>
        </w:r>
        <w:r w:rsidR="009D47CB">
          <w:rPr>
            <w:noProof/>
            <w:webHidden/>
          </w:rPr>
          <w:t>40</w:t>
        </w:r>
        <w:r w:rsidR="006C29AC">
          <w:rPr>
            <w:noProof/>
            <w:webHidden/>
          </w:rPr>
          <w:fldChar w:fldCharType="end"/>
        </w:r>
      </w:hyperlink>
    </w:p>
    <w:p w14:paraId="69033173" w14:textId="53114BAF"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5" w:history="1">
        <w:r w:rsidR="006C29AC" w:rsidRPr="002F28D1">
          <w:rPr>
            <w:rStyle w:val="afe"/>
            <w:noProof/>
          </w:rPr>
          <w:t>Figure 4.5</w:t>
        </w:r>
        <w:r w:rsidR="006C29AC" w:rsidRPr="002F28D1">
          <w:rPr>
            <w:rStyle w:val="afe"/>
            <w:rFonts w:hint="eastAsia"/>
            <w:noProof/>
          </w:rPr>
          <w:t>取後不放回的抽樣方式在第一種物種與區塊假設下，</w:t>
        </w:r>
        <w:r w:rsidR="006C29AC" w:rsidRPr="002F28D1">
          <w:rPr>
            <w:rStyle w:val="afe"/>
            <w:noProof/>
          </w:rPr>
          <w:t xml:space="preserve"> </w:t>
        </w:r>
        <w:r w:rsidR="006C29AC" w:rsidRPr="002F28D1">
          <w:rPr>
            <w:rStyle w:val="afe"/>
            <w:rFonts w:hint="eastAsia"/>
            <w:noProof/>
          </w:rPr>
          <w:t>群落一為同質模型，群落二為</w:t>
        </w:r>
        <w:r w:rsidR="006C29AC" w:rsidRPr="002F28D1">
          <w:rPr>
            <w:rStyle w:val="afe"/>
            <w:noProof/>
          </w:rPr>
          <w:t>Broken-stick</w:t>
        </w:r>
        <w:r w:rsidR="006C29AC" w:rsidRPr="002F28D1">
          <w:rPr>
            <w:rStyle w:val="afe"/>
            <w:rFonts w:hint="eastAsia"/>
            <w:noProof/>
          </w:rPr>
          <w:t>模型之情況下的</w:t>
        </w:r>
        <w:r w:rsidR="006C29AC" w:rsidRPr="002F28D1">
          <w:rPr>
            <w:rStyle w:val="afe"/>
            <w:iCs/>
            <w:noProof/>
          </w:rPr>
          <w:t xml:space="preserve">AVG </w:t>
        </w:r>
        <w:r w:rsidR="006C29AC" w:rsidRPr="002F28D1">
          <w:rPr>
            <w:rStyle w:val="afe"/>
            <w:noProof/>
          </w:rPr>
          <w:t>Estimate (</w:t>
        </w:r>
        <w:r w:rsidR="006C29AC" w:rsidRPr="002F28D1">
          <w:rPr>
            <w:rStyle w:val="afe"/>
            <w:rFonts w:hint="eastAsia"/>
            <w:noProof/>
          </w:rPr>
          <w:t>左圖</w:t>
        </w:r>
        <w:r w:rsidR="006C29AC" w:rsidRPr="002F28D1">
          <w:rPr>
            <w:rStyle w:val="afe"/>
            <w:noProof/>
          </w:rPr>
          <w:t xml:space="preserve">) </w:t>
        </w:r>
        <w:r w:rsidR="006C29AC" w:rsidRPr="002F28D1">
          <w:rPr>
            <w:rStyle w:val="afe"/>
            <w:rFonts w:hint="eastAsia"/>
            <w:noProof/>
          </w:rPr>
          <w:t>與</w:t>
        </w:r>
        <w:r w:rsidR="006C29AC" w:rsidRPr="002F28D1">
          <w:rPr>
            <w:rStyle w:val="afe"/>
            <w:noProof/>
          </w:rPr>
          <w:t>RMSE (</w:t>
        </w:r>
        <w:r w:rsidR="006C29AC" w:rsidRPr="002F28D1">
          <w:rPr>
            <w:rStyle w:val="afe"/>
            <w:rFonts w:hint="eastAsia"/>
            <w:noProof/>
          </w:rPr>
          <w:t>右圖</w:t>
        </w:r>
        <w:r w:rsidR="006C29AC" w:rsidRPr="002F28D1">
          <w:rPr>
            <w:rStyle w:val="afe"/>
            <w:noProof/>
          </w:rPr>
          <w:t xml:space="preserve">) </w:t>
        </w:r>
        <w:r w:rsidR="006C29AC" w:rsidRPr="002F28D1">
          <w:rPr>
            <w:rStyle w:val="afe"/>
            <w:rFonts w:hint="eastAsia"/>
            <w:noProof/>
          </w:rPr>
          <w:t>估計結果。</w:t>
        </w:r>
        <w:r w:rsidR="006C29AC">
          <w:rPr>
            <w:noProof/>
            <w:webHidden/>
          </w:rPr>
          <w:tab/>
        </w:r>
        <w:r w:rsidR="006C29AC">
          <w:rPr>
            <w:noProof/>
            <w:webHidden/>
          </w:rPr>
          <w:fldChar w:fldCharType="begin"/>
        </w:r>
        <w:r w:rsidR="006C29AC">
          <w:rPr>
            <w:noProof/>
            <w:webHidden/>
          </w:rPr>
          <w:instrText xml:space="preserve"> PAGEREF _Toc163389705 \h </w:instrText>
        </w:r>
        <w:r w:rsidR="006C29AC">
          <w:rPr>
            <w:noProof/>
            <w:webHidden/>
          </w:rPr>
        </w:r>
        <w:r w:rsidR="006C29AC">
          <w:rPr>
            <w:noProof/>
            <w:webHidden/>
          </w:rPr>
          <w:fldChar w:fldCharType="separate"/>
        </w:r>
        <w:r w:rsidR="009D47CB">
          <w:rPr>
            <w:noProof/>
            <w:webHidden/>
          </w:rPr>
          <w:t>44</w:t>
        </w:r>
        <w:r w:rsidR="006C29AC">
          <w:rPr>
            <w:noProof/>
            <w:webHidden/>
          </w:rPr>
          <w:fldChar w:fldCharType="end"/>
        </w:r>
      </w:hyperlink>
    </w:p>
    <w:p w14:paraId="3A8CF19A" w14:textId="37559B35"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6" w:history="1">
        <w:r w:rsidR="006C29AC" w:rsidRPr="002F28D1">
          <w:rPr>
            <w:rStyle w:val="afe"/>
            <w:noProof/>
          </w:rPr>
          <w:t>Figure 4.6</w:t>
        </w:r>
        <w:r w:rsidR="006C29AC" w:rsidRPr="002F28D1">
          <w:rPr>
            <w:rStyle w:val="afe"/>
            <w:rFonts w:hint="eastAsia"/>
            <w:noProof/>
          </w:rPr>
          <w:t>取後不放回的抽樣方式在第一種物種與區塊假設下，兩群落皆為均勻模型之情況下的</w:t>
        </w:r>
        <w:r w:rsidR="006C29AC" w:rsidRPr="002F28D1">
          <w:rPr>
            <w:rStyle w:val="afe"/>
            <w:iCs/>
            <w:noProof/>
          </w:rPr>
          <w:t xml:space="preserve">AVG </w:t>
        </w:r>
        <w:r w:rsidR="006C29AC" w:rsidRPr="002F28D1">
          <w:rPr>
            <w:rStyle w:val="afe"/>
            <w:noProof/>
          </w:rPr>
          <w:t>Estimate (</w:t>
        </w:r>
        <w:r w:rsidR="006C29AC" w:rsidRPr="002F28D1">
          <w:rPr>
            <w:rStyle w:val="afe"/>
            <w:rFonts w:hint="eastAsia"/>
            <w:noProof/>
          </w:rPr>
          <w:t>左圖</w:t>
        </w:r>
        <w:r w:rsidR="006C29AC" w:rsidRPr="002F28D1">
          <w:rPr>
            <w:rStyle w:val="afe"/>
            <w:noProof/>
          </w:rPr>
          <w:t xml:space="preserve">) </w:t>
        </w:r>
        <w:r w:rsidR="006C29AC" w:rsidRPr="002F28D1">
          <w:rPr>
            <w:rStyle w:val="afe"/>
            <w:rFonts w:hint="eastAsia"/>
            <w:noProof/>
          </w:rPr>
          <w:t>與</w:t>
        </w:r>
        <w:r w:rsidR="006C29AC" w:rsidRPr="002F28D1">
          <w:rPr>
            <w:rStyle w:val="afe"/>
            <w:noProof/>
          </w:rPr>
          <w:t>RMSE (</w:t>
        </w:r>
        <w:r w:rsidR="006C29AC" w:rsidRPr="002F28D1">
          <w:rPr>
            <w:rStyle w:val="afe"/>
            <w:rFonts w:hint="eastAsia"/>
            <w:noProof/>
          </w:rPr>
          <w:t>右圖</w:t>
        </w:r>
        <w:r w:rsidR="006C29AC" w:rsidRPr="002F28D1">
          <w:rPr>
            <w:rStyle w:val="afe"/>
            <w:noProof/>
          </w:rPr>
          <w:t xml:space="preserve">) </w:t>
        </w:r>
        <w:r w:rsidR="006C29AC" w:rsidRPr="002F28D1">
          <w:rPr>
            <w:rStyle w:val="afe"/>
            <w:rFonts w:hint="eastAsia"/>
            <w:noProof/>
          </w:rPr>
          <w:t>估計結果。</w:t>
        </w:r>
        <w:r w:rsidR="006C29AC">
          <w:rPr>
            <w:noProof/>
            <w:webHidden/>
          </w:rPr>
          <w:tab/>
        </w:r>
        <w:r w:rsidR="006C29AC">
          <w:rPr>
            <w:noProof/>
            <w:webHidden/>
          </w:rPr>
          <w:fldChar w:fldCharType="begin"/>
        </w:r>
        <w:r w:rsidR="006C29AC">
          <w:rPr>
            <w:noProof/>
            <w:webHidden/>
          </w:rPr>
          <w:instrText xml:space="preserve"> PAGEREF _Toc163389706 \h </w:instrText>
        </w:r>
        <w:r w:rsidR="006C29AC">
          <w:rPr>
            <w:noProof/>
            <w:webHidden/>
          </w:rPr>
        </w:r>
        <w:r w:rsidR="006C29AC">
          <w:rPr>
            <w:noProof/>
            <w:webHidden/>
          </w:rPr>
          <w:fldChar w:fldCharType="separate"/>
        </w:r>
        <w:r w:rsidR="009D47CB">
          <w:rPr>
            <w:noProof/>
            <w:webHidden/>
          </w:rPr>
          <w:t>45</w:t>
        </w:r>
        <w:r w:rsidR="006C29AC">
          <w:rPr>
            <w:noProof/>
            <w:webHidden/>
          </w:rPr>
          <w:fldChar w:fldCharType="end"/>
        </w:r>
      </w:hyperlink>
    </w:p>
    <w:p w14:paraId="4C1D7F34" w14:textId="4F9FDC55"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7" w:history="1">
        <w:r w:rsidR="006C29AC" w:rsidRPr="002F28D1">
          <w:rPr>
            <w:rStyle w:val="afe"/>
            <w:noProof/>
          </w:rPr>
          <w:t>Figure 4.7</w:t>
        </w:r>
        <w:r w:rsidR="006C29AC" w:rsidRPr="002F28D1">
          <w:rPr>
            <w:rStyle w:val="afe"/>
            <w:rFonts w:hint="eastAsia"/>
            <w:noProof/>
          </w:rPr>
          <w:t>取後不放回的抽樣方式在第一種物種與區塊假設下，群落一為均勻模型，群落二為</w:t>
        </w:r>
        <w:r w:rsidR="006C29AC" w:rsidRPr="002F28D1">
          <w:rPr>
            <w:rStyle w:val="afe"/>
            <w:noProof/>
          </w:rPr>
          <w:t>Broken-stick</w:t>
        </w:r>
        <w:r w:rsidR="006C29AC" w:rsidRPr="002F28D1">
          <w:rPr>
            <w:rStyle w:val="afe"/>
            <w:rFonts w:hint="eastAsia"/>
            <w:noProof/>
          </w:rPr>
          <w:t>模型之情況下的</w:t>
        </w:r>
        <w:r w:rsidR="006C29AC" w:rsidRPr="002F28D1">
          <w:rPr>
            <w:rStyle w:val="afe"/>
            <w:iCs/>
            <w:noProof/>
          </w:rPr>
          <w:t xml:space="preserve">AVG </w:t>
        </w:r>
        <w:r w:rsidR="006C29AC" w:rsidRPr="002F28D1">
          <w:rPr>
            <w:rStyle w:val="afe"/>
            <w:noProof/>
          </w:rPr>
          <w:t>Estimate (</w:t>
        </w:r>
        <w:r w:rsidR="006C29AC" w:rsidRPr="002F28D1">
          <w:rPr>
            <w:rStyle w:val="afe"/>
            <w:rFonts w:hint="eastAsia"/>
            <w:noProof/>
          </w:rPr>
          <w:t>左圖</w:t>
        </w:r>
        <w:r w:rsidR="006C29AC" w:rsidRPr="002F28D1">
          <w:rPr>
            <w:rStyle w:val="afe"/>
            <w:noProof/>
          </w:rPr>
          <w:t xml:space="preserve">) </w:t>
        </w:r>
        <w:r w:rsidR="006C29AC" w:rsidRPr="002F28D1">
          <w:rPr>
            <w:rStyle w:val="afe"/>
            <w:rFonts w:hint="eastAsia"/>
            <w:noProof/>
          </w:rPr>
          <w:t>與</w:t>
        </w:r>
        <w:r w:rsidR="006C29AC" w:rsidRPr="002F28D1">
          <w:rPr>
            <w:rStyle w:val="afe"/>
            <w:noProof/>
          </w:rPr>
          <w:t>RMSE (</w:t>
        </w:r>
        <w:r w:rsidR="006C29AC" w:rsidRPr="002F28D1">
          <w:rPr>
            <w:rStyle w:val="afe"/>
            <w:rFonts w:hint="eastAsia"/>
            <w:noProof/>
          </w:rPr>
          <w:t>右圖</w:t>
        </w:r>
        <w:r w:rsidR="006C29AC" w:rsidRPr="002F28D1">
          <w:rPr>
            <w:rStyle w:val="afe"/>
            <w:noProof/>
          </w:rPr>
          <w:t xml:space="preserve">) </w:t>
        </w:r>
        <w:r w:rsidR="006C29AC" w:rsidRPr="002F28D1">
          <w:rPr>
            <w:rStyle w:val="afe"/>
            <w:rFonts w:hint="eastAsia"/>
            <w:noProof/>
          </w:rPr>
          <w:t>估計結果。</w:t>
        </w:r>
        <w:r w:rsidR="006C29AC">
          <w:rPr>
            <w:noProof/>
            <w:webHidden/>
          </w:rPr>
          <w:tab/>
        </w:r>
        <w:r w:rsidR="006C29AC">
          <w:rPr>
            <w:noProof/>
            <w:webHidden/>
          </w:rPr>
          <w:fldChar w:fldCharType="begin"/>
        </w:r>
        <w:r w:rsidR="006C29AC">
          <w:rPr>
            <w:noProof/>
            <w:webHidden/>
          </w:rPr>
          <w:instrText xml:space="preserve"> PAGEREF _Toc163389707 \h </w:instrText>
        </w:r>
        <w:r w:rsidR="006C29AC">
          <w:rPr>
            <w:noProof/>
            <w:webHidden/>
          </w:rPr>
        </w:r>
        <w:r w:rsidR="006C29AC">
          <w:rPr>
            <w:noProof/>
            <w:webHidden/>
          </w:rPr>
          <w:fldChar w:fldCharType="separate"/>
        </w:r>
        <w:r w:rsidR="009D47CB">
          <w:rPr>
            <w:noProof/>
            <w:webHidden/>
          </w:rPr>
          <w:t>45</w:t>
        </w:r>
        <w:r w:rsidR="006C29AC">
          <w:rPr>
            <w:noProof/>
            <w:webHidden/>
          </w:rPr>
          <w:fldChar w:fldCharType="end"/>
        </w:r>
      </w:hyperlink>
    </w:p>
    <w:p w14:paraId="22A5DB10" w14:textId="70A71BFC"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8" w:history="1">
        <w:r w:rsidR="006C29AC" w:rsidRPr="002F28D1">
          <w:rPr>
            <w:rStyle w:val="afe"/>
            <w:noProof/>
          </w:rPr>
          <w:t>Figure 4.8</w:t>
        </w:r>
        <w:r w:rsidR="006C29AC" w:rsidRPr="002F28D1">
          <w:rPr>
            <w:rStyle w:val="afe"/>
            <w:rFonts w:hint="eastAsia"/>
            <w:noProof/>
          </w:rPr>
          <w:t>取後不放回的抽樣方式在第一種物種與區塊假設下，群落一為</w:t>
        </w:r>
        <w:r w:rsidR="006C29AC" w:rsidRPr="002F28D1">
          <w:rPr>
            <w:rStyle w:val="afe"/>
            <w:noProof/>
          </w:rPr>
          <w:t>Broken-stick</w:t>
        </w:r>
        <w:r w:rsidR="006C29AC" w:rsidRPr="002F28D1">
          <w:rPr>
            <w:rStyle w:val="afe"/>
            <w:rFonts w:hint="eastAsia"/>
            <w:noProof/>
          </w:rPr>
          <w:t>模型，群落二為對數常數模型之情況下的</w:t>
        </w:r>
        <w:r w:rsidR="006C29AC" w:rsidRPr="002F28D1">
          <w:rPr>
            <w:rStyle w:val="afe"/>
            <w:iCs/>
            <w:noProof/>
          </w:rPr>
          <w:t xml:space="preserve">AVG </w:t>
        </w:r>
        <w:r w:rsidR="006C29AC" w:rsidRPr="002F28D1">
          <w:rPr>
            <w:rStyle w:val="afe"/>
            <w:noProof/>
          </w:rPr>
          <w:t>Estimate (</w:t>
        </w:r>
        <w:r w:rsidR="006C29AC" w:rsidRPr="002F28D1">
          <w:rPr>
            <w:rStyle w:val="afe"/>
            <w:rFonts w:hint="eastAsia"/>
            <w:noProof/>
          </w:rPr>
          <w:t>左圖</w:t>
        </w:r>
        <w:r w:rsidR="006C29AC" w:rsidRPr="002F28D1">
          <w:rPr>
            <w:rStyle w:val="afe"/>
            <w:noProof/>
          </w:rPr>
          <w:t xml:space="preserve">) </w:t>
        </w:r>
        <w:r w:rsidR="006C29AC" w:rsidRPr="002F28D1">
          <w:rPr>
            <w:rStyle w:val="afe"/>
            <w:rFonts w:hint="eastAsia"/>
            <w:noProof/>
          </w:rPr>
          <w:t>與</w:t>
        </w:r>
        <w:r w:rsidR="006C29AC" w:rsidRPr="002F28D1">
          <w:rPr>
            <w:rStyle w:val="afe"/>
            <w:noProof/>
          </w:rPr>
          <w:t>RMSE (</w:t>
        </w:r>
        <w:r w:rsidR="006C29AC" w:rsidRPr="002F28D1">
          <w:rPr>
            <w:rStyle w:val="afe"/>
            <w:rFonts w:hint="eastAsia"/>
            <w:noProof/>
          </w:rPr>
          <w:t>右圖</w:t>
        </w:r>
        <w:r w:rsidR="006C29AC" w:rsidRPr="002F28D1">
          <w:rPr>
            <w:rStyle w:val="afe"/>
            <w:noProof/>
          </w:rPr>
          <w:t xml:space="preserve">) </w:t>
        </w:r>
        <w:r w:rsidR="006C29AC" w:rsidRPr="002F28D1">
          <w:rPr>
            <w:rStyle w:val="afe"/>
            <w:rFonts w:hint="eastAsia"/>
            <w:noProof/>
          </w:rPr>
          <w:t>估計結果。</w:t>
        </w:r>
        <w:r w:rsidR="006C29AC">
          <w:rPr>
            <w:noProof/>
            <w:webHidden/>
          </w:rPr>
          <w:tab/>
        </w:r>
        <w:r w:rsidR="006C29AC">
          <w:rPr>
            <w:noProof/>
            <w:webHidden/>
          </w:rPr>
          <w:fldChar w:fldCharType="begin"/>
        </w:r>
        <w:r w:rsidR="006C29AC">
          <w:rPr>
            <w:noProof/>
            <w:webHidden/>
          </w:rPr>
          <w:instrText xml:space="preserve"> PAGEREF _Toc163389708 \h </w:instrText>
        </w:r>
        <w:r w:rsidR="006C29AC">
          <w:rPr>
            <w:noProof/>
            <w:webHidden/>
          </w:rPr>
        </w:r>
        <w:r w:rsidR="006C29AC">
          <w:rPr>
            <w:noProof/>
            <w:webHidden/>
          </w:rPr>
          <w:fldChar w:fldCharType="separate"/>
        </w:r>
        <w:r w:rsidR="009D47CB">
          <w:rPr>
            <w:noProof/>
            <w:webHidden/>
          </w:rPr>
          <w:t>46</w:t>
        </w:r>
        <w:r w:rsidR="006C29AC">
          <w:rPr>
            <w:noProof/>
            <w:webHidden/>
          </w:rPr>
          <w:fldChar w:fldCharType="end"/>
        </w:r>
      </w:hyperlink>
    </w:p>
    <w:p w14:paraId="4FD1C13D" w14:textId="78B32F54"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09" w:history="1">
        <w:r w:rsidR="006C29AC" w:rsidRPr="002F28D1">
          <w:rPr>
            <w:rStyle w:val="afe"/>
            <w:noProof/>
          </w:rPr>
          <w:t>Figure 4.9</w:t>
        </w:r>
        <w:r w:rsidR="006C29AC" w:rsidRPr="002F28D1">
          <w:rPr>
            <w:rStyle w:val="afe"/>
            <w:rFonts w:hint="eastAsia"/>
            <w:noProof/>
          </w:rPr>
          <w:t>取後放回澳洲三種極端氣候鳥類資料集中的</w:t>
        </w:r>
        <w:r w:rsidR="006C29AC" w:rsidRPr="002F28D1">
          <w:rPr>
            <w:rStyle w:val="afe"/>
            <w:noProof/>
          </w:rPr>
          <w:t>Big Dry</w:t>
        </w:r>
        <w:r w:rsidR="006C29AC" w:rsidRPr="002F28D1">
          <w:rPr>
            <w:rStyle w:val="afe"/>
            <w:rFonts w:hint="eastAsia"/>
            <w:noProof/>
          </w:rPr>
          <w:t>與</w:t>
        </w:r>
        <w:r w:rsidR="006C29AC" w:rsidRPr="002F28D1">
          <w:rPr>
            <w:rStyle w:val="afe"/>
            <w:noProof/>
          </w:rPr>
          <w:t>Big Wet</w:t>
        </w:r>
        <w:r w:rsidR="006C29AC" w:rsidRPr="002F28D1">
          <w:rPr>
            <w:rStyle w:val="afe"/>
            <w:rFonts w:hint="eastAsia"/>
            <w:noProof/>
          </w:rPr>
          <w:t>估計</w:t>
        </w:r>
        <w:r w:rsidR="006C29AC" w:rsidRPr="002F28D1">
          <w:rPr>
            <w:rStyle w:val="afe"/>
            <w:rFonts w:hint="eastAsia"/>
            <w:noProof/>
          </w:rPr>
          <w:lastRenderedPageBreak/>
          <w:t>結果。</w:t>
        </w:r>
        <w:r w:rsidR="006C29AC">
          <w:rPr>
            <w:noProof/>
            <w:webHidden/>
          </w:rPr>
          <w:tab/>
        </w:r>
        <w:r w:rsidR="006C29AC">
          <w:rPr>
            <w:noProof/>
            <w:webHidden/>
          </w:rPr>
          <w:fldChar w:fldCharType="begin"/>
        </w:r>
        <w:r w:rsidR="006C29AC">
          <w:rPr>
            <w:noProof/>
            <w:webHidden/>
          </w:rPr>
          <w:instrText xml:space="preserve"> PAGEREF _Toc163389709 \h </w:instrText>
        </w:r>
        <w:r w:rsidR="006C29AC">
          <w:rPr>
            <w:noProof/>
            <w:webHidden/>
          </w:rPr>
        </w:r>
        <w:r w:rsidR="006C29AC">
          <w:rPr>
            <w:noProof/>
            <w:webHidden/>
          </w:rPr>
          <w:fldChar w:fldCharType="separate"/>
        </w:r>
        <w:r w:rsidR="009D47CB">
          <w:rPr>
            <w:noProof/>
            <w:webHidden/>
          </w:rPr>
          <w:t>48</w:t>
        </w:r>
        <w:r w:rsidR="006C29AC">
          <w:rPr>
            <w:noProof/>
            <w:webHidden/>
          </w:rPr>
          <w:fldChar w:fldCharType="end"/>
        </w:r>
      </w:hyperlink>
    </w:p>
    <w:p w14:paraId="3CEF257D" w14:textId="5FCFE184"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0" w:history="1">
        <w:r w:rsidR="006C29AC" w:rsidRPr="002F28D1">
          <w:rPr>
            <w:rStyle w:val="afe"/>
            <w:noProof/>
          </w:rPr>
          <w:t>Figure 4.10</w:t>
        </w:r>
        <w:r w:rsidR="006C29AC" w:rsidRPr="002F28D1">
          <w:rPr>
            <w:rStyle w:val="afe"/>
            <w:rFonts w:hint="eastAsia"/>
            <w:noProof/>
          </w:rPr>
          <w:t>取後放回澳洲三種極端氣候鳥類資料集中的</w:t>
        </w:r>
        <w:r w:rsidR="006C29AC" w:rsidRPr="002F28D1">
          <w:rPr>
            <w:rStyle w:val="afe"/>
            <w:noProof/>
          </w:rPr>
          <w:t>Big Dry</w:t>
        </w:r>
        <w:r w:rsidR="006C29AC" w:rsidRPr="002F28D1">
          <w:rPr>
            <w:rStyle w:val="afe"/>
            <w:rFonts w:hint="eastAsia"/>
            <w:noProof/>
          </w:rPr>
          <w:t>與</w:t>
        </w:r>
        <w:r w:rsidR="006C29AC" w:rsidRPr="002F28D1">
          <w:rPr>
            <w:rStyle w:val="afe"/>
            <w:noProof/>
          </w:rPr>
          <w:t>Post-Big Wet</w:t>
        </w:r>
        <w:r w:rsidR="006C29AC" w:rsidRPr="002F28D1">
          <w:rPr>
            <w:rStyle w:val="afe"/>
            <w:rFonts w:hint="eastAsia"/>
            <w:noProof/>
          </w:rPr>
          <w:t>估計結果。</w:t>
        </w:r>
        <w:r w:rsidR="006C29AC">
          <w:rPr>
            <w:noProof/>
            <w:webHidden/>
          </w:rPr>
          <w:tab/>
        </w:r>
        <w:r w:rsidR="006C29AC">
          <w:rPr>
            <w:noProof/>
            <w:webHidden/>
          </w:rPr>
          <w:fldChar w:fldCharType="begin"/>
        </w:r>
        <w:r w:rsidR="006C29AC">
          <w:rPr>
            <w:noProof/>
            <w:webHidden/>
          </w:rPr>
          <w:instrText xml:space="preserve"> PAGEREF _Toc163389710 \h </w:instrText>
        </w:r>
        <w:r w:rsidR="006C29AC">
          <w:rPr>
            <w:noProof/>
            <w:webHidden/>
          </w:rPr>
        </w:r>
        <w:r w:rsidR="006C29AC">
          <w:rPr>
            <w:noProof/>
            <w:webHidden/>
          </w:rPr>
          <w:fldChar w:fldCharType="separate"/>
        </w:r>
        <w:r w:rsidR="009D47CB">
          <w:rPr>
            <w:noProof/>
            <w:webHidden/>
          </w:rPr>
          <w:t>49</w:t>
        </w:r>
        <w:r w:rsidR="006C29AC">
          <w:rPr>
            <w:noProof/>
            <w:webHidden/>
          </w:rPr>
          <w:fldChar w:fldCharType="end"/>
        </w:r>
      </w:hyperlink>
    </w:p>
    <w:p w14:paraId="3D7E0E91" w14:textId="639BDCBF"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1" w:history="1">
        <w:r w:rsidR="006C29AC" w:rsidRPr="002F28D1">
          <w:rPr>
            <w:rStyle w:val="afe"/>
            <w:noProof/>
          </w:rPr>
          <w:t>Figure 4.11</w:t>
        </w:r>
        <w:r w:rsidR="006C29AC" w:rsidRPr="002F28D1">
          <w:rPr>
            <w:rStyle w:val="afe"/>
            <w:rFonts w:hint="eastAsia"/>
            <w:noProof/>
          </w:rPr>
          <w:t>取後放回澳洲三種極端氣候鳥類資料集中的</w:t>
        </w:r>
        <w:r w:rsidR="006C29AC" w:rsidRPr="002F28D1">
          <w:rPr>
            <w:rStyle w:val="afe"/>
            <w:noProof/>
          </w:rPr>
          <w:t>Big Wet</w:t>
        </w:r>
        <w:r w:rsidR="006C29AC" w:rsidRPr="002F28D1">
          <w:rPr>
            <w:rStyle w:val="afe"/>
            <w:rFonts w:hint="eastAsia"/>
            <w:noProof/>
          </w:rPr>
          <w:t>與</w:t>
        </w:r>
        <w:r w:rsidR="006C29AC" w:rsidRPr="002F28D1">
          <w:rPr>
            <w:rStyle w:val="afe"/>
            <w:noProof/>
          </w:rPr>
          <w:t>Post-Big Wet</w:t>
        </w:r>
        <w:r w:rsidR="006C29AC" w:rsidRPr="002F28D1">
          <w:rPr>
            <w:rStyle w:val="afe"/>
            <w:rFonts w:hint="eastAsia"/>
            <w:noProof/>
          </w:rPr>
          <w:t>估計結果。</w:t>
        </w:r>
        <w:r w:rsidR="006C29AC">
          <w:rPr>
            <w:noProof/>
            <w:webHidden/>
          </w:rPr>
          <w:tab/>
        </w:r>
        <w:r w:rsidR="006C29AC">
          <w:rPr>
            <w:noProof/>
            <w:webHidden/>
          </w:rPr>
          <w:fldChar w:fldCharType="begin"/>
        </w:r>
        <w:r w:rsidR="006C29AC">
          <w:rPr>
            <w:noProof/>
            <w:webHidden/>
          </w:rPr>
          <w:instrText xml:space="preserve"> PAGEREF _Toc163389711 \h </w:instrText>
        </w:r>
        <w:r w:rsidR="006C29AC">
          <w:rPr>
            <w:noProof/>
            <w:webHidden/>
          </w:rPr>
        </w:r>
        <w:r w:rsidR="006C29AC">
          <w:rPr>
            <w:noProof/>
            <w:webHidden/>
          </w:rPr>
          <w:fldChar w:fldCharType="separate"/>
        </w:r>
        <w:r w:rsidR="009D47CB">
          <w:rPr>
            <w:noProof/>
            <w:webHidden/>
          </w:rPr>
          <w:t>50</w:t>
        </w:r>
        <w:r w:rsidR="006C29AC">
          <w:rPr>
            <w:noProof/>
            <w:webHidden/>
          </w:rPr>
          <w:fldChar w:fldCharType="end"/>
        </w:r>
      </w:hyperlink>
    </w:p>
    <w:p w14:paraId="2801A892" w14:textId="10E75A32"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2" w:history="1">
        <w:r w:rsidR="006C29AC" w:rsidRPr="002F28D1">
          <w:rPr>
            <w:rStyle w:val="afe"/>
            <w:noProof/>
          </w:rPr>
          <w:t>Figure 4.12</w:t>
        </w:r>
        <w:r w:rsidR="006C29AC" w:rsidRPr="002F28D1">
          <w:rPr>
            <w:rStyle w:val="afe"/>
            <w:rFonts w:hint="eastAsia"/>
            <w:noProof/>
          </w:rPr>
          <w:t>取後不放回</w:t>
        </w:r>
        <w:r w:rsidR="006C29AC" w:rsidRPr="002F28D1">
          <w:rPr>
            <w:rStyle w:val="afe"/>
            <w:noProof/>
          </w:rPr>
          <w:t>BCI</w:t>
        </w:r>
        <w:r w:rsidR="006C29AC" w:rsidRPr="002F28D1">
          <w:rPr>
            <w:rStyle w:val="afe"/>
            <w:rFonts w:hint="eastAsia"/>
            <w:noProof/>
          </w:rPr>
          <w:t>資料集中的兩群落估計結果。</w:t>
        </w:r>
        <w:r w:rsidR="006C29AC">
          <w:rPr>
            <w:noProof/>
            <w:webHidden/>
          </w:rPr>
          <w:tab/>
        </w:r>
        <w:r w:rsidR="006C29AC">
          <w:rPr>
            <w:noProof/>
            <w:webHidden/>
          </w:rPr>
          <w:fldChar w:fldCharType="begin"/>
        </w:r>
        <w:r w:rsidR="006C29AC">
          <w:rPr>
            <w:noProof/>
            <w:webHidden/>
          </w:rPr>
          <w:instrText xml:space="preserve"> PAGEREF _Toc163389712 \h </w:instrText>
        </w:r>
        <w:r w:rsidR="006C29AC">
          <w:rPr>
            <w:noProof/>
            <w:webHidden/>
          </w:rPr>
        </w:r>
        <w:r w:rsidR="006C29AC">
          <w:rPr>
            <w:noProof/>
            <w:webHidden/>
          </w:rPr>
          <w:fldChar w:fldCharType="separate"/>
        </w:r>
        <w:r w:rsidR="009D47CB">
          <w:rPr>
            <w:noProof/>
            <w:webHidden/>
          </w:rPr>
          <w:t>52</w:t>
        </w:r>
        <w:r w:rsidR="006C29AC">
          <w:rPr>
            <w:noProof/>
            <w:webHidden/>
          </w:rPr>
          <w:fldChar w:fldCharType="end"/>
        </w:r>
      </w:hyperlink>
    </w:p>
    <w:p w14:paraId="62AC9EFC" w14:textId="2AECCFD6"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3" w:history="1">
        <w:r w:rsidR="006C29AC" w:rsidRPr="002F28D1">
          <w:rPr>
            <w:rStyle w:val="afe"/>
            <w:noProof/>
          </w:rPr>
          <w:t>Figure 5.1</w:t>
        </w:r>
        <w:r w:rsidR="006C29AC" w:rsidRPr="002F28D1">
          <w:rPr>
            <w:rStyle w:val="afe"/>
            <w:rFonts w:cs="Times New Roman" w:hint="eastAsia"/>
            <w:noProof/>
          </w:rPr>
          <w:t>利用觀測物種數與分別使用兩種估計方法估計的物種數，繪製分類樹。</w:t>
        </w:r>
        <w:r w:rsidR="006C29AC">
          <w:rPr>
            <w:noProof/>
            <w:webHidden/>
          </w:rPr>
          <w:tab/>
        </w:r>
        <w:r w:rsidR="006C29AC">
          <w:rPr>
            <w:noProof/>
            <w:webHidden/>
          </w:rPr>
          <w:fldChar w:fldCharType="begin"/>
        </w:r>
        <w:r w:rsidR="006C29AC">
          <w:rPr>
            <w:noProof/>
            <w:webHidden/>
          </w:rPr>
          <w:instrText xml:space="preserve"> PAGEREF _Toc163389713 \h </w:instrText>
        </w:r>
        <w:r w:rsidR="006C29AC">
          <w:rPr>
            <w:noProof/>
            <w:webHidden/>
          </w:rPr>
        </w:r>
        <w:r w:rsidR="006C29AC">
          <w:rPr>
            <w:noProof/>
            <w:webHidden/>
          </w:rPr>
          <w:fldChar w:fldCharType="separate"/>
        </w:r>
        <w:r w:rsidR="009D47CB">
          <w:rPr>
            <w:noProof/>
            <w:webHidden/>
          </w:rPr>
          <w:t>59</w:t>
        </w:r>
        <w:r w:rsidR="006C29AC">
          <w:rPr>
            <w:noProof/>
            <w:webHidden/>
          </w:rPr>
          <w:fldChar w:fldCharType="end"/>
        </w:r>
      </w:hyperlink>
    </w:p>
    <w:p w14:paraId="135C215C" w14:textId="1D3AE145"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4" w:history="1">
        <w:r w:rsidR="006C29AC" w:rsidRPr="002F28D1">
          <w:rPr>
            <w:rStyle w:val="afe"/>
            <w:noProof/>
          </w:rPr>
          <w:t>Figure 5.2</w:t>
        </w:r>
        <w:r w:rsidR="006C29AC" w:rsidRPr="002F28D1">
          <w:rPr>
            <w:rStyle w:val="afe"/>
            <w:rFonts w:cs="Times New Roman" w:hint="eastAsia"/>
            <w:noProof/>
          </w:rPr>
          <w:t>假設抽樣比例為</w:t>
        </w:r>
        <w:r w:rsidR="006C29AC" w:rsidRPr="002F28D1">
          <w:rPr>
            <w:rStyle w:val="afe"/>
            <w:rFonts w:cs="Times New Roman"/>
            <w:noProof/>
          </w:rPr>
          <w:t>0.3</w:t>
        </w:r>
        <w:r w:rsidR="006C29AC" w:rsidRPr="002F28D1">
          <w:rPr>
            <w:rStyle w:val="afe"/>
            <w:rFonts w:cs="Times New Roman" w:hint="eastAsia"/>
            <w:noProof/>
          </w:rPr>
          <w:t>時，利用觀測物種數與分別使用兩種估計方法估計的物種數，繪製分類樹。</w:t>
        </w:r>
        <w:r w:rsidR="006C29AC">
          <w:rPr>
            <w:noProof/>
            <w:webHidden/>
          </w:rPr>
          <w:tab/>
        </w:r>
        <w:r w:rsidR="006C29AC">
          <w:rPr>
            <w:noProof/>
            <w:webHidden/>
          </w:rPr>
          <w:fldChar w:fldCharType="begin"/>
        </w:r>
        <w:r w:rsidR="006C29AC">
          <w:rPr>
            <w:noProof/>
            <w:webHidden/>
          </w:rPr>
          <w:instrText xml:space="preserve"> PAGEREF _Toc163389714 \h </w:instrText>
        </w:r>
        <w:r w:rsidR="006C29AC">
          <w:rPr>
            <w:noProof/>
            <w:webHidden/>
          </w:rPr>
        </w:r>
        <w:r w:rsidR="006C29AC">
          <w:rPr>
            <w:noProof/>
            <w:webHidden/>
          </w:rPr>
          <w:fldChar w:fldCharType="separate"/>
        </w:r>
        <w:r w:rsidR="009D47CB">
          <w:rPr>
            <w:noProof/>
            <w:webHidden/>
          </w:rPr>
          <w:t>63</w:t>
        </w:r>
        <w:r w:rsidR="006C29AC">
          <w:rPr>
            <w:noProof/>
            <w:webHidden/>
          </w:rPr>
          <w:fldChar w:fldCharType="end"/>
        </w:r>
      </w:hyperlink>
    </w:p>
    <w:p w14:paraId="50788AE8" w14:textId="2D0B3ADA"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5" w:history="1">
        <w:r w:rsidR="006C29AC" w:rsidRPr="002F28D1">
          <w:rPr>
            <w:rStyle w:val="afe"/>
            <w:noProof/>
          </w:rPr>
          <w:t>Figure 5.3</w:t>
        </w:r>
        <w:r w:rsidR="006C29AC" w:rsidRPr="002F28D1">
          <w:rPr>
            <w:rStyle w:val="afe"/>
            <w:rFonts w:cs="Times New Roman" w:hint="eastAsia"/>
            <w:noProof/>
          </w:rPr>
          <w:t>假設抽樣比例為</w:t>
        </w:r>
        <w:r w:rsidR="006C29AC" w:rsidRPr="002F28D1">
          <w:rPr>
            <w:rStyle w:val="afe"/>
            <w:rFonts w:cs="Times New Roman"/>
            <w:noProof/>
          </w:rPr>
          <w:t>0.5</w:t>
        </w:r>
        <w:r w:rsidR="006C29AC" w:rsidRPr="002F28D1">
          <w:rPr>
            <w:rStyle w:val="afe"/>
            <w:rFonts w:cs="Times New Roman" w:hint="eastAsia"/>
            <w:noProof/>
          </w:rPr>
          <w:t>時，利用觀測物種數與分別使用兩種估計方法估計的物種數，繪製分類樹。</w:t>
        </w:r>
        <w:r w:rsidR="006C29AC">
          <w:rPr>
            <w:noProof/>
            <w:webHidden/>
          </w:rPr>
          <w:tab/>
        </w:r>
        <w:r w:rsidR="006C29AC">
          <w:rPr>
            <w:noProof/>
            <w:webHidden/>
          </w:rPr>
          <w:fldChar w:fldCharType="begin"/>
        </w:r>
        <w:r w:rsidR="006C29AC">
          <w:rPr>
            <w:noProof/>
            <w:webHidden/>
          </w:rPr>
          <w:instrText xml:space="preserve"> PAGEREF _Toc163389715 \h </w:instrText>
        </w:r>
        <w:r w:rsidR="006C29AC">
          <w:rPr>
            <w:noProof/>
            <w:webHidden/>
          </w:rPr>
        </w:r>
        <w:r w:rsidR="006C29AC">
          <w:rPr>
            <w:noProof/>
            <w:webHidden/>
          </w:rPr>
          <w:fldChar w:fldCharType="separate"/>
        </w:r>
        <w:r w:rsidR="009D47CB">
          <w:rPr>
            <w:noProof/>
            <w:webHidden/>
          </w:rPr>
          <w:t>63</w:t>
        </w:r>
        <w:r w:rsidR="006C29AC">
          <w:rPr>
            <w:noProof/>
            <w:webHidden/>
          </w:rPr>
          <w:fldChar w:fldCharType="end"/>
        </w:r>
      </w:hyperlink>
    </w:p>
    <w:p w14:paraId="3B75C0DF" w14:textId="29400E38" w:rsidR="006C29AC"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716" w:history="1">
        <w:r w:rsidR="006C29AC" w:rsidRPr="002F28D1">
          <w:rPr>
            <w:rStyle w:val="afe"/>
            <w:noProof/>
          </w:rPr>
          <w:t>Figure 5.4</w:t>
        </w:r>
        <w:r w:rsidR="006C29AC" w:rsidRPr="002F28D1">
          <w:rPr>
            <w:rStyle w:val="afe"/>
            <w:rFonts w:cs="Times New Roman" w:hint="eastAsia"/>
            <w:noProof/>
          </w:rPr>
          <w:t>假設抽樣比例為</w:t>
        </w:r>
        <w:r w:rsidR="006C29AC" w:rsidRPr="002F28D1">
          <w:rPr>
            <w:rStyle w:val="afe"/>
            <w:rFonts w:cs="Times New Roman"/>
            <w:noProof/>
          </w:rPr>
          <w:t>0.7</w:t>
        </w:r>
        <w:r w:rsidR="006C29AC" w:rsidRPr="002F28D1">
          <w:rPr>
            <w:rStyle w:val="afe"/>
            <w:rFonts w:cs="Times New Roman" w:hint="eastAsia"/>
            <w:noProof/>
          </w:rPr>
          <w:t>時，利用觀測物種數與分別使用兩種估計方法估計的物種數，繪製分類樹。</w:t>
        </w:r>
        <w:r w:rsidR="006C29AC">
          <w:rPr>
            <w:noProof/>
            <w:webHidden/>
          </w:rPr>
          <w:tab/>
        </w:r>
        <w:r w:rsidR="006C29AC">
          <w:rPr>
            <w:noProof/>
            <w:webHidden/>
          </w:rPr>
          <w:fldChar w:fldCharType="begin"/>
        </w:r>
        <w:r w:rsidR="006C29AC">
          <w:rPr>
            <w:noProof/>
            <w:webHidden/>
          </w:rPr>
          <w:instrText xml:space="preserve"> PAGEREF _Toc163389716 \h </w:instrText>
        </w:r>
        <w:r w:rsidR="006C29AC">
          <w:rPr>
            <w:noProof/>
            <w:webHidden/>
          </w:rPr>
        </w:r>
        <w:r w:rsidR="006C29AC">
          <w:rPr>
            <w:noProof/>
            <w:webHidden/>
          </w:rPr>
          <w:fldChar w:fldCharType="separate"/>
        </w:r>
        <w:r w:rsidR="009D47CB">
          <w:rPr>
            <w:noProof/>
            <w:webHidden/>
          </w:rPr>
          <w:t>64</w:t>
        </w:r>
        <w:r w:rsidR="006C29AC">
          <w:rPr>
            <w:noProof/>
            <w:webHidden/>
          </w:rPr>
          <w:fldChar w:fldCharType="end"/>
        </w:r>
      </w:hyperlink>
    </w:p>
    <w:p w14:paraId="7221517D" w14:textId="5AC33DCD" w:rsidR="00B06653" w:rsidRPr="008A6038" w:rsidRDefault="00026EA1" w:rsidP="00B06653">
      <w:r w:rsidRPr="008A6038">
        <w:fldChar w:fldCharType="end"/>
      </w:r>
    </w:p>
    <w:p w14:paraId="2FE3A51A" w14:textId="4B419ED3" w:rsidR="004F1E75" w:rsidRPr="008A6038" w:rsidRDefault="004F1E75">
      <w:pPr>
        <w:widowControl/>
        <w:spacing w:line="240" w:lineRule="auto"/>
      </w:pPr>
      <w:r w:rsidRPr="008A6038">
        <w:br w:type="page"/>
      </w:r>
    </w:p>
    <w:p w14:paraId="2F76F053" w14:textId="7178A726" w:rsidR="004F1E75" w:rsidRPr="008A6038" w:rsidRDefault="004F1E75" w:rsidP="004F1E75">
      <w:pPr>
        <w:pStyle w:val="1"/>
        <w:numPr>
          <w:ilvl w:val="0"/>
          <w:numId w:val="0"/>
        </w:numPr>
        <w:ind w:left="425" w:hanging="425"/>
      </w:pPr>
      <w:bookmarkStart w:id="6" w:name="_Toc163389338"/>
      <w:r w:rsidRPr="008A6038">
        <w:rPr>
          <w:rFonts w:hint="eastAsia"/>
        </w:rPr>
        <w:lastRenderedPageBreak/>
        <w:t>表目錄</w:t>
      </w:r>
      <w:bookmarkEnd w:id="6"/>
    </w:p>
    <w:p w14:paraId="0209DF4D" w14:textId="37D729CD" w:rsidR="00172EE0" w:rsidRDefault="00172EE0">
      <w:pPr>
        <w:pStyle w:val="aff"/>
        <w:tabs>
          <w:tab w:val="right" w:leader="dot" w:pos="8296"/>
        </w:tabs>
        <w:ind w:left="480" w:hanging="480"/>
        <w:rPr>
          <w:rFonts w:asciiTheme="minorHAnsi" w:eastAsiaTheme="minorEastAsia" w:hAnsiTheme="minorHAnsi" w:cstheme="minorBidi"/>
          <w:noProof/>
          <w14:ligatures w14:val="standardContextual"/>
        </w:rPr>
      </w:pPr>
      <w:r>
        <w:fldChar w:fldCharType="begin"/>
      </w:r>
      <w:r>
        <w:instrText xml:space="preserve"> </w:instrText>
      </w:r>
      <w:r>
        <w:rPr>
          <w:rFonts w:hint="eastAsia"/>
        </w:rPr>
        <w:instrText>TOC \h \z \c "Table"</w:instrText>
      </w:r>
      <w:r>
        <w:instrText xml:space="preserve"> </w:instrText>
      </w:r>
      <w:r>
        <w:fldChar w:fldCharType="separate"/>
      </w:r>
      <w:hyperlink w:anchor="_Toc163389934" w:history="1">
        <w:r w:rsidRPr="00477FB8">
          <w:rPr>
            <w:rStyle w:val="afe"/>
            <w:noProof/>
          </w:rPr>
          <w:t>Table 4.1</w:t>
        </w:r>
        <w:r w:rsidRPr="00477FB8">
          <w:rPr>
            <w:rStyle w:val="afe"/>
            <w:rFonts w:hint="eastAsia"/>
            <w:noProof/>
          </w:rPr>
          <w:t>取後放回的抽樣方式在第一種物種與區塊假設下，</w:t>
        </w:r>
        <w:r w:rsidRPr="00477FB8">
          <w:rPr>
            <w:rStyle w:val="afe"/>
            <w:rFonts w:cs="Times New Roman" w:hint="eastAsia"/>
            <w:noProof/>
          </w:rPr>
          <w:t>群落一為同質模型，群落二為</w:t>
        </w:r>
        <w:r w:rsidRPr="00477FB8">
          <w:rPr>
            <w:rStyle w:val="afe"/>
            <w:rFonts w:cs="Times New Roman"/>
            <w:noProof/>
          </w:rPr>
          <w:t>Broken-stick</w:t>
        </w:r>
        <w:r w:rsidRPr="00477FB8">
          <w:rPr>
            <w:rStyle w:val="afe"/>
            <w:rFonts w:cs="Times New Roman" w:hint="eastAsia"/>
            <w:noProof/>
          </w:rPr>
          <w:t>模型之情況下的估計結果。</w:t>
        </w:r>
        <w:r>
          <w:rPr>
            <w:noProof/>
            <w:webHidden/>
          </w:rPr>
          <w:tab/>
        </w:r>
        <w:r>
          <w:rPr>
            <w:noProof/>
            <w:webHidden/>
          </w:rPr>
          <w:fldChar w:fldCharType="begin"/>
        </w:r>
        <w:r>
          <w:rPr>
            <w:noProof/>
            <w:webHidden/>
          </w:rPr>
          <w:instrText xml:space="preserve"> PAGEREF _Toc163389934 \h </w:instrText>
        </w:r>
        <w:r>
          <w:rPr>
            <w:noProof/>
            <w:webHidden/>
          </w:rPr>
        </w:r>
        <w:r>
          <w:rPr>
            <w:noProof/>
            <w:webHidden/>
          </w:rPr>
          <w:fldChar w:fldCharType="separate"/>
        </w:r>
        <w:r w:rsidR="009D47CB">
          <w:rPr>
            <w:noProof/>
            <w:webHidden/>
          </w:rPr>
          <w:t>37</w:t>
        </w:r>
        <w:r>
          <w:rPr>
            <w:noProof/>
            <w:webHidden/>
          </w:rPr>
          <w:fldChar w:fldCharType="end"/>
        </w:r>
      </w:hyperlink>
    </w:p>
    <w:p w14:paraId="4FC8434C" w14:textId="36F8AA5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35" w:history="1">
        <w:r w:rsidR="00172EE0" w:rsidRPr="00477FB8">
          <w:rPr>
            <w:rStyle w:val="afe"/>
            <w:noProof/>
          </w:rPr>
          <w:t>Table 4.2</w:t>
        </w:r>
        <w:r w:rsidR="00172EE0" w:rsidRPr="00477FB8">
          <w:rPr>
            <w:rStyle w:val="afe"/>
            <w:rFonts w:hint="eastAsia"/>
            <w:noProof/>
          </w:rPr>
          <w:t>取後放回的抽樣方式在第一種物種與區塊假設下，</w:t>
        </w:r>
        <w:r w:rsidR="00172EE0" w:rsidRPr="00477FB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_Toc163389935 \h </w:instrText>
        </w:r>
        <w:r w:rsidR="00172EE0">
          <w:rPr>
            <w:noProof/>
            <w:webHidden/>
          </w:rPr>
        </w:r>
        <w:r w:rsidR="00172EE0">
          <w:rPr>
            <w:noProof/>
            <w:webHidden/>
          </w:rPr>
          <w:fldChar w:fldCharType="separate"/>
        </w:r>
        <w:r w:rsidR="009D47CB">
          <w:rPr>
            <w:noProof/>
            <w:webHidden/>
          </w:rPr>
          <w:t>38</w:t>
        </w:r>
        <w:r w:rsidR="00172EE0">
          <w:rPr>
            <w:noProof/>
            <w:webHidden/>
          </w:rPr>
          <w:fldChar w:fldCharType="end"/>
        </w:r>
      </w:hyperlink>
    </w:p>
    <w:p w14:paraId="50CA8889" w14:textId="494E1D11"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36" w:history="1">
        <w:r w:rsidR="00172EE0" w:rsidRPr="00477FB8">
          <w:rPr>
            <w:rStyle w:val="afe"/>
            <w:noProof/>
          </w:rPr>
          <w:t>Table 4.3</w:t>
        </w:r>
        <w:r w:rsidR="00172EE0" w:rsidRPr="00477FB8">
          <w:rPr>
            <w:rStyle w:val="afe"/>
            <w:rFonts w:hint="eastAsia"/>
            <w:noProof/>
          </w:rPr>
          <w:t>取後放回的抽樣方式在第一種物種與區塊假設下，</w:t>
        </w:r>
        <w:r w:rsidR="00172EE0" w:rsidRPr="00477FB8">
          <w:rPr>
            <w:rStyle w:val="afe"/>
            <w:rFonts w:cs="Times New Roman" w:hint="eastAsia"/>
            <w:noProof/>
          </w:rPr>
          <w:t>群落一為均勻模型，群落二為</w:t>
        </w:r>
        <w:r w:rsidR="00172EE0" w:rsidRPr="00477FB8">
          <w:rPr>
            <w:rStyle w:val="afe"/>
            <w:rFonts w:cs="Times New Roman"/>
            <w:noProof/>
          </w:rPr>
          <w:t>Broken-stick</w:t>
        </w:r>
        <w:r w:rsidR="00172EE0" w:rsidRPr="00477FB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_Toc163389936 \h </w:instrText>
        </w:r>
        <w:r w:rsidR="00172EE0">
          <w:rPr>
            <w:noProof/>
            <w:webHidden/>
          </w:rPr>
        </w:r>
        <w:r w:rsidR="00172EE0">
          <w:rPr>
            <w:noProof/>
            <w:webHidden/>
          </w:rPr>
          <w:fldChar w:fldCharType="separate"/>
        </w:r>
        <w:r w:rsidR="009D47CB">
          <w:rPr>
            <w:noProof/>
            <w:webHidden/>
          </w:rPr>
          <w:t>39</w:t>
        </w:r>
        <w:r w:rsidR="00172EE0">
          <w:rPr>
            <w:noProof/>
            <w:webHidden/>
          </w:rPr>
          <w:fldChar w:fldCharType="end"/>
        </w:r>
      </w:hyperlink>
    </w:p>
    <w:p w14:paraId="04E4DD05" w14:textId="142E4DA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37" w:history="1">
        <w:r w:rsidR="00172EE0" w:rsidRPr="00477FB8">
          <w:rPr>
            <w:rStyle w:val="afe"/>
            <w:noProof/>
          </w:rPr>
          <w:t>Table 4.4</w:t>
        </w:r>
        <w:r w:rsidR="00172EE0" w:rsidRPr="00477FB8">
          <w:rPr>
            <w:rStyle w:val="afe"/>
            <w:rFonts w:hint="eastAsia"/>
            <w:noProof/>
          </w:rPr>
          <w:t>取後放回的抽樣方式在第一種物種與區塊假設下，</w:t>
        </w:r>
        <w:r w:rsidR="00172EE0" w:rsidRPr="00477FB8">
          <w:rPr>
            <w:rStyle w:val="afe"/>
            <w:rFonts w:cs="Times New Roman" w:hint="eastAsia"/>
            <w:noProof/>
          </w:rPr>
          <w:t>群落一為</w:t>
        </w:r>
        <w:r w:rsidR="00172EE0" w:rsidRPr="00477FB8">
          <w:rPr>
            <w:rStyle w:val="afe"/>
            <w:rFonts w:cs="Times New Roman"/>
            <w:noProof/>
          </w:rPr>
          <w:t>Broken-stick</w:t>
        </w:r>
        <w:r w:rsidR="00172EE0" w:rsidRPr="00477FB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_Toc163389937 \h </w:instrText>
        </w:r>
        <w:r w:rsidR="00172EE0">
          <w:rPr>
            <w:noProof/>
            <w:webHidden/>
          </w:rPr>
        </w:r>
        <w:r w:rsidR="00172EE0">
          <w:rPr>
            <w:noProof/>
            <w:webHidden/>
          </w:rPr>
          <w:fldChar w:fldCharType="separate"/>
        </w:r>
        <w:r w:rsidR="009D47CB">
          <w:rPr>
            <w:noProof/>
            <w:webHidden/>
          </w:rPr>
          <w:t>40</w:t>
        </w:r>
        <w:r w:rsidR="00172EE0">
          <w:rPr>
            <w:noProof/>
            <w:webHidden/>
          </w:rPr>
          <w:fldChar w:fldCharType="end"/>
        </w:r>
      </w:hyperlink>
    </w:p>
    <w:p w14:paraId="5AFFB5D9" w14:textId="05246E5A"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38" w:history="1">
        <w:r w:rsidR="00172EE0" w:rsidRPr="00477FB8">
          <w:rPr>
            <w:rStyle w:val="afe"/>
            <w:noProof/>
          </w:rPr>
          <w:t>Table 4.5</w:t>
        </w:r>
        <w:r w:rsidR="00172EE0" w:rsidRPr="00477FB8">
          <w:rPr>
            <w:rStyle w:val="afe"/>
            <w:rFonts w:hint="eastAsia"/>
            <w:noProof/>
          </w:rPr>
          <w:t>取後不放回的抽樣方式在第一種物種與區塊假設下，群落一為同質模型，群落二為</w:t>
        </w:r>
        <w:r w:rsidR="00172EE0" w:rsidRPr="00477FB8">
          <w:rPr>
            <w:rStyle w:val="afe"/>
            <w:noProof/>
          </w:rPr>
          <w:t>Broken-stick</w:t>
        </w:r>
        <w:r w:rsidR="00172EE0" w:rsidRPr="00477FB8">
          <w:rPr>
            <w:rStyle w:val="afe"/>
            <w:rFonts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_Toc163389938 \h </w:instrText>
        </w:r>
        <w:r w:rsidR="00172EE0">
          <w:rPr>
            <w:noProof/>
            <w:webHidden/>
          </w:rPr>
        </w:r>
        <w:r w:rsidR="00172EE0">
          <w:rPr>
            <w:noProof/>
            <w:webHidden/>
          </w:rPr>
          <w:fldChar w:fldCharType="separate"/>
        </w:r>
        <w:r w:rsidR="009D47CB">
          <w:rPr>
            <w:noProof/>
            <w:webHidden/>
          </w:rPr>
          <w:t>42</w:t>
        </w:r>
        <w:r w:rsidR="00172EE0">
          <w:rPr>
            <w:noProof/>
            <w:webHidden/>
          </w:rPr>
          <w:fldChar w:fldCharType="end"/>
        </w:r>
      </w:hyperlink>
    </w:p>
    <w:p w14:paraId="1EF0260B" w14:textId="5581CEE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39" w:history="1">
        <w:r w:rsidR="00172EE0" w:rsidRPr="00477FB8">
          <w:rPr>
            <w:rStyle w:val="afe"/>
            <w:noProof/>
          </w:rPr>
          <w:t>Table 4.6</w:t>
        </w:r>
        <w:r w:rsidR="00172EE0" w:rsidRPr="00477FB8">
          <w:rPr>
            <w:rStyle w:val="afe"/>
            <w:rFonts w:hint="eastAsia"/>
            <w:noProof/>
          </w:rPr>
          <w:t>取後不放回的抽樣方式在第一種物種與區塊假設下，兩群落皆為均勻模型之情況下的估計結果。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_Toc163389939 \h </w:instrText>
        </w:r>
        <w:r w:rsidR="00172EE0">
          <w:rPr>
            <w:noProof/>
            <w:webHidden/>
          </w:rPr>
        </w:r>
        <w:r w:rsidR="00172EE0">
          <w:rPr>
            <w:noProof/>
            <w:webHidden/>
          </w:rPr>
          <w:fldChar w:fldCharType="separate"/>
        </w:r>
        <w:r w:rsidR="009D47CB">
          <w:rPr>
            <w:noProof/>
            <w:webHidden/>
          </w:rPr>
          <w:t>43</w:t>
        </w:r>
        <w:r w:rsidR="00172EE0">
          <w:rPr>
            <w:noProof/>
            <w:webHidden/>
          </w:rPr>
          <w:fldChar w:fldCharType="end"/>
        </w:r>
      </w:hyperlink>
    </w:p>
    <w:p w14:paraId="7DF03029" w14:textId="60EDF5F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0" w:history="1">
        <w:r w:rsidR="00172EE0" w:rsidRPr="00477FB8">
          <w:rPr>
            <w:rStyle w:val="afe"/>
            <w:noProof/>
          </w:rPr>
          <w:t>Table 4.7</w:t>
        </w:r>
        <w:r w:rsidR="00172EE0" w:rsidRPr="00477FB8">
          <w:rPr>
            <w:rStyle w:val="afe"/>
            <w:rFonts w:hint="eastAsia"/>
            <w:noProof/>
          </w:rPr>
          <w:t>取後不放回的抽樣方式在第一種物種與區塊假設下，群落一為均勻模型，群落二為</w:t>
        </w:r>
        <w:r w:rsidR="00172EE0" w:rsidRPr="00477FB8">
          <w:rPr>
            <w:rStyle w:val="afe"/>
            <w:noProof/>
          </w:rPr>
          <w:t>Broken-stick</w:t>
        </w:r>
        <w:r w:rsidR="00172EE0" w:rsidRPr="00477FB8">
          <w:rPr>
            <w:rStyle w:val="afe"/>
            <w:rFonts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_Toc163389940 \h </w:instrText>
        </w:r>
        <w:r w:rsidR="00172EE0">
          <w:rPr>
            <w:noProof/>
            <w:webHidden/>
          </w:rPr>
        </w:r>
        <w:r w:rsidR="00172EE0">
          <w:rPr>
            <w:noProof/>
            <w:webHidden/>
          </w:rPr>
          <w:fldChar w:fldCharType="separate"/>
        </w:r>
        <w:r w:rsidR="009D47CB">
          <w:rPr>
            <w:noProof/>
            <w:webHidden/>
          </w:rPr>
          <w:t>43</w:t>
        </w:r>
        <w:r w:rsidR="00172EE0">
          <w:rPr>
            <w:noProof/>
            <w:webHidden/>
          </w:rPr>
          <w:fldChar w:fldCharType="end"/>
        </w:r>
      </w:hyperlink>
    </w:p>
    <w:p w14:paraId="02748FA2" w14:textId="71EA9094"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1" w:history="1">
        <w:r w:rsidR="00172EE0" w:rsidRPr="00477FB8">
          <w:rPr>
            <w:rStyle w:val="afe"/>
            <w:noProof/>
          </w:rPr>
          <w:t>Table 4.8</w:t>
        </w:r>
        <w:r w:rsidR="00172EE0" w:rsidRPr="00477FB8">
          <w:rPr>
            <w:rStyle w:val="afe"/>
            <w:rFonts w:hint="eastAsia"/>
            <w:noProof/>
          </w:rPr>
          <w:t>取後不放回的抽樣方式在第一種物種與區塊假設下，群落一為</w:t>
        </w:r>
        <w:r w:rsidR="00172EE0" w:rsidRPr="00477FB8">
          <w:rPr>
            <w:rStyle w:val="afe"/>
            <w:noProof/>
          </w:rPr>
          <w:t>Broken-stick</w:t>
        </w:r>
        <w:r w:rsidR="00172EE0" w:rsidRPr="00477FB8">
          <w:rPr>
            <w:rStyle w:val="afe"/>
            <w:rFonts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_Toc163389941 \h </w:instrText>
        </w:r>
        <w:r w:rsidR="00172EE0">
          <w:rPr>
            <w:noProof/>
            <w:webHidden/>
          </w:rPr>
        </w:r>
        <w:r w:rsidR="00172EE0">
          <w:rPr>
            <w:noProof/>
            <w:webHidden/>
          </w:rPr>
          <w:fldChar w:fldCharType="separate"/>
        </w:r>
        <w:r w:rsidR="009D47CB">
          <w:rPr>
            <w:noProof/>
            <w:webHidden/>
          </w:rPr>
          <w:t>44</w:t>
        </w:r>
        <w:r w:rsidR="00172EE0">
          <w:rPr>
            <w:noProof/>
            <w:webHidden/>
          </w:rPr>
          <w:fldChar w:fldCharType="end"/>
        </w:r>
      </w:hyperlink>
    </w:p>
    <w:p w14:paraId="4CB6DB58" w14:textId="39A74CE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2" w:history="1">
        <w:r w:rsidR="00172EE0" w:rsidRPr="00477FB8">
          <w:rPr>
            <w:rStyle w:val="afe"/>
            <w:noProof/>
          </w:rPr>
          <w:t>Table 4.9</w:t>
        </w:r>
        <w:r w:rsidR="00172EE0" w:rsidRPr="00477FB8">
          <w:rPr>
            <w:rStyle w:val="afe"/>
            <w:rFonts w:hint="eastAsia"/>
            <w:noProof/>
          </w:rPr>
          <w:t>取後放回澳洲三種極端氣候鳥類資料集中的</w:t>
        </w:r>
        <w:r w:rsidR="00172EE0" w:rsidRPr="00477FB8">
          <w:rPr>
            <w:rStyle w:val="afe"/>
            <w:noProof/>
          </w:rPr>
          <w:t>Big Dry</w:t>
        </w:r>
        <w:r w:rsidR="00172EE0" w:rsidRPr="00477FB8">
          <w:rPr>
            <w:rStyle w:val="afe"/>
            <w:rFonts w:hint="eastAsia"/>
            <w:noProof/>
          </w:rPr>
          <w:t>與</w:t>
        </w:r>
        <w:r w:rsidR="00172EE0" w:rsidRPr="00477FB8">
          <w:rPr>
            <w:rStyle w:val="afe"/>
            <w:noProof/>
          </w:rPr>
          <w:t>Big Wet</w:t>
        </w:r>
        <w:r w:rsidR="00172EE0" w:rsidRPr="00477FB8">
          <w:rPr>
            <w:rStyle w:val="afe"/>
            <w:rFonts w:hint="eastAsia"/>
            <w:noProof/>
          </w:rPr>
          <w:t>估計結果。</w:t>
        </w:r>
        <w:r w:rsidR="00172EE0">
          <w:rPr>
            <w:noProof/>
            <w:webHidden/>
          </w:rPr>
          <w:tab/>
        </w:r>
        <w:r w:rsidR="00172EE0">
          <w:rPr>
            <w:noProof/>
            <w:webHidden/>
          </w:rPr>
          <w:fldChar w:fldCharType="begin"/>
        </w:r>
        <w:r w:rsidR="00172EE0">
          <w:rPr>
            <w:noProof/>
            <w:webHidden/>
          </w:rPr>
          <w:instrText xml:space="preserve"> PAGEREF _Toc163389942 \h </w:instrText>
        </w:r>
        <w:r w:rsidR="00172EE0">
          <w:rPr>
            <w:noProof/>
            <w:webHidden/>
          </w:rPr>
        </w:r>
        <w:r w:rsidR="00172EE0">
          <w:rPr>
            <w:noProof/>
            <w:webHidden/>
          </w:rPr>
          <w:fldChar w:fldCharType="separate"/>
        </w:r>
        <w:r w:rsidR="009D47CB">
          <w:rPr>
            <w:noProof/>
            <w:webHidden/>
          </w:rPr>
          <w:t>48</w:t>
        </w:r>
        <w:r w:rsidR="00172EE0">
          <w:rPr>
            <w:noProof/>
            <w:webHidden/>
          </w:rPr>
          <w:fldChar w:fldCharType="end"/>
        </w:r>
      </w:hyperlink>
    </w:p>
    <w:p w14:paraId="1E09A03B" w14:textId="2D7BBC7A"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3" w:history="1">
        <w:r w:rsidR="00172EE0" w:rsidRPr="00477FB8">
          <w:rPr>
            <w:rStyle w:val="afe"/>
            <w:noProof/>
          </w:rPr>
          <w:t>Table 4.10</w:t>
        </w:r>
        <w:r w:rsidR="00172EE0" w:rsidRPr="00477FB8">
          <w:rPr>
            <w:rStyle w:val="afe"/>
            <w:rFonts w:hint="eastAsia"/>
            <w:noProof/>
          </w:rPr>
          <w:t>取後放回澳洲三種極端氣候鳥類資料集中的</w:t>
        </w:r>
        <w:r w:rsidR="00172EE0" w:rsidRPr="00477FB8">
          <w:rPr>
            <w:rStyle w:val="afe"/>
            <w:noProof/>
          </w:rPr>
          <w:t>Big Dry</w:t>
        </w:r>
        <w:r w:rsidR="00172EE0" w:rsidRPr="00477FB8">
          <w:rPr>
            <w:rStyle w:val="afe"/>
            <w:rFonts w:hint="eastAsia"/>
            <w:noProof/>
          </w:rPr>
          <w:t>與</w:t>
        </w:r>
        <w:r w:rsidR="00172EE0" w:rsidRPr="00477FB8">
          <w:rPr>
            <w:rStyle w:val="afe"/>
            <w:noProof/>
          </w:rPr>
          <w:t>Post-Big Wet</w:t>
        </w:r>
        <w:r w:rsidR="00172EE0" w:rsidRPr="00477FB8">
          <w:rPr>
            <w:rStyle w:val="afe"/>
            <w:rFonts w:hint="eastAsia"/>
            <w:noProof/>
          </w:rPr>
          <w:t>估計結果。</w:t>
        </w:r>
        <w:r w:rsidR="00172EE0">
          <w:rPr>
            <w:noProof/>
            <w:webHidden/>
          </w:rPr>
          <w:tab/>
        </w:r>
        <w:r w:rsidR="00172EE0">
          <w:rPr>
            <w:noProof/>
            <w:webHidden/>
          </w:rPr>
          <w:fldChar w:fldCharType="begin"/>
        </w:r>
        <w:r w:rsidR="00172EE0">
          <w:rPr>
            <w:noProof/>
            <w:webHidden/>
          </w:rPr>
          <w:instrText xml:space="preserve"> PAGEREF _Toc163389943 \h </w:instrText>
        </w:r>
        <w:r w:rsidR="00172EE0">
          <w:rPr>
            <w:noProof/>
            <w:webHidden/>
          </w:rPr>
        </w:r>
        <w:r w:rsidR="00172EE0">
          <w:rPr>
            <w:noProof/>
            <w:webHidden/>
          </w:rPr>
          <w:fldChar w:fldCharType="separate"/>
        </w:r>
        <w:r w:rsidR="009D47CB">
          <w:rPr>
            <w:noProof/>
            <w:webHidden/>
          </w:rPr>
          <w:t>49</w:t>
        </w:r>
        <w:r w:rsidR="00172EE0">
          <w:rPr>
            <w:noProof/>
            <w:webHidden/>
          </w:rPr>
          <w:fldChar w:fldCharType="end"/>
        </w:r>
      </w:hyperlink>
    </w:p>
    <w:p w14:paraId="7254B911" w14:textId="68F385F8"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4" w:history="1">
        <w:r w:rsidR="00172EE0" w:rsidRPr="00477FB8">
          <w:rPr>
            <w:rStyle w:val="afe"/>
            <w:noProof/>
          </w:rPr>
          <w:t>Table 4.11</w:t>
        </w:r>
        <w:r w:rsidR="00172EE0" w:rsidRPr="00477FB8">
          <w:rPr>
            <w:rStyle w:val="afe"/>
            <w:rFonts w:hint="eastAsia"/>
            <w:noProof/>
          </w:rPr>
          <w:t>取後放回澳洲三種極端氣候鳥類資料集中的</w:t>
        </w:r>
        <w:r w:rsidR="00172EE0" w:rsidRPr="00477FB8">
          <w:rPr>
            <w:rStyle w:val="afe"/>
            <w:noProof/>
          </w:rPr>
          <w:t>Big Wet</w:t>
        </w:r>
        <w:r w:rsidR="00172EE0" w:rsidRPr="00477FB8">
          <w:rPr>
            <w:rStyle w:val="afe"/>
            <w:rFonts w:hint="eastAsia"/>
            <w:noProof/>
          </w:rPr>
          <w:t>與</w:t>
        </w:r>
        <w:r w:rsidR="00172EE0" w:rsidRPr="00477FB8">
          <w:rPr>
            <w:rStyle w:val="afe"/>
            <w:noProof/>
          </w:rPr>
          <w:t>Post-Big Wet</w:t>
        </w:r>
        <w:r w:rsidR="00172EE0" w:rsidRPr="00477FB8">
          <w:rPr>
            <w:rStyle w:val="afe"/>
            <w:rFonts w:hint="eastAsia"/>
            <w:noProof/>
          </w:rPr>
          <w:t>估計結果。</w:t>
        </w:r>
        <w:r w:rsidR="00172EE0">
          <w:rPr>
            <w:noProof/>
            <w:webHidden/>
          </w:rPr>
          <w:tab/>
        </w:r>
        <w:r w:rsidR="00172EE0">
          <w:rPr>
            <w:noProof/>
            <w:webHidden/>
          </w:rPr>
          <w:fldChar w:fldCharType="begin"/>
        </w:r>
        <w:r w:rsidR="00172EE0">
          <w:rPr>
            <w:noProof/>
            <w:webHidden/>
          </w:rPr>
          <w:instrText xml:space="preserve"> PAGEREF _Toc163389944 \h </w:instrText>
        </w:r>
        <w:r w:rsidR="00172EE0">
          <w:rPr>
            <w:noProof/>
            <w:webHidden/>
          </w:rPr>
        </w:r>
        <w:r w:rsidR="00172EE0">
          <w:rPr>
            <w:noProof/>
            <w:webHidden/>
          </w:rPr>
          <w:fldChar w:fldCharType="separate"/>
        </w:r>
        <w:r w:rsidR="009D47CB">
          <w:rPr>
            <w:noProof/>
            <w:webHidden/>
          </w:rPr>
          <w:t>50</w:t>
        </w:r>
        <w:r w:rsidR="00172EE0">
          <w:rPr>
            <w:noProof/>
            <w:webHidden/>
          </w:rPr>
          <w:fldChar w:fldCharType="end"/>
        </w:r>
      </w:hyperlink>
    </w:p>
    <w:p w14:paraId="374CC5E0" w14:textId="5723449D"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5" w:history="1">
        <w:r w:rsidR="00172EE0" w:rsidRPr="00477FB8">
          <w:rPr>
            <w:rStyle w:val="afe"/>
            <w:noProof/>
          </w:rPr>
          <w:t>Table 4.12</w:t>
        </w:r>
        <w:r w:rsidR="00172EE0" w:rsidRPr="00477FB8">
          <w:rPr>
            <w:rStyle w:val="afe"/>
            <w:rFonts w:hint="eastAsia"/>
            <w:noProof/>
          </w:rPr>
          <w:t>取後不放回</w:t>
        </w:r>
        <w:r w:rsidR="00172EE0" w:rsidRPr="00477FB8">
          <w:rPr>
            <w:rStyle w:val="afe"/>
            <w:noProof/>
          </w:rPr>
          <w:t>BCI</w:t>
        </w:r>
        <w:r w:rsidR="00172EE0" w:rsidRPr="00477FB8">
          <w:rPr>
            <w:rStyle w:val="afe"/>
            <w:rFonts w:hint="eastAsia"/>
            <w:noProof/>
          </w:rPr>
          <w:t>資料集中的兩群落估計結果。</w:t>
        </w:r>
        <w:r w:rsidR="00172EE0">
          <w:rPr>
            <w:noProof/>
            <w:webHidden/>
          </w:rPr>
          <w:tab/>
        </w:r>
        <w:r w:rsidR="00172EE0">
          <w:rPr>
            <w:noProof/>
            <w:webHidden/>
          </w:rPr>
          <w:fldChar w:fldCharType="begin"/>
        </w:r>
        <w:r w:rsidR="00172EE0">
          <w:rPr>
            <w:noProof/>
            <w:webHidden/>
          </w:rPr>
          <w:instrText xml:space="preserve"> PAGEREF _Toc163389945 \h </w:instrText>
        </w:r>
        <w:r w:rsidR="00172EE0">
          <w:rPr>
            <w:noProof/>
            <w:webHidden/>
          </w:rPr>
        </w:r>
        <w:r w:rsidR="00172EE0">
          <w:rPr>
            <w:noProof/>
            <w:webHidden/>
          </w:rPr>
          <w:fldChar w:fldCharType="separate"/>
        </w:r>
        <w:r w:rsidR="009D47CB">
          <w:rPr>
            <w:noProof/>
            <w:webHidden/>
          </w:rPr>
          <w:t>52</w:t>
        </w:r>
        <w:r w:rsidR="00172EE0">
          <w:rPr>
            <w:noProof/>
            <w:webHidden/>
          </w:rPr>
          <w:fldChar w:fldCharType="end"/>
        </w:r>
      </w:hyperlink>
    </w:p>
    <w:p w14:paraId="174FF03A" w14:textId="0CA3B16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6" w:history="1">
        <w:r w:rsidR="00172EE0" w:rsidRPr="00477FB8">
          <w:rPr>
            <w:rStyle w:val="afe"/>
            <w:noProof/>
          </w:rPr>
          <w:t>Table 5.1</w:t>
        </w:r>
        <w:r w:rsidR="00172EE0" w:rsidRPr="00477FB8">
          <w:rPr>
            <w:rStyle w:val="afe"/>
            <w:rFonts w:cs="Times New Roman" w:hint="eastAsia"/>
            <w:noProof/>
          </w:rPr>
          <w:t>取後放回之紅杉國家公園內苔蘚的兩群落間共同種估計結果。</w:t>
        </w:r>
        <w:r w:rsidR="00172EE0">
          <w:rPr>
            <w:noProof/>
            <w:webHidden/>
          </w:rPr>
          <w:tab/>
        </w:r>
        <w:r w:rsidR="00172EE0">
          <w:rPr>
            <w:noProof/>
            <w:webHidden/>
          </w:rPr>
          <w:fldChar w:fldCharType="begin"/>
        </w:r>
        <w:r w:rsidR="00172EE0">
          <w:rPr>
            <w:noProof/>
            <w:webHidden/>
          </w:rPr>
          <w:instrText xml:space="preserve"> PAGEREF _Toc163389946 \h </w:instrText>
        </w:r>
        <w:r w:rsidR="00172EE0">
          <w:rPr>
            <w:noProof/>
            <w:webHidden/>
          </w:rPr>
        </w:r>
        <w:r w:rsidR="00172EE0">
          <w:rPr>
            <w:noProof/>
            <w:webHidden/>
          </w:rPr>
          <w:fldChar w:fldCharType="separate"/>
        </w:r>
        <w:r w:rsidR="009D47CB">
          <w:rPr>
            <w:noProof/>
            <w:webHidden/>
          </w:rPr>
          <w:t>57</w:t>
        </w:r>
        <w:r w:rsidR="00172EE0">
          <w:rPr>
            <w:noProof/>
            <w:webHidden/>
          </w:rPr>
          <w:fldChar w:fldCharType="end"/>
        </w:r>
      </w:hyperlink>
    </w:p>
    <w:p w14:paraId="70BFB058" w14:textId="6E85537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7" w:history="1">
        <w:r w:rsidR="00172EE0" w:rsidRPr="00477FB8">
          <w:rPr>
            <w:rStyle w:val="afe"/>
            <w:noProof/>
          </w:rPr>
          <w:t>Table 5.2</w:t>
        </w:r>
        <w:r w:rsidR="00172EE0" w:rsidRPr="00477FB8">
          <w:rPr>
            <w:rStyle w:val="afe"/>
            <w:rFonts w:cs="Times New Roman" w:hint="eastAsia"/>
            <w:noProof/>
          </w:rPr>
          <w:t>取後放回之紅杉國家公園內苔蘚的兩群落間物種數與</w:t>
        </w:r>
        <w:r w:rsidR="00172EE0" w:rsidRPr="00477FB8">
          <w:rPr>
            <w:rStyle w:val="afe"/>
            <w:rFonts w:cs="Times New Roman"/>
            <w:noProof/>
          </w:rPr>
          <w:t>Jaccard</w:t>
        </w:r>
        <w:r w:rsidR="00172EE0" w:rsidRPr="00477FB8">
          <w:rPr>
            <w:rStyle w:val="afe"/>
            <w:rFonts w:cs="Times New Roman" w:hint="eastAsia"/>
            <w:noProof/>
          </w:rPr>
          <w:t>估計結果。</w:t>
        </w:r>
        <w:r w:rsidR="00172EE0">
          <w:rPr>
            <w:noProof/>
            <w:webHidden/>
          </w:rPr>
          <w:tab/>
        </w:r>
        <w:r w:rsidR="00172EE0">
          <w:rPr>
            <w:noProof/>
            <w:webHidden/>
          </w:rPr>
          <w:fldChar w:fldCharType="begin"/>
        </w:r>
        <w:r w:rsidR="00172EE0">
          <w:rPr>
            <w:noProof/>
            <w:webHidden/>
          </w:rPr>
          <w:instrText xml:space="preserve"> PAGEREF _Toc163389947 \h </w:instrText>
        </w:r>
        <w:r w:rsidR="00172EE0">
          <w:rPr>
            <w:noProof/>
            <w:webHidden/>
          </w:rPr>
        </w:r>
        <w:r w:rsidR="00172EE0">
          <w:rPr>
            <w:noProof/>
            <w:webHidden/>
          </w:rPr>
          <w:fldChar w:fldCharType="separate"/>
        </w:r>
        <w:r w:rsidR="009D47CB">
          <w:rPr>
            <w:noProof/>
            <w:webHidden/>
          </w:rPr>
          <w:t>58</w:t>
        </w:r>
        <w:r w:rsidR="00172EE0">
          <w:rPr>
            <w:noProof/>
            <w:webHidden/>
          </w:rPr>
          <w:fldChar w:fldCharType="end"/>
        </w:r>
      </w:hyperlink>
    </w:p>
    <w:p w14:paraId="04DD008E" w14:textId="51C94016"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8" w:history="1">
        <w:r w:rsidR="00172EE0" w:rsidRPr="00477FB8">
          <w:rPr>
            <w:rStyle w:val="afe"/>
            <w:noProof/>
          </w:rPr>
          <w:t>Table 5.3</w:t>
        </w:r>
        <w:r w:rsidR="00172EE0" w:rsidRPr="00477FB8">
          <w:rPr>
            <w:rStyle w:val="afe"/>
            <w:rFonts w:hint="eastAsia"/>
            <w:noProof/>
          </w:rPr>
          <w:t>不同抽樣比例之單群落物種數估計</w:t>
        </w:r>
        <w:r w:rsidR="00172EE0" w:rsidRPr="00477FB8">
          <w:rPr>
            <w:rStyle w:val="afe"/>
            <w:noProof/>
          </w:rPr>
          <w:t xml:space="preserve"> (mean </w:t>
        </w:r>
        <m:oMath>
          <m:r>
            <w:rPr>
              <w:rStyle w:val="afe"/>
              <w:rFonts w:ascii="Cambria Math" w:hAnsi="Cambria Math"/>
              <w:noProof/>
            </w:rPr>
            <m:t>±</m:t>
          </m:r>
        </m:oMath>
        <w:r w:rsidR="00172EE0" w:rsidRPr="00477FB8">
          <w:rPr>
            <w:rStyle w:val="afe"/>
            <w:noProof/>
          </w:rPr>
          <w:t xml:space="preserve"> SD)</w:t>
        </w:r>
        <w:r w:rsidR="00172EE0" w:rsidRPr="00477FB8">
          <w:rPr>
            <w:rStyle w:val="afe"/>
            <w:rFonts w:hint="eastAsia"/>
            <w:noProof/>
          </w:rPr>
          <w:t>。</w:t>
        </w:r>
        <w:r w:rsidR="00172EE0">
          <w:rPr>
            <w:noProof/>
            <w:webHidden/>
          </w:rPr>
          <w:tab/>
        </w:r>
        <w:r w:rsidR="00172EE0">
          <w:rPr>
            <w:noProof/>
            <w:webHidden/>
          </w:rPr>
          <w:fldChar w:fldCharType="begin"/>
        </w:r>
        <w:r w:rsidR="00172EE0">
          <w:rPr>
            <w:noProof/>
            <w:webHidden/>
          </w:rPr>
          <w:instrText xml:space="preserve"> PAGEREF _Toc163389948 \h </w:instrText>
        </w:r>
        <w:r w:rsidR="00172EE0">
          <w:rPr>
            <w:noProof/>
            <w:webHidden/>
          </w:rPr>
        </w:r>
        <w:r w:rsidR="00172EE0">
          <w:rPr>
            <w:noProof/>
            <w:webHidden/>
          </w:rPr>
          <w:fldChar w:fldCharType="separate"/>
        </w:r>
        <w:r w:rsidR="009D47CB">
          <w:rPr>
            <w:noProof/>
            <w:webHidden/>
          </w:rPr>
          <w:t>60</w:t>
        </w:r>
        <w:r w:rsidR="00172EE0">
          <w:rPr>
            <w:noProof/>
            <w:webHidden/>
          </w:rPr>
          <w:fldChar w:fldCharType="end"/>
        </w:r>
      </w:hyperlink>
    </w:p>
    <w:p w14:paraId="2D6B004F" w14:textId="61248A0A"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49" w:history="1">
        <w:r w:rsidR="00172EE0" w:rsidRPr="00477FB8">
          <w:rPr>
            <w:rStyle w:val="afe"/>
            <w:noProof/>
          </w:rPr>
          <w:t>Table 5.4</w:t>
        </w:r>
        <w:r w:rsidR="00172EE0" w:rsidRPr="00477FB8">
          <w:rPr>
            <w:rStyle w:val="afe"/>
            <w:rFonts w:cs="Times New Roman" w:hint="eastAsia"/>
            <w:noProof/>
          </w:rPr>
          <w:t>假設抽樣比例為</w:t>
        </w:r>
        <w:r w:rsidR="00172EE0" w:rsidRPr="00477FB8">
          <w:rPr>
            <w:rStyle w:val="afe"/>
            <w:rFonts w:cs="Times New Roman"/>
            <w:noProof/>
          </w:rPr>
          <w:t>0.3</w:t>
        </w:r>
        <w:r w:rsidR="00172EE0" w:rsidRPr="00477FB8">
          <w:rPr>
            <w:rStyle w:val="afe"/>
            <w:rFonts w:cs="Times New Roman" w:hint="eastAsia"/>
            <w:noProof/>
          </w:rPr>
          <w:t>下，紅杉國家公園內苔蘚各群落之間共同物種數之估計結果。</w:t>
        </w:r>
        <w:r w:rsidR="00172EE0">
          <w:rPr>
            <w:noProof/>
            <w:webHidden/>
          </w:rPr>
          <w:tab/>
        </w:r>
        <w:r w:rsidR="00172EE0">
          <w:rPr>
            <w:noProof/>
            <w:webHidden/>
          </w:rPr>
          <w:fldChar w:fldCharType="begin"/>
        </w:r>
        <w:r w:rsidR="00172EE0">
          <w:rPr>
            <w:noProof/>
            <w:webHidden/>
          </w:rPr>
          <w:instrText xml:space="preserve"> PAGEREF _Toc163389949 \h </w:instrText>
        </w:r>
        <w:r w:rsidR="00172EE0">
          <w:rPr>
            <w:noProof/>
            <w:webHidden/>
          </w:rPr>
        </w:r>
        <w:r w:rsidR="00172EE0">
          <w:rPr>
            <w:noProof/>
            <w:webHidden/>
          </w:rPr>
          <w:fldChar w:fldCharType="separate"/>
        </w:r>
        <w:r w:rsidR="009D47CB">
          <w:rPr>
            <w:noProof/>
            <w:webHidden/>
          </w:rPr>
          <w:t>61</w:t>
        </w:r>
        <w:r w:rsidR="00172EE0">
          <w:rPr>
            <w:noProof/>
            <w:webHidden/>
          </w:rPr>
          <w:fldChar w:fldCharType="end"/>
        </w:r>
      </w:hyperlink>
    </w:p>
    <w:p w14:paraId="7CF79D6E" w14:textId="49E6570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0" w:history="1">
        <w:r w:rsidR="00172EE0" w:rsidRPr="00477FB8">
          <w:rPr>
            <w:rStyle w:val="afe"/>
            <w:noProof/>
          </w:rPr>
          <w:t>Table 5.5</w:t>
        </w:r>
        <w:r w:rsidR="00172EE0" w:rsidRPr="00477FB8">
          <w:rPr>
            <w:rStyle w:val="afe"/>
            <w:rFonts w:cs="Times New Roman" w:hint="eastAsia"/>
            <w:noProof/>
          </w:rPr>
          <w:t>假設抽樣比例為</w:t>
        </w:r>
        <w:r w:rsidR="00172EE0" w:rsidRPr="00477FB8">
          <w:rPr>
            <w:rStyle w:val="afe"/>
            <w:rFonts w:cs="Times New Roman"/>
            <w:noProof/>
          </w:rPr>
          <w:t>0.5</w:t>
        </w:r>
        <w:r w:rsidR="00172EE0" w:rsidRPr="00477FB8">
          <w:rPr>
            <w:rStyle w:val="afe"/>
            <w:rFonts w:cs="Times New Roman" w:hint="eastAsia"/>
            <w:noProof/>
          </w:rPr>
          <w:t>下，紅杉國家公園內苔蘚各群落之間共同物種數之估計結果。</w:t>
        </w:r>
        <w:r w:rsidR="00172EE0">
          <w:rPr>
            <w:noProof/>
            <w:webHidden/>
          </w:rPr>
          <w:tab/>
        </w:r>
        <w:r w:rsidR="00172EE0">
          <w:rPr>
            <w:noProof/>
            <w:webHidden/>
          </w:rPr>
          <w:fldChar w:fldCharType="begin"/>
        </w:r>
        <w:r w:rsidR="00172EE0">
          <w:rPr>
            <w:noProof/>
            <w:webHidden/>
          </w:rPr>
          <w:instrText xml:space="preserve"> PAGEREF _Toc163389950 \h </w:instrText>
        </w:r>
        <w:r w:rsidR="00172EE0">
          <w:rPr>
            <w:noProof/>
            <w:webHidden/>
          </w:rPr>
        </w:r>
        <w:r w:rsidR="00172EE0">
          <w:rPr>
            <w:noProof/>
            <w:webHidden/>
          </w:rPr>
          <w:fldChar w:fldCharType="separate"/>
        </w:r>
        <w:r w:rsidR="009D47CB">
          <w:rPr>
            <w:noProof/>
            <w:webHidden/>
          </w:rPr>
          <w:t>61</w:t>
        </w:r>
        <w:r w:rsidR="00172EE0">
          <w:rPr>
            <w:noProof/>
            <w:webHidden/>
          </w:rPr>
          <w:fldChar w:fldCharType="end"/>
        </w:r>
      </w:hyperlink>
    </w:p>
    <w:p w14:paraId="425F70C8" w14:textId="17E6C14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1" w:history="1">
        <w:r w:rsidR="00172EE0" w:rsidRPr="00477FB8">
          <w:rPr>
            <w:rStyle w:val="afe"/>
            <w:noProof/>
          </w:rPr>
          <w:t>Table 5.6</w:t>
        </w:r>
        <w:r w:rsidR="00172EE0" w:rsidRPr="00477FB8">
          <w:rPr>
            <w:rStyle w:val="afe"/>
            <w:rFonts w:cs="Times New Roman" w:hint="eastAsia"/>
            <w:noProof/>
          </w:rPr>
          <w:t>假設抽樣比例為</w:t>
        </w:r>
        <w:r w:rsidR="00172EE0" w:rsidRPr="00477FB8">
          <w:rPr>
            <w:rStyle w:val="afe"/>
            <w:rFonts w:cs="Times New Roman"/>
            <w:noProof/>
          </w:rPr>
          <w:t>0.7</w:t>
        </w:r>
        <w:r w:rsidR="00172EE0" w:rsidRPr="00477FB8">
          <w:rPr>
            <w:rStyle w:val="afe"/>
            <w:rFonts w:cs="Times New Roman" w:hint="eastAsia"/>
            <w:noProof/>
          </w:rPr>
          <w:t>下，紅杉國家公園內苔蘚各群落之間共同物種數之估計結果。</w:t>
        </w:r>
        <w:r w:rsidR="00172EE0">
          <w:rPr>
            <w:noProof/>
            <w:webHidden/>
          </w:rPr>
          <w:tab/>
        </w:r>
        <w:r w:rsidR="00172EE0">
          <w:rPr>
            <w:noProof/>
            <w:webHidden/>
          </w:rPr>
          <w:fldChar w:fldCharType="begin"/>
        </w:r>
        <w:r w:rsidR="00172EE0">
          <w:rPr>
            <w:noProof/>
            <w:webHidden/>
          </w:rPr>
          <w:instrText xml:space="preserve"> PAGEREF _Toc163389951 \h </w:instrText>
        </w:r>
        <w:r w:rsidR="00172EE0">
          <w:rPr>
            <w:noProof/>
            <w:webHidden/>
          </w:rPr>
        </w:r>
        <w:r w:rsidR="00172EE0">
          <w:rPr>
            <w:noProof/>
            <w:webHidden/>
          </w:rPr>
          <w:fldChar w:fldCharType="separate"/>
        </w:r>
        <w:r w:rsidR="009D47CB">
          <w:rPr>
            <w:noProof/>
            <w:webHidden/>
          </w:rPr>
          <w:t>62</w:t>
        </w:r>
        <w:r w:rsidR="00172EE0">
          <w:rPr>
            <w:noProof/>
            <w:webHidden/>
          </w:rPr>
          <w:fldChar w:fldCharType="end"/>
        </w:r>
      </w:hyperlink>
    </w:p>
    <w:p w14:paraId="6276912E" w14:textId="29E7337F"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2" w:history="1">
        <w:r w:rsidR="00172EE0" w:rsidRPr="00477FB8">
          <w:rPr>
            <w:rStyle w:val="afe"/>
            <w:noProof/>
          </w:rPr>
          <w:t>Table 5.7</w:t>
        </w:r>
        <w:r w:rsidR="00172EE0" w:rsidRPr="00477FB8">
          <w:rPr>
            <w:rStyle w:val="afe"/>
            <w:rFonts w:hint="eastAsia"/>
            <w:noProof/>
          </w:rPr>
          <w:t>在不同抽樣比例的假設下，</w:t>
        </w:r>
        <w:r w:rsidR="00172EE0" w:rsidRPr="00477FB8">
          <w:rPr>
            <w:rStyle w:val="afe"/>
            <w:rFonts w:cs="Times New Roman" w:hint="eastAsia"/>
            <w:noProof/>
          </w:rPr>
          <w:t>取後不放回之紅杉國家公園內苔蘚的兩群落間物種數與</w:t>
        </w:r>
        <w:r w:rsidR="00172EE0" w:rsidRPr="00477FB8">
          <w:rPr>
            <w:rStyle w:val="afe"/>
            <w:rFonts w:cs="Times New Roman"/>
            <w:noProof/>
          </w:rPr>
          <w:t>Jaccard</w:t>
        </w:r>
        <w:r w:rsidR="00172EE0" w:rsidRPr="00477FB8">
          <w:rPr>
            <w:rStyle w:val="afe"/>
            <w:rFonts w:cs="Times New Roman" w:hint="eastAsia"/>
            <w:noProof/>
          </w:rPr>
          <w:t>估計結果。</w:t>
        </w:r>
        <w:r w:rsidR="00172EE0">
          <w:rPr>
            <w:noProof/>
            <w:webHidden/>
          </w:rPr>
          <w:tab/>
        </w:r>
        <w:r w:rsidR="00172EE0">
          <w:rPr>
            <w:noProof/>
            <w:webHidden/>
          </w:rPr>
          <w:fldChar w:fldCharType="begin"/>
        </w:r>
        <w:r w:rsidR="00172EE0">
          <w:rPr>
            <w:noProof/>
            <w:webHidden/>
          </w:rPr>
          <w:instrText xml:space="preserve"> PAGEREF _Toc163389952 \h </w:instrText>
        </w:r>
        <w:r w:rsidR="00172EE0">
          <w:rPr>
            <w:noProof/>
            <w:webHidden/>
          </w:rPr>
        </w:r>
        <w:r w:rsidR="00172EE0">
          <w:rPr>
            <w:noProof/>
            <w:webHidden/>
          </w:rPr>
          <w:fldChar w:fldCharType="separate"/>
        </w:r>
        <w:r w:rsidR="009D47CB">
          <w:rPr>
            <w:noProof/>
            <w:webHidden/>
          </w:rPr>
          <w:t>62</w:t>
        </w:r>
        <w:r w:rsidR="00172EE0">
          <w:rPr>
            <w:noProof/>
            <w:webHidden/>
          </w:rPr>
          <w:fldChar w:fldCharType="end"/>
        </w:r>
      </w:hyperlink>
    </w:p>
    <w:p w14:paraId="32260313" w14:textId="77777777" w:rsidR="00172EE0" w:rsidRDefault="00172EE0" w:rsidP="00172EE0">
      <w:pPr>
        <w:rPr>
          <w:noProof/>
        </w:rPr>
      </w:pPr>
      <w:r>
        <w:fldChar w:fldCharType="end"/>
      </w:r>
      <w:r>
        <w:fldChar w:fldCharType="begin"/>
      </w:r>
      <w:r>
        <w:instrText xml:space="preserve"> TOC \h \z \c "Table S." </w:instrText>
      </w:r>
      <w:r>
        <w:fldChar w:fldCharType="separate"/>
      </w:r>
    </w:p>
    <w:p w14:paraId="7750CADD" w14:textId="5347486B"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3" w:history="1">
        <w:r w:rsidR="00172EE0" w:rsidRPr="00F33E78">
          <w:rPr>
            <w:rStyle w:val="afe"/>
            <w:noProof/>
          </w:rPr>
          <w:t>Table S. 1</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_Toc163389953 \h </w:instrText>
        </w:r>
        <w:r w:rsidR="00172EE0">
          <w:rPr>
            <w:noProof/>
            <w:webHidden/>
          </w:rPr>
        </w:r>
        <w:r w:rsidR="00172EE0">
          <w:rPr>
            <w:noProof/>
            <w:webHidden/>
          </w:rPr>
          <w:fldChar w:fldCharType="separate"/>
        </w:r>
        <w:r w:rsidR="009D47CB">
          <w:rPr>
            <w:noProof/>
            <w:webHidden/>
          </w:rPr>
          <w:t>70</w:t>
        </w:r>
        <w:r w:rsidR="00172EE0">
          <w:rPr>
            <w:noProof/>
            <w:webHidden/>
          </w:rPr>
          <w:fldChar w:fldCharType="end"/>
        </w:r>
      </w:hyperlink>
    </w:p>
    <w:p w14:paraId="71836DC1" w14:textId="7885A2F8"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4" w:history="1">
        <w:r w:rsidR="00172EE0" w:rsidRPr="00F33E78">
          <w:rPr>
            <w:rStyle w:val="afe"/>
            <w:noProof/>
          </w:rPr>
          <w:t>Table S. 2</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_Toc163389954 \h </w:instrText>
        </w:r>
        <w:r w:rsidR="00172EE0">
          <w:rPr>
            <w:noProof/>
            <w:webHidden/>
          </w:rPr>
        </w:r>
        <w:r w:rsidR="00172EE0">
          <w:rPr>
            <w:noProof/>
            <w:webHidden/>
          </w:rPr>
          <w:fldChar w:fldCharType="separate"/>
        </w:r>
        <w:r w:rsidR="009D47CB">
          <w:rPr>
            <w:noProof/>
            <w:webHidden/>
          </w:rPr>
          <w:t>70</w:t>
        </w:r>
        <w:r w:rsidR="00172EE0">
          <w:rPr>
            <w:noProof/>
            <w:webHidden/>
          </w:rPr>
          <w:fldChar w:fldCharType="end"/>
        </w:r>
      </w:hyperlink>
    </w:p>
    <w:p w14:paraId="5A166D7D" w14:textId="13E042B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5" w:history="1">
        <w:r w:rsidR="00172EE0" w:rsidRPr="00F33E78">
          <w:rPr>
            <w:rStyle w:val="afe"/>
            <w:noProof/>
          </w:rPr>
          <w:t>Table S. 3</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_Toc163389955 \h </w:instrText>
        </w:r>
        <w:r w:rsidR="00172EE0">
          <w:rPr>
            <w:noProof/>
            <w:webHidden/>
          </w:rPr>
        </w:r>
        <w:r w:rsidR="00172EE0">
          <w:rPr>
            <w:noProof/>
            <w:webHidden/>
          </w:rPr>
          <w:fldChar w:fldCharType="separate"/>
        </w:r>
        <w:r w:rsidR="009D47CB">
          <w:rPr>
            <w:noProof/>
            <w:webHidden/>
          </w:rPr>
          <w:t>71</w:t>
        </w:r>
        <w:r w:rsidR="00172EE0">
          <w:rPr>
            <w:noProof/>
            <w:webHidden/>
          </w:rPr>
          <w:fldChar w:fldCharType="end"/>
        </w:r>
      </w:hyperlink>
    </w:p>
    <w:p w14:paraId="29732F4D" w14:textId="4CF7B33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6" w:history="1">
        <w:r w:rsidR="00172EE0" w:rsidRPr="00F33E78">
          <w:rPr>
            <w:rStyle w:val="afe"/>
            <w:noProof/>
          </w:rPr>
          <w:t>Table S. 4</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_Toc163389956 \h </w:instrText>
        </w:r>
        <w:r w:rsidR="00172EE0">
          <w:rPr>
            <w:noProof/>
            <w:webHidden/>
          </w:rPr>
        </w:r>
        <w:r w:rsidR="00172EE0">
          <w:rPr>
            <w:noProof/>
            <w:webHidden/>
          </w:rPr>
          <w:fldChar w:fldCharType="separate"/>
        </w:r>
        <w:r w:rsidR="009D47CB">
          <w:rPr>
            <w:noProof/>
            <w:webHidden/>
          </w:rPr>
          <w:t>71</w:t>
        </w:r>
        <w:r w:rsidR="00172EE0">
          <w:rPr>
            <w:noProof/>
            <w:webHidden/>
          </w:rPr>
          <w:fldChar w:fldCharType="end"/>
        </w:r>
      </w:hyperlink>
    </w:p>
    <w:p w14:paraId="42EA5D1D" w14:textId="08875D1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7" w:history="1">
        <w:r w:rsidR="00172EE0" w:rsidRPr="00F33E78">
          <w:rPr>
            <w:rStyle w:val="afe"/>
            <w:noProof/>
          </w:rPr>
          <w:t>Table S. 5</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_Toc163389957 \h </w:instrText>
        </w:r>
        <w:r w:rsidR="00172EE0">
          <w:rPr>
            <w:noProof/>
            <w:webHidden/>
          </w:rPr>
        </w:r>
        <w:r w:rsidR="00172EE0">
          <w:rPr>
            <w:noProof/>
            <w:webHidden/>
          </w:rPr>
          <w:fldChar w:fldCharType="separate"/>
        </w:r>
        <w:r w:rsidR="009D47CB">
          <w:rPr>
            <w:noProof/>
            <w:webHidden/>
          </w:rPr>
          <w:t>71</w:t>
        </w:r>
        <w:r w:rsidR="00172EE0">
          <w:rPr>
            <w:noProof/>
            <w:webHidden/>
          </w:rPr>
          <w:fldChar w:fldCharType="end"/>
        </w:r>
      </w:hyperlink>
    </w:p>
    <w:p w14:paraId="3402E798" w14:textId="43EA56D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8" w:history="1">
        <w:r w:rsidR="00172EE0" w:rsidRPr="00F33E78">
          <w:rPr>
            <w:rStyle w:val="afe"/>
            <w:noProof/>
          </w:rPr>
          <w:t>Table S. 6</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_Toc163389958 \h </w:instrText>
        </w:r>
        <w:r w:rsidR="00172EE0">
          <w:rPr>
            <w:noProof/>
            <w:webHidden/>
          </w:rPr>
        </w:r>
        <w:r w:rsidR="00172EE0">
          <w:rPr>
            <w:noProof/>
            <w:webHidden/>
          </w:rPr>
          <w:fldChar w:fldCharType="separate"/>
        </w:r>
        <w:r w:rsidR="009D47CB">
          <w:rPr>
            <w:noProof/>
            <w:webHidden/>
          </w:rPr>
          <w:t>72</w:t>
        </w:r>
        <w:r w:rsidR="00172EE0">
          <w:rPr>
            <w:noProof/>
            <w:webHidden/>
          </w:rPr>
          <w:fldChar w:fldCharType="end"/>
        </w:r>
      </w:hyperlink>
    </w:p>
    <w:p w14:paraId="6E7B85B0" w14:textId="50A7E66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59" w:history="1">
        <w:r w:rsidR="00172EE0" w:rsidRPr="00F33E78">
          <w:rPr>
            <w:rStyle w:val="afe"/>
            <w:noProof/>
          </w:rPr>
          <w:t>Table S. 7</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_Toc163389959 \h </w:instrText>
        </w:r>
        <w:r w:rsidR="00172EE0">
          <w:rPr>
            <w:noProof/>
            <w:webHidden/>
          </w:rPr>
        </w:r>
        <w:r w:rsidR="00172EE0">
          <w:rPr>
            <w:noProof/>
            <w:webHidden/>
          </w:rPr>
          <w:fldChar w:fldCharType="separate"/>
        </w:r>
        <w:r w:rsidR="009D47CB">
          <w:rPr>
            <w:noProof/>
            <w:webHidden/>
          </w:rPr>
          <w:t>72</w:t>
        </w:r>
        <w:r w:rsidR="00172EE0">
          <w:rPr>
            <w:noProof/>
            <w:webHidden/>
          </w:rPr>
          <w:fldChar w:fldCharType="end"/>
        </w:r>
      </w:hyperlink>
    </w:p>
    <w:p w14:paraId="13C4981E" w14:textId="0A226D29"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0" w:history="1">
        <w:r w:rsidR="00172EE0" w:rsidRPr="00F33E78">
          <w:rPr>
            <w:rStyle w:val="afe"/>
            <w:noProof/>
          </w:rPr>
          <w:t>Table S. 8</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_Toc163389960 \h </w:instrText>
        </w:r>
        <w:r w:rsidR="00172EE0">
          <w:rPr>
            <w:noProof/>
            <w:webHidden/>
          </w:rPr>
        </w:r>
        <w:r w:rsidR="00172EE0">
          <w:rPr>
            <w:noProof/>
            <w:webHidden/>
          </w:rPr>
          <w:fldChar w:fldCharType="separate"/>
        </w:r>
        <w:r w:rsidR="009D47CB">
          <w:rPr>
            <w:noProof/>
            <w:webHidden/>
          </w:rPr>
          <w:t>72</w:t>
        </w:r>
        <w:r w:rsidR="00172EE0">
          <w:rPr>
            <w:noProof/>
            <w:webHidden/>
          </w:rPr>
          <w:fldChar w:fldCharType="end"/>
        </w:r>
      </w:hyperlink>
    </w:p>
    <w:p w14:paraId="780C6F04" w14:textId="7005755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1" w:history="1">
        <w:r w:rsidR="00172EE0" w:rsidRPr="00F33E78">
          <w:rPr>
            <w:rStyle w:val="afe"/>
            <w:noProof/>
          </w:rPr>
          <w:t>Table S. 9</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_Toc163389961 \h </w:instrText>
        </w:r>
        <w:r w:rsidR="00172EE0">
          <w:rPr>
            <w:noProof/>
            <w:webHidden/>
          </w:rPr>
        </w:r>
        <w:r w:rsidR="00172EE0">
          <w:rPr>
            <w:noProof/>
            <w:webHidden/>
          </w:rPr>
          <w:fldChar w:fldCharType="separate"/>
        </w:r>
        <w:r w:rsidR="009D47CB">
          <w:rPr>
            <w:noProof/>
            <w:webHidden/>
          </w:rPr>
          <w:t>73</w:t>
        </w:r>
        <w:r w:rsidR="00172EE0">
          <w:rPr>
            <w:noProof/>
            <w:webHidden/>
          </w:rPr>
          <w:fldChar w:fldCharType="end"/>
        </w:r>
      </w:hyperlink>
    </w:p>
    <w:p w14:paraId="100BEE88" w14:textId="3542C3BB"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2" w:history="1">
        <w:r w:rsidR="00172EE0" w:rsidRPr="00F33E78">
          <w:rPr>
            <w:rStyle w:val="afe"/>
            <w:noProof/>
          </w:rPr>
          <w:t>Table S. 10</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_Toc163389962 \h </w:instrText>
        </w:r>
        <w:r w:rsidR="00172EE0">
          <w:rPr>
            <w:noProof/>
            <w:webHidden/>
          </w:rPr>
        </w:r>
        <w:r w:rsidR="00172EE0">
          <w:rPr>
            <w:noProof/>
            <w:webHidden/>
          </w:rPr>
          <w:fldChar w:fldCharType="separate"/>
        </w:r>
        <w:r w:rsidR="009D47CB">
          <w:rPr>
            <w:noProof/>
            <w:webHidden/>
          </w:rPr>
          <w:t>73</w:t>
        </w:r>
        <w:r w:rsidR="00172EE0">
          <w:rPr>
            <w:noProof/>
            <w:webHidden/>
          </w:rPr>
          <w:fldChar w:fldCharType="end"/>
        </w:r>
      </w:hyperlink>
    </w:p>
    <w:p w14:paraId="34CA9779" w14:textId="21B9448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3" w:history="1">
        <w:r w:rsidR="00172EE0" w:rsidRPr="00F33E78">
          <w:rPr>
            <w:rStyle w:val="afe"/>
            <w:noProof/>
          </w:rPr>
          <w:t>Table S. 11</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_Toc163389963 \h </w:instrText>
        </w:r>
        <w:r w:rsidR="00172EE0">
          <w:rPr>
            <w:noProof/>
            <w:webHidden/>
          </w:rPr>
        </w:r>
        <w:r w:rsidR="00172EE0">
          <w:rPr>
            <w:noProof/>
            <w:webHidden/>
          </w:rPr>
          <w:fldChar w:fldCharType="separate"/>
        </w:r>
        <w:r w:rsidR="009D47CB">
          <w:rPr>
            <w:noProof/>
            <w:webHidden/>
          </w:rPr>
          <w:t>73</w:t>
        </w:r>
        <w:r w:rsidR="00172EE0">
          <w:rPr>
            <w:noProof/>
            <w:webHidden/>
          </w:rPr>
          <w:fldChar w:fldCharType="end"/>
        </w:r>
      </w:hyperlink>
    </w:p>
    <w:p w14:paraId="5B21BC0C" w14:textId="5962DF7A"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4" w:history="1">
        <w:r w:rsidR="00172EE0" w:rsidRPr="00F33E78">
          <w:rPr>
            <w:rStyle w:val="afe"/>
            <w:noProof/>
          </w:rPr>
          <w:t>Table S. 12</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_Toc163389964 \h </w:instrText>
        </w:r>
        <w:r w:rsidR="00172EE0">
          <w:rPr>
            <w:noProof/>
            <w:webHidden/>
          </w:rPr>
        </w:r>
        <w:r w:rsidR="00172EE0">
          <w:rPr>
            <w:noProof/>
            <w:webHidden/>
          </w:rPr>
          <w:fldChar w:fldCharType="separate"/>
        </w:r>
        <w:r w:rsidR="009D47CB">
          <w:rPr>
            <w:noProof/>
            <w:webHidden/>
          </w:rPr>
          <w:t>74</w:t>
        </w:r>
        <w:r w:rsidR="00172EE0">
          <w:rPr>
            <w:noProof/>
            <w:webHidden/>
          </w:rPr>
          <w:fldChar w:fldCharType="end"/>
        </w:r>
      </w:hyperlink>
    </w:p>
    <w:p w14:paraId="3837EFF4" w14:textId="228189C4"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5" w:history="1">
        <w:r w:rsidR="00172EE0" w:rsidRPr="00F33E78">
          <w:rPr>
            <w:rStyle w:val="afe"/>
            <w:noProof/>
          </w:rPr>
          <w:t>Table S. 13</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_Toc163389965 \h </w:instrText>
        </w:r>
        <w:r w:rsidR="00172EE0">
          <w:rPr>
            <w:noProof/>
            <w:webHidden/>
          </w:rPr>
        </w:r>
        <w:r w:rsidR="00172EE0">
          <w:rPr>
            <w:noProof/>
            <w:webHidden/>
          </w:rPr>
          <w:fldChar w:fldCharType="separate"/>
        </w:r>
        <w:r w:rsidR="009D47CB">
          <w:rPr>
            <w:noProof/>
            <w:webHidden/>
          </w:rPr>
          <w:t>74</w:t>
        </w:r>
        <w:r w:rsidR="00172EE0">
          <w:rPr>
            <w:noProof/>
            <w:webHidden/>
          </w:rPr>
          <w:fldChar w:fldCharType="end"/>
        </w:r>
      </w:hyperlink>
    </w:p>
    <w:p w14:paraId="54FD2414" w14:textId="2DA3A9F5"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6" w:history="1">
        <w:r w:rsidR="00172EE0" w:rsidRPr="00F33E78">
          <w:rPr>
            <w:rStyle w:val="afe"/>
            <w:noProof/>
          </w:rPr>
          <w:t>Table S. 14</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_Toc163389966 \h </w:instrText>
        </w:r>
        <w:r w:rsidR="00172EE0">
          <w:rPr>
            <w:noProof/>
            <w:webHidden/>
          </w:rPr>
        </w:r>
        <w:r w:rsidR="00172EE0">
          <w:rPr>
            <w:noProof/>
            <w:webHidden/>
          </w:rPr>
          <w:fldChar w:fldCharType="separate"/>
        </w:r>
        <w:r w:rsidR="009D47CB">
          <w:rPr>
            <w:noProof/>
            <w:webHidden/>
          </w:rPr>
          <w:t>75</w:t>
        </w:r>
        <w:r w:rsidR="00172EE0">
          <w:rPr>
            <w:noProof/>
            <w:webHidden/>
          </w:rPr>
          <w:fldChar w:fldCharType="end"/>
        </w:r>
      </w:hyperlink>
    </w:p>
    <w:p w14:paraId="0E5DF533" w14:textId="1330068E"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7" w:history="1">
        <w:r w:rsidR="00172EE0" w:rsidRPr="00F33E78">
          <w:rPr>
            <w:rStyle w:val="afe"/>
            <w:noProof/>
          </w:rPr>
          <w:t>Table S. 15</w:t>
        </w:r>
        <w:r w:rsidR="00172EE0" w:rsidRPr="00F33E78">
          <w:rPr>
            <w:rStyle w:val="afe"/>
            <w:rFonts w:hint="eastAsia"/>
            <w:noProof/>
          </w:rPr>
          <w:t>取後不放回的抽樣方式在第二種物種與區塊假設下，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_Toc163389967 \h </w:instrText>
        </w:r>
        <w:r w:rsidR="00172EE0">
          <w:rPr>
            <w:noProof/>
            <w:webHidden/>
          </w:rPr>
        </w:r>
        <w:r w:rsidR="00172EE0">
          <w:rPr>
            <w:noProof/>
            <w:webHidden/>
          </w:rPr>
          <w:fldChar w:fldCharType="separate"/>
        </w:r>
        <w:r w:rsidR="009D47CB">
          <w:rPr>
            <w:noProof/>
            <w:webHidden/>
          </w:rPr>
          <w:t>75</w:t>
        </w:r>
        <w:r w:rsidR="00172EE0">
          <w:rPr>
            <w:noProof/>
            <w:webHidden/>
          </w:rPr>
          <w:fldChar w:fldCharType="end"/>
        </w:r>
      </w:hyperlink>
    </w:p>
    <w:p w14:paraId="45946883" w14:textId="02D744F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8" w:history="1">
        <w:r w:rsidR="00172EE0" w:rsidRPr="00F33E78">
          <w:rPr>
            <w:rStyle w:val="afe"/>
            <w:noProof/>
          </w:rPr>
          <w:t>Table S. 16</w:t>
        </w:r>
        <w:r w:rsidR="00172EE0" w:rsidRPr="00F33E78">
          <w:rPr>
            <w:rStyle w:val="afe"/>
            <w:rFonts w:hint="eastAsia"/>
            <w:noProof/>
          </w:rPr>
          <w:t>取後放回的抽樣方式在第二種物種與區塊假設下，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_Toc163389968 \h </w:instrText>
        </w:r>
        <w:r w:rsidR="00172EE0">
          <w:rPr>
            <w:noProof/>
            <w:webHidden/>
          </w:rPr>
        </w:r>
        <w:r w:rsidR="00172EE0">
          <w:rPr>
            <w:noProof/>
            <w:webHidden/>
          </w:rPr>
          <w:fldChar w:fldCharType="separate"/>
        </w:r>
        <w:r w:rsidR="009D47CB">
          <w:rPr>
            <w:noProof/>
            <w:webHidden/>
          </w:rPr>
          <w:t>76</w:t>
        </w:r>
        <w:r w:rsidR="00172EE0">
          <w:rPr>
            <w:noProof/>
            <w:webHidden/>
          </w:rPr>
          <w:fldChar w:fldCharType="end"/>
        </w:r>
      </w:hyperlink>
    </w:p>
    <w:p w14:paraId="697A5243" w14:textId="2D0B8DD2"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69" w:history="1">
        <w:r w:rsidR="00172EE0" w:rsidRPr="00F33E78">
          <w:rPr>
            <w:rStyle w:val="afe"/>
            <w:noProof/>
          </w:rPr>
          <w:t>Table S. 17</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_Toc163389969 \h </w:instrText>
        </w:r>
        <w:r w:rsidR="00172EE0">
          <w:rPr>
            <w:noProof/>
            <w:webHidden/>
          </w:rPr>
        </w:r>
        <w:r w:rsidR="00172EE0">
          <w:rPr>
            <w:noProof/>
            <w:webHidden/>
          </w:rPr>
          <w:fldChar w:fldCharType="separate"/>
        </w:r>
        <w:r w:rsidR="009D47CB">
          <w:rPr>
            <w:noProof/>
            <w:webHidden/>
          </w:rPr>
          <w:t>76</w:t>
        </w:r>
        <w:r w:rsidR="00172EE0">
          <w:rPr>
            <w:noProof/>
            <w:webHidden/>
          </w:rPr>
          <w:fldChar w:fldCharType="end"/>
        </w:r>
      </w:hyperlink>
    </w:p>
    <w:p w14:paraId="14B2CB07" w14:textId="23C7C217"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0" w:history="1">
        <w:r w:rsidR="00172EE0" w:rsidRPr="00F33E78">
          <w:rPr>
            <w:rStyle w:val="afe"/>
            <w:noProof/>
          </w:rPr>
          <w:t>Table S. 18</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_Toc163389970 \h </w:instrText>
        </w:r>
        <w:r w:rsidR="00172EE0">
          <w:rPr>
            <w:noProof/>
            <w:webHidden/>
          </w:rPr>
        </w:r>
        <w:r w:rsidR="00172EE0">
          <w:rPr>
            <w:noProof/>
            <w:webHidden/>
          </w:rPr>
          <w:fldChar w:fldCharType="separate"/>
        </w:r>
        <w:r w:rsidR="009D47CB">
          <w:rPr>
            <w:noProof/>
            <w:webHidden/>
          </w:rPr>
          <w:t>77</w:t>
        </w:r>
        <w:r w:rsidR="00172EE0">
          <w:rPr>
            <w:noProof/>
            <w:webHidden/>
          </w:rPr>
          <w:fldChar w:fldCharType="end"/>
        </w:r>
      </w:hyperlink>
    </w:p>
    <w:p w14:paraId="2A239A98" w14:textId="262099F9"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1" w:history="1">
        <w:r w:rsidR="00172EE0" w:rsidRPr="00F33E78">
          <w:rPr>
            <w:rStyle w:val="afe"/>
            <w:noProof/>
          </w:rPr>
          <w:t>Table S. 19</w:t>
        </w:r>
        <w:r w:rsidR="00172EE0" w:rsidRPr="00F33E78">
          <w:rPr>
            <w:rStyle w:val="afe"/>
            <w:rFonts w:hint="eastAsia"/>
            <w:noProof/>
          </w:rPr>
          <w:t>取後不放回的抽樣方式在第三種物種與區塊假設下，</w:t>
        </w:r>
        <w:r w:rsidR="00172EE0" w:rsidRPr="00F33E78">
          <w:rPr>
            <w:rStyle w:val="afe"/>
            <w:rFonts w:cs="Times New Roman" w:hint="eastAsia"/>
            <w:noProof/>
          </w:rPr>
          <w:t>群落一為均勻</w:t>
        </w:r>
        <w:r w:rsidR="00172EE0" w:rsidRPr="00F33E78">
          <w:rPr>
            <w:rStyle w:val="afe"/>
            <w:rFonts w:cs="Times New Roman" w:hint="eastAsia"/>
            <w:noProof/>
          </w:rPr>
          <w:lastRenderedPageBreak/>
          <w:t>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_Toc163389971 \h </w:instrText>
        </w:r>
        <w:r w:rsidR="00172EE0">
          <w:rPr>
            <w:noProof/>
            <w:webHidden/>
          </w:rPr>
        </w:r>
        <w:r w:rsidR="00172EE0">
          <w:rPr>
            <w:noProof/>
            <w:webHidden/>
          </w:rPr>
          <w:fldChar w:fldCharType="separate"/>
        </w:r>
        <w:r w:rsidR="009D47CB">
          <w:rPr>
            <w:noProof/>
            <w:webHidden/>
          </w:rPr>
          <w:t>77</w:t>
        </w:r>
        <w:r w:rsidR="00172EE0">
          <w:rPr>
            <w:noProof/>
            <w:webHidden/>
          </w:rPr>
          <w:fldChar w:fldCharType="end"/>
        </w:r>
      </w:hyperlink>
    </w:p>
    <w:p w14:paraId="32EE84E6" w14:textId="15C17C4B"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2" w:history="1">
        <w:r w:rsidR="00172EE0" w:rsidRPr="00F33E78">
          <w:rPr>
            <w:rStyle w:val="afe"/>
            <w:noProof/>
          </w:rPr>
          <w:t>Table S. 20</w:t>
        </w:r>
        <w:r w:rsidR="00172EE0" w:rsidRPr="00F33E78">
          <w:rPr>
            <w:rStyle w:val="afe"/>
            <w:rFonts w:hint="eastAsia"/>
            <w:noProof/>
          </w:rPr>
          <w:t>取後放回的抽樣方式在第三種物種與區塊假設下，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_Toc163389972 \h </w:instrText>
        </w:r>
        <w:r w:rsidR="00172EE0">
          <w:rPr>
            <w:noProof/>
            <w:webHidden/>
          </w:rPr>
        </w:r>
        <w:r w:rsidR="00172EE0">
          <w:rPr>
            <w:noProof/>
            <w:webHidden/>
          </w:rPr>
          <w:fldChar w:fldCharType="separate"/>
        </w:r>
        <w:r w:rsidR="009D47CB">
          <w:rPr>
            <w:noProof/>
            <w:webHidden/>
          </w:rPr>
          <w:t>78</w:t>
        </w:r>
        <w:r w:rsidR="00172EE0">
          <w:rPr>
            <w:noProof/>
            <w:webHidden/>
          </w:rPr>
          <w:fldChar w:fldCharType="end"/>
        </w:r>
      </w:hyperlink>
    </w:p>
    <w:p w14:paraId="036D3091" w14:textId="73C5A1CC"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3" w:history="1">
        <w:r w:rsidR="00172EE0" w:rsidRPr="00F33E78">
          <w:rPr>
            <w:rStyle w:val="afe"/>
            <w:noProof/>
          </w:rPr>
          <w:t>Table S. 21</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群落一為同質模型，群落二為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_Toc163389973 \h </w:instrText>
        </w:r>
        <w:r w:rsidR="00172EE0">
          <w:rPr>
            <w:noProof/>
            <w:webHidden/>
          </w:rPr>
        </w:r>
        <w:r w:rsidR="00172EE0">
          <w:rPr>
            <w:noProof/>
            <w:webHidden/>
          </w:rPr>
          <w:fldChar w:fldCharType="separate"/>
        </w:r>
        <w:r w:rsidR="009D47CB">
          <w:rPr>
            <w:noProof/>
            <w:webHidden/>
          </w:rPr>
          <w:t>78</w:t>
        </w:r>
        <w:r w:rsidR="00172EE0">
          <w:rPr>
            <w:noProof/>
            <w:webHidden/>
          </w:rPr>
          <w:fldChar w:fldCharType="end"/>
        </w:r>
      </w:hyperlink>
    </w:p>
    <w:p w14:paraId="0EECE952" w14:textId="5BA1C44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4" w:history="1">
        <w:r w:rsidR="00172EE0" w:rsidRPr="00F33E78">
          <w:rPr>
            <w:rStyle w:val="afe"/>
            <w:noProof/>
          </w:rPr>
          <w:t>Table S. 22</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兩群落皆為均勻模型之情況下的估計結果。</w:t>
        </w:r>
        <w:r w:rsidR="00172EE0">
          <w:rPr>
            <w:noProof/>
            <w:webHidden/>
          </w:rPr>
          <w:tab/>
        </w:r>
        <w:r w:rsidR="00172EE0">
          <w:rPr>
            <w:noProof/>
            <w:webHidden/>
          </w:rPr>
          <w:fldChar w:fldCharType="begin"/>
        </w:r>
        <w:r w:rsidR="00172EE0">
          <w:rPr>
            <w:noProof/>
            <w:webHidden/>
          </w:rPr>
          <w:instrText xml:space="preserve"> PAGEREF _Toc163389974 \h </w:instrText>
        </w:r>
        <w:r w:rsidR="00172EE0">
          <w:rPr>
            <w:noProof/>
            <w:webHidden/>
          </w:rPr>
        </w:r>
        <w:r w:rsidR="00172EE0">
          <w:rPr>
            <w:noProof/>
            <w:webHidden/>
          </w:rPr>
          <w:fldChar w:fldCharType="separate"/>
        </w:r>
        <w:r w:rsidR="009D47CB">
          <w:rPr>
            <w:noProof/>
            <w:webHidden/>
          </w:rPr>
          <w:t>79</w:t>
        </w:r>
        <w:r w:rsidR="00172EE0">
          <w:rPr>
            <w:noProof/>
            <w:webHidden/>
          </w:rPr>
          <w:fldChar w:fldCharType="end"/>
        </w:r>
      </w:hyperlink>
    </w:p>
    <w:p w14:paraId="31BF9C92" w14:textId="77D041E4"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5" w:history="1">
        <w:r w:rsidR="00172EE0" w:rsidRPr="00F33E78">
          <w:rPr>
            <w:rStyle w:val="afe"/>
            <w:noProof/>
          </w:rPr>
          <w:t>Table S. 23</w:t>
        </w:r>
        <w:r w:rsidR="00172EE0" w:rsidRPr="00F33E78">
          <w:rPr>
            <w:rStyle w:val="afe"/>
            <w:rFonts w:hint="eastAsia"/>
            <w:noProof/>
          </w:rPr>
          <w:t>取後不放回的抽樣方式在第四種物種與區塊假設下，</w:t>
        </w:r>
        <w:r w:rsidR="00172EE0" w:rsidRPr="00F33E78">
          <w:rPr>
            <w:rStyle w:val="afe"/>
            <w:rFonts w:cs="Times New Roman" w:hint="eastAsia"/>
            <w:noProof/>
          </w:rPr>
          <w:t>群落一為均勻模型，群落二為</w:t>
        </w:r>
        <w:r w:rsidR="00172EE0" w:rsidRPr="00F33E78">
          <w:rPr>
            <w:rStyle w:val="afe"/>
            <w:rFonts w:cs="Times New Roman"/>
            <w:noProof/>
          </w:rPr>
          <w:t>Broken-stick</w:t>
        </w:r>
        <w:r w:rsidR="00172EE0" w:rsidRPr="00F33E78">
          <w:rPr>
            <w:rStyle w:val="afe"/>
            <w:rFonts w:cs="Times New Roman" w:hint="eastAsia"/>
            <w:noProof/>
          </w:rPr>
          <w:t>模型之情況下的估計結果。</w:t>
        </w:r>
        <w:r w:rsidR="00172EE0">
          <w:rPr>
            <w:noProof/>
            <w:webHidden/>
          </w:rPr>
          <w:tab/>
        </w:r>
        <w:r w:rsidR="00172EE0">
          <w:rPr>
            <w:noProof/>
            <w:webHidden/>
          </w:rPr>
          <w:fldChar w:fldCharType="begin"/>
        </w:r>
        <w:r w:rsidR="00172EE0">
          <w:rPr>
            <w:noProof/>
            <w:webHidden/>
          </w:rPr>
          <w:instrText xml:space="preserve"> PAGEREF _Toc163389975 \h </w:instrText>
        </w:r>
        <w:r w:rsidR="00172EE0">
          <w:rPr>
            <w:noProof/>
            <w:webHidden/>
          </w:rPr>
        </w:r>
        <w:r w:rsidR="00172EE0">
          <w:rPr>
            <w:noProof/>
            <w:webHidden/>
          </w:rPr>
          <w:fldChar w:fldCharType="separate"/>
        </w:r>
        <w:r w:rsidR="009D47CB">
          <w:rPr>
            <w:noProof/>
            <w:webHidden/>
          </w:rPr>
          <w:t>79</w:t>
        </w:r>
        <w:r w:rsidR="00172EE0">
          <w:rPr>
            <w:noProof/>
            <w:webHidden/>
          </w:rPr>
          <w:fldChar w:fldCharType="end"/>
        </w:r>
      </w:hyperlink>
    </w:p>
    <w:p w14:paraId="1EE66635" w14:textId="4D466A53" w:rsidR="00172EE0" w:rsidRDefault="00000000">
      <w:pPr>
        <w:pStyle w:val="aff"/>
        <w:tabs>
          <w:tab w:val="right" w:leader="dot" w:pos="8296"/>
        </w:tabs>
        <w:ind w:left="480" w:hanging="480"/>
        <w:rPr>
          <w:rFonts w:asciiTheme="minorHAnsi" w:eastAsiaTheme="minorEastAsia" w:hAnsiTheme="minorHAnsi" w:cstheme="minorBidi"/>
          <w:noProof/>
          <w14:ligatures w14:val="standardContextual"/>
        </w:rPr>
      </w:pPr>
      <w:hyperlink w:anchor="_Toc163389976" w:history="1">
        <w:r w:rsidR="00172EE0" w:rsidRPr="00F33E78">
          <w:rPr>
            <w:rStyle w:val="afe"/>
            <w:noProof/>
          </w:rPr>
          <w:t>Table S. 24</w:t>
        </w:r>
        <w:r w:rsidR="00172EE0" w:rsidRPr="00F33E78">
          <w:rPr>
            <w:rStyle w:val="afe"/>
            <w:rFonts w:hint="eastAsia"/>
            <w:noProof/>
          </w:rPr>
          <w:t>取後放回的抽樣方式在第四種物種與區塊假設下，</w:t>
        </w:r>
        <w:r w:rsidR="00172EE0" w:rsidRPr="00F33E78">
          <w:rPr>
            <w:rStyle w:val="afe"/>
            <w:rFonts w:cs="Times New Roman" w:hint="eastAsia"/>
            <w:noProof/>
          </w:rPr>
          <w:t>群落一為</w:t>
        </w:r>
        <w:r w:rsidR="00172EE0" w:rsidRPr="00F33E78">
          <w:rPr>
            <w:rStyle w:val="afe"/>
            <w:rFonts w:cs="Times New Roman"/>
            <w:noProof/>
          </w:rPr>
          <w:t>Broken-stick</w:t>
        </w:r>
        <w:r w:rsidR="00172EE0" w:rsidRPr="00F33E78">
          <w:rPr>
            <w:rStyle w:val="afe"/>
            <w:rFonts w:cs="Times New Roman" w:hint="eastAsia"/>
            <w:noProof/>
          </w:rPr>
          <w:t>模型，群落二為對數常數模型之情況下的估計結果。</w:t>
        </w:r>
        <w:r w:rsidR="00172EE0">
          <w:rPr>
            <w:noProof/>
            <w:webHidden/>
          </w:rPr>
          <w:tab/>
        </w:r>
        <w:r w:rsidR="00172EE0">
          <w:rPr>
            <w:noProof/>
            <w:webHidden/>
          </w:rPr>
          <w:fldChar w:fldCharType="begin"/>
        </w:r>
        <w:r w:rsidR="00172EE0">
          <w:rPr>
            <w:noProof/>
            <w:webHidden/>
          </w:rPr>
          <w:instrText xml:space="preserve"> PAGEREF _Toc163389976 \h </w:instrText>
        </w:r>
        <w:r w:rsidR="00172EE0">
          <w:rPr>
            <w:noProof/>
            <w:webHidden/>
          </w:rPr>
        </w:r>
        <w:r w:rsidR="00172EE0">
          <w:rPr>
            <w:noProof/>
            <w:webHidden/>
          </w:rPr>
          <w:fldChar w:fldCharType="separate"/>
        </w:r>
        <w:r w:rsidR="009D47CB">
          <w:rPr>
            <w:noProof/>
            <w:webHidden/>
          </w:rPr>
          <w:t>80</w:t>
        </w:r>
        <w:r w:rsidR="00172EE0">
          <w:rPr>
            <w:noProof/>
            <w:webHidden/>
          </w:rPr>
          <w:fldChar w:fldCharType="end"/>
        </w:r>
      </w:hyperlink>
    </w:p>
    <w:p w14:paraId="755A3349" w14:textId="0DB9F62E" w:rsidR="00172EE0" w:rsidRPr="00172EE0" w:rsidRDefault="00172EE0" w:rsidP="00172EE0">
      <w:pPr>
        <w:sectPr w:rsidR="00172EE0" w:rsidRPr="00172EE0" w:rsidSect="004F2E60">
          <w:footerReference w:type="default" r:id="rId8"/>
          <w:pgSz w:w="11906" w:h="16838"/>
          <w:pgMar w:top="1440" w:right="1800" w:bottom="1440" w:left="1800" w:header="851" w:footer="992" w:gutter="0"/>
          <w:pgNumType w:fmt="lowerRoman" w:start="1"/>
          <w:cols w:space="425"/>
          <w:docGrid w:type="lines" w:linePitch="360"/>
        </w:sectPr>
      </w:pPr>
      <w:r>
        <w:fldChar w:fldCharType="end"/>
      </w:r>
    </w:p>
    <w:p w14:paraId="67D0DF02" w14:textId="77777777" w:rsidR="00AC5FA6" w:rsidRDefault="00AC5FA6" w:rsidP="00AC5FA6">
      <w:pPr>
        <w:pStyle w:val="1"/>
      </w:pPr>
      <w:bookmarkStart w:id="7" w:name="_Toc163389339"/>
      <w:bookmarkStart w:id="8" w:name="_Hlk163073741"/>
      <w:bookmarkEnd w:id="1"/>
      <w:r>
        <w:rPr>
          <w:rFonts w:hint="eastAsia"/>
        </w:rPr>
        <w:lastRenderedPageBreak/>
        <w:t>緒論</w:t>
      </w:r>
      <w:bookmarkEnd w:id="7"/>
    </w:p>
    <w:p w14:paraId="530831BB" w14:textId="39D4511B" w:rsidR="00AC5FA6" w:rsidRDefault="00AC5FA6" w:rsidP="00AC5FA6">
      <w:pPr>
        <w:ind w:firstLine="425"/>
      </w:pPr>
      <w:r>
        <w:rPr>
          <w:rFonts w:hint="eastAsia"/>
        </w:rPr>
        <w:t>物種豐富度，即在某一特定群落中所存在的物種數，在生態多樣性的研究中，物種豐富度是一種最為簡單且直觀的指標</w:t>
      </w:r>
      <w:r w:rsidRPr="00D61195">
        <w:rPr>
          <w:rFonts w:hint="eastAsia"/>
          <w:strike/>
          <w:rPrChange w:id="9" w:author="Chun-Huo Chiu" w:date="2024-04-10T20:31:00Z">
            <w:rPr>
              <w:rFonts w:hint="eastAsia"/>
            </w:rPr>
          </w:rPrChange>
        </w:rPr>
        <w:t>。</w:t>
      </w:r>
      <w:ins w:id="10" w:author="Chun-Huo Chiu" w:date="2024-04-10T20:31:00Z">
        <w:r w:rsidR="00D61195">
          <w:rPr>
            <w:rFonts w:hint="eastAsia"/>
          </w:rPr>
          <w:t>，</w:t>
        </w:r>
      </w:ins>
      <w:r>
        <w:rPr>
          <w:rFonts w:hint="eastAsia"/>
        </w:rPr>
        <w:t>特別是在</w:t>
      </w:r>
      <w:commentRangeStart w:id="11"/>
      <w:r>
        <w:rPr>
          <w:rFonts w:hint="eastAsia"/>
        </w:rPr>
        <w:t>維持多種生態功能，以及在多樣性的保護與管理上</w:t>
      </w:r>
      <w:commentRangeEnd w:id="11"/>
      <w:r>
        <w:rPr>
          <w:rStyle w:val="af6"/>
        </w:rPr>
        <w:commentReference w:id="11"/>
      </w:r>
      <w:r>
        <w:rPr>
          <w:rFonts w:hint="eastAsia"/>
        </w:rPr>
        <w:t>。此外，也有研究表明，</w:t>
      </w:r>
      <w:commentRangeStart w:id="12"/>
      <w:r>
        <w:rPr>
          <w:rFonts w:hint="eastAsia"/>
        </w:rPr>
        <w:t>物種豐富度與生態系統的功能性呈正</w:t>
      </w:r>
      <w:ins w:id="13" w:author="Chun-Huo Chiu" w:date="2024-04-10T20:31:00Z">
        <w:r w:rsidR="00D61195">
          <w:rPr>
            <w:rFonts w:hint="eastAsia"/>
          </w:rPr>
          <w:t>向關係</w:t>
        </w:r>
      </w:ins>
      <w:r w:rsidRPr="00D61195">
        <w:rPr>
          <w:rFonts w:hint="eastAsia"/>
          <w:strike/>
          <w:rPrChange w:id="14" w:author="Chun-Huo Chiu" w:date="2024-04-10T20:30:00Z">
            <w:rPr>
              <w:rFonts w:hint="eastAsia"/>
            </w:rPr>
          </w:rPrChange>
        </w:rPr>
        <w:t>相關</w:t>
      </w:r>
      <w:commentRangeEnd w:id="12"/>
      <w:r w:rsidRPr="00D61195">
        <w:rPr>
          <w:rPrChange w:id="15" w:author="Chun-Huo Chiu" w:date="2024-04-10T20:30:00Z">
            <w:rPr>
              <w:rStyle w:val="af6"/>
            </w:rPr>
          </w:rPrChange>
        </w:rPr>
        <w:commentReference w:id="12"/>
      </w:r>
      <w:r>
        <w:rPr>
          <w:rFonts w:hint="eastAsia"/>
        </w:rPr>
        <w:t xml:space="preserve"> (</w:t>
      </w:r>
      <w:proofErr w:type="spellStart"/>
      <w:r w:rsidRPr="0023765B">
        <w:t>Shmida</w:t>
      </w:r>
      <w:proofErr w:type="spellEnd"/>
      <w:r>
        <w:rPr>
          <w:rFonts w:hint="eastAsia"/>
        </w:rPr>
        <w:t xml:space="preserve"> et.al, 1985, </w:t>
      </w:r>
      <w:proofErr w:type="spellStart"/>
      <w:r w:rsidRPr="0023765B">
        <w:t>Maestre</w:t>
      </w:r>
      <w:proofErr w:type="spellEnd"/>
      <w:r>
        <w:rPr>
          <w:rFonts w:hint="eastAsia"/>
        </w:rPr>
        <w:t xml:space="preserve"> et.al, 2012)</w:t>
      </w:r>
      <w:r>
        <w:rPr>
          <w:rFonts w:hint="eastAsia"/>
        </w:rPr>
        <w:t>。</w:t>
      </w:r>
      <w:ins w:id="16" w:author="Chun-Huo Chiu" w:date="2024-04-10T20:32:00Z">
        <w:r w:rsidR="00D61195">
          <w:rPr>
            <w:rFonts w:hint="eastAsia"/>
          </w:rPr>
          <w:t>因此，群落</w:t>
        </w:r>
      </w:ins>
      <w:r>
        <w:rPr>
          <w:rFonts w:hint="eastAsia"/>
        </w:rPr>
        <w:t>物種豐富度的</w:t>
      </w:r>
      <w:ins w:id="17" w:author="Chun-Huo Chiu" w:date="2024-04-10T20:32:00Z">
        <w:r w:rsidR="00D61195">
          <w:rPr>
            <w:rFonts w:hint="eastAsia"/>
          </w:rPr>
          <w:t>監測</w:t>
        </w:r>
      </w:ins>
      <w:r w:rsidRPr="00D61195">
        <w:rPr>
          <w:rFonts w:hint="eastAsia"/>
          <w:strike/>
          <w:rPrChange w:id="18" w:author="Chun-Huo Chiu" w:date="2024-04-10T20:31:00Z">
            <w:rPr>
              <w:rFonts w:hint="eastAsia"/>
            </w:rPr>
          </w:rPrChange>
        </w:rPr>
        <w:t>存在</w:t>
      </w:r>
      <w:r>
        <w:rPr>
          <w:rFonts w:hint="eastAsia"/>
        </w:rPr>
        <w:t>在生態研究中顯得格外重要。然而在生態調查中，往往因為人力、資金以及時間等成本因素，而無法準確調查到群落中存在的所有物種。因此，如何</w:t>
      </w:r>
      <w:ins w:id="19" w:author="Chun-Huo Chiu" w:date="2024-04-10T20:33:00Z">
        <w:r w:rsidR="00D61195">
          <w:rPr>
            <w:rFonts w:hint="eastAsia"/>
          </w:rPr>
          <w:t>透過樣本資料</w:t>
        </w:r>
      </w:ins>
      <w:r>
        <w:rPr>
          <w:rFonts w:hint="eastAsia"/>
        </w:rPr>
        <w:t>準確地估計物種豐富度便成為一大難題。</w:t>
      </w:r>
    </w:p>
    <w:p w14:paraId="7C68C33F" w14:textId="15EFD045" w:rsidR="00AC5FA6" w:rsidRDefault="00D61195" w:rsidP="00922C85">
      <w:pPr>
        <w:ind w:firstLine="425"/>
      </w:pPr>
      <w:ins w:id="20" w:author="Chun-Huo Chiu" w:date="2024-04-10T20:33:00Z">
        <w:r>
          <w:rPr>
            <w:rFonts w:hint="eastAsia"/>
          </w:rPr>
          <w:t>文獻中</w:t>
        </w:r>
      </w:ins>
      <w:r w:rsidR="00AC5FA6">
        <w:rPr>
          <w:rFonts w:hint="eastAsia"/>
        </w:rPr>
        <w:t>針對物種豐富度所進行的估計方式可依據所蒐集的資料型態大致分為兩種：</w:t>
      </w:r>
      <w:ins w:id="21" w:author="Chun-Huo Chiu" w:date="2024-04-10T20:34:00Z">
        <w:r>
          <w:rPr>
            <w:rFonts w:hint="eastAsia"/>
          </w:rPr>
          <w:t>個體</w:t>
        </w:r>
      </w:ins>
      <w:r w:rsidR="00AC5FA6">
        <w:rPr>
          <w:rFonts w:hint="eastAsia"/>
        </w:rPr>
        <w:t>豐富度</w:t>
      </w:r>
      <w:ins w:id="22" w:author="Chun-Huo Chiu" w:date="2024-04-10T20:36:00Z">
        <w:r>
          <w:rPr>
            <w:rFonts w:hint="eastAsia"/>
          </w:rPr>
          <w:t>資料</w:t>
        </w:r>
      </w:ins>
      <w:r w:rsidR="00AC5FA6" w:rsidRPr="00D61195">
        <w:rPr>
          <w:rFonts w:hint="eastAsia"/>
          <w:strike/>
          <w:rPrChange w:id="23" w:author="Chun-Huo Chiu" w:date="2024-04-10T20:36:00Z">
            <w:rPr>
              <w:rFonts w:hint="eastAsia"/>
            </w:rPr>
          </w:rPrChange>
        </w:rPr>
        <w:t>數據</w:t>
      </w:r>
      <w:r w:rsidR="00AC5FA6">
        <w:rPr>
          <w:rFonts w:hint="eastAsia"/>
        </w:rPr>
        <w:t>與</w:t>
      </w:r>
      <w:ins w:id="24" w:author="Chun-Huo Chiu" w:date="2024-04-10T20:34:00Z">
        <w:r>
          <w:rPr>
            <w:rFonts w:hint="eastAsia"/>
          </w:rPr>
          <w:t>物種</w:t>
        </w:r>
      </w:ins>
      <w:r w:rsidR="00AC5FA6">
        <w:rPr>
          <w:rFonts w:hint="eastAsia"/>
        </w:rPr>
        <w:t>出現</w:t>
      </w:r>
      <w:ins w:id="25" w:author="Chun-Huo Chiu" w:date="2024-04-10T20:34:00Z">
        <w:r>
          <w:rPr>
            <w:rFonts w:hint="eastAsia"/>
          </w:rPr>
          <w:t>與否</w:t>
        </w:r>
      </w:ins>
      <w:ins w:id="26" w:author="Chun-Huo Chiu" w:date="2024-04-10T20:36:00Z">
        <w:r>
          <w:rPr>
            <w:rFonts w:hint="eastAsia"/>
          </w:rPr>
          <w:t>個體資料</w:t>
        </w:r>
      </w:ins>
      <w:r w:rsidR="00AC5FA6" w:rsidRPr="00D61195">
        <w:rPr>
          <w:rFonts w:hint="eastAsia"/>
          <w:strike/>
          <w:rPrChange w:id="27" w:author="Chun-Huo Chiu" w:date="2024-04-10T20:36:00Z">
            <w:rPr>
              <w:rFonts w:hint="eastAsia"/>
            </w:rPr>
          </w:rPrChange>
        </w:rPr>
        <w:t>率數據</w:t>
      </w:r>
      <w:r w:rsidR="00AC5FA6">
        <w:rPr>
          <w:rFonts w:hint="eastAsia"/>
        </w:rPr>
        <w:t>。</w:t>
      </w:r>
      <w:r w:rsidR="00AC5FA6" w:rsidRPr="002007E9">
        <w:rPr>
          <w:rFonts w:hint="eastAsia"/>
        </w:rPr>
        <w:t>所謂</w:t>
      </w:r>
      <w:ins w:id="28" w:author="Chun-Huo Chiu" w:date="2024-04-10T20:34:00Z">
        <w:r>
          <w:rPr>
            <w:rFonts w:hint="eastAsia"/>
          </w:rPr>
          <w:t>個體</w:t>
        </w:r>
      </w:ins>
      <w:r w:rsidR="00AC5FA6" w:rsidRPr="002007E9">
        <w:rPr>
          <w:rFonts w:hint="eastAsia"/>
        </w:rPr>
        <w:t>豐富度</w:t>
      </w:r>
      <w:ins w:id="29" w:author="Chun-Huo Chiu" w:date="2024-04-10T20:36:00Z">
        <w:r>
          <w:rPr>
            <w:rFonts w:hint="eastAsia"/>
          </w:rPr>
          <w:t>資料</w:t>
        </w:r>
      </w:ins>
      <w:r w:rsidR="00AC5FA6" w:rsidRPr="00D61195">
        <w:rPr>
          <w:rFonts w:hint="eastAsia"/>
          <w:strike/>
          <w:rPrChange w:id="30" w:author="Chun-Huo Chiu" w:date="2024-04-10T20:36:00Z">
            <w:rPr>
              <w:rFonts w:hint="eastAsia"/>
            </w:rPr>
          </w:rPrChange>
        </w:rPr>
        <w:t>數據</w:t>
      </w:r>
      <w:r w:rsidR="00AC5FA6" w:rsidRPr="00D61195">
        <w:rPr>
          <w:rFonts w:hint="eastAsia"/>
          <w:strike/>
          <w:rPrChange w:id="31" w:author="Chun-Huo Chiu" w:date="2024-04-10T20:34:00Z">
            <w:rPr>
              <w:rFonts w:hint="eastAsia"/>
            </w:rPr>
          </w:rPrChange>
        </w:rPr>
        <w:t>通常</w:t>
      </w:r>
      <w:ins w:id="32" w:author="Chun-Huo Chiu" w:date="2024-04-10T20:37:00Z">
        <w:r>
          <w:rPr>
            <w:rFonts w:hint="eastAsia"/>
            <w:strike/>
          </w:rPr>
          <w:t>是</w:t>
        </w:r>
      </w:ins>
      <w:r w:rsidR="00AC5FA6" w:rsidRPr="002007E9">
        <w:rPr>
          <w:rFonts w:hint="eastAsia"/>
        </w:rPr>
        <w:t>指</w:t>
      </w:r>
      <w:ins w:id="33" w:author="Chun-Huo Chiu" w:date="2024-04-10T22:10:00Z">
        <w:r w:rsidR="00667867">
          <w:rPr>
            <w:rFonts w:hint="eastAsia"/>
          </w:rPr>
          <w:t>具備</w:t>
        </w:r>
      </w:ins>
      <w:ins w:id="34" w:author="Chun-Huo Chiu" w:date="2024-04-10T22:11:00Z">
        <w:r w:rsidR="00667867">
          <w:rPr>
            <w:rFonts w:hint="eastAsia"/>
          </w:rPr>
          <w:t>物種和其</w:t>
        </w:r>
      </w:ins>
      <w:ins w:id="35" w:author="Chun-Huo Chiu" w:date="2024-04-10T22:10:00Z">
        <w:r w:rsidR="00667867">
          <w:rPr>
            <w:rFonts w:hint="eastAsia"/>
          </w:rPr>
          <w:t>個體數的資料，</w:t>
        </w:r>
        <w:r w:rsidR="00667867">
          <w:rPr>
            <w:rFonts w:hint="eastAsia"/>
          </w:rPr>
          <w:t xml:space="preserve"> </w:t>
        </w:r>
      </w:ins>
      <w:r w:rsidR="00AC5FA6" w:rsidRPr="00667867">
        <w:rPr>
          <w:rFonts w:hint="eastAsia"/>
          <w:strike/>
          <w:rPrChange w:id="36" w:author="Chun-Huo Chiu" w:date="2024-04-10T22:11:00Z">
            <w:rPr>
              <w:rFonts w:hint="eastAsia"/>
            </w:rPr>
          </w:rPrChange>
        </w:rPr>
        <w:t>的是描述一個生態系統中物種數量和種類的數據</w:t>
      </w:r>
      <w:r w:rsidR="00AC5FA6" w:rsidRPr="002007E9">
        <w:rPr>
          <w:rFonts w:hint="eastAsia"/>
        </w:rPr>
        <w:t>。這些</w:t>
      </w:r>
      <w:ins w:id="37" w:author="Chun-Huo Chiu" w:date="2024-04-10T22:18:00Z">
        <w:r w:rsidR="00667867">
          <w:rPr>
            <w:rFonts w:hint="eastAsia"/>
          </w:rPr>
          <w:t>資料</w:t>
        </w:r>
      </w:ins>
      <w:r w:rsidR="00AC5FA6" w:rsidRPr="00667867">
        <w:rPr>
          <w:rFonts w:hint="eastAsia"/>
          <w:strike/>
          <w:rPrChange w:id="38" w:author="Chun-Huo Chiu" w:date="2024-04-10T22:18:00Z">
            <w:rPr>
              <w:rFonts w:hint="eastAsia"/>
            </w:rPr>
          </w:rPrChange>
        </w:rPr>
        <w:t>數據</w:t>
      </w:r>
      <w:r w:rsidR="00AC5FA6" w:rsidRPr="002007E9">
        <w:rPr>
          <w:rFonts w:hint="eastAsia"/>
        </w:rPr>
        <w:t>通常是基於</w:t>
      </w:r>
      <w:ins w:id="39" w:author="Chun-Huo Chiu" w:date="2024-04-10T22:11:00Z">
        <w:r w:rsidR="00667867">
          <w:rPr>
            <w:rFonts w:hint="eastAsia"/>
          </w:rPr>
          <w:t>個體</w:t>
        </w:r>
        <w:r w:rsidR="00667867">
          <w:rPr>
            <w:rFonts w:ascii="新細明體" w:eastAsia="新細明體" w:hAnsi="新細明體" w:cs="新細明體" w:hint="eastAsia"/>
          </w:rPr>
          <w:t>爲</w:t>
        </w:r>
        <w:r w:rsidR="00667867">
          <w:rPr>
            <w:rFonts w:hint="eastAsia"/>
          </w:rPr>
          <w:t>抽樣單位的</w:t>
        </w:r>
      </w:ins>
      <w:ins w:id="40" w:author="Chun-Huo Chiu" w:date="2024-04-10T22:12:00Z">
        <w:r w:rsidR="00667867">
          <w:rPr>
            <w:rFonts w:hint="eastAsia"/>
          </w:rPr>
          <w:t>隨機樣本</w:t>
        </w:r>
      </w:ins>
      <w:ins w:id="41" w:author="Chun-Huo Chiu" w:date="2024-04-10T22:11:00Z">
        <w:r w:rsidR="00667867">
          <w:rPr>
            <w:rFonts w:hint="eastAsia"/>
          </w:rPr>
          <w:t xml:space="preserve"> </w:t>
        </w:r>
      </w:ins>
      <w:r w:rsidR="00AC5FA6" w:rsidRPr="00667867">
        <w:rPr>
          <w:rFonts w:hint="eastAsia"/>
          <w:strike/>
          <w:rPrChange w:id="42" w:author="Chun-Huo Chiu" w:date="2024-04-10T22:12:00Z">
            <w:rPr>
              <w:rFonts w:hint="eastAsia"/>
            </w:rPr>
          </w:rPrChange>
        </w:rPr>
        <w:t>樣本收集的，</w:t>
      </w:r>
      <w:r w:rsidR="00AC5FA6" w:rsidRPr="002007E9">
        <w:rPr>
          <w:rFonts w:hint="eastAsia"/>
        </w:rPr>
        <w:t>例如在</w:t>
      </w:r>
      <w:r w:rsidR="00AC5FA6" w:rsidRPr="00667867">
        <w:rPr>
          <w:rFonts w:hint="eastAsia"/>
          <w:strike/>
          <w:rPrChange w:id="43" w:author="Chun-Huo Chiu" w:date="2024-04-10T22:16:00Z">
            <w:rPr>
              <w:rFonts w:hint="eastAsia"/>
            </w:rPr>
          </w:rPrChange>
        </w:rPr>
        <w:t>一個</w:t>
      </w:r>
      <w:r w:rsidR="00AC5FA6" w:rsidRPr="002007E9">
        <w:rPr>
          <w:rFonts w:hint="eastAsia"/>
        </w:rPr>
        <w:t>特定的地點</w:t>
      </w:r>
      <w:ins w:id="44" w:author="Chun-Huo Chiu" w:date="2024-04-10T22:13:00Z">
        <w:r w:rsidR="00667867">
          <w:rPr>
            <w:rFonts w:hint="eastAsia"/>
          </w:rPr>
          <w:t>進行個體抽樣</w:t>
        </w:r>
      </w:ins>
      <w:ins w:id="45" w:author="Chun-Huo Chiu" w:date="2024-04-10T22:16:00Z">
        <w:r w:rsidR="00667867">
          <w:rPr>
            <w:rFonts w:hint="eastAsia"/>
          </w:rPr>
          <w:t>一段時間</w:t>
        </w:r>
      </w:ins>
      <w:ins w:id="46" w:author="Chun-Huo Chiu" w:date="2024-04-10T22:12:00Z">
        <w:r w:rsidR="00667867" w:rsidRPr="00667867">
          <w:rPr>
            <w:rFonts w:hint="eastAsia"/>
            <w:strike/>
            <w:rPrChange w:id="47" w:author="Chun-Huo Chiu" w:date="2024-04-10T22:13:00Z">
              <w:rPr>
                <w:rFonts w:hint="eastAsia"/>
              </w:rPr>
            </w:rPrChange>
          </w:rPr>
          <w:t>，</w:t>
        </w:r>
      </w:ins>
      <w:r w:rsidR="00AC5FA6" w:rsidRPr="00667867">
        <w:rPr>
          <w:rFonts w:hint="eastAsia"/>
          <w:strike/>
          <w:rPrChange w:id="48" w:author="Chun-Huo Chiu" w:date="2024-04-10T22:13:00Z">
            <w:rPr>
              <w:rFonts w:hint="eastAsia"/>
            </w:rPr>
          </w:rPrChange>
        </w:rPr>
        <w:t>收集樣本，</w:t>
      </w:r>
      <w:ins w:id="49" w:author="Chun-Huo Chiu" w:date="2024-04-10T22:16:00Z">
        <w:r w:rsidR="00667867" w:rsidRPr="00667867">
          <w:rPr>
            <w:rFonts w:hint="eastAsia"/>
            <w:rPrChange w:id="50" w:author="Chun-Huo Chiu" w:date="2024-04-10T22:16:00Z">
              <w:rPr>
                <w:rFonts w:hint="eastAsia"/>
                <w:strike/>
              </w:rPr>
            </w:rPrChange>
          </w:rPr>
          <w:t>同時</w:t>
        </w:r>
      </w:ins>
      <w:r w:rsidR="00AC5FA6" w:rsidRPr="00667867">
        <w:rPr>
          <w:rFonts w:hint="eastAsia"/>
          <w:strike/>
          <w:rPrChange w:id="51" w:author="Chun-Huo Chiu" w:date="2024-04-10T22:16:00Z">
            <w:rPr>
              <w:rFonts w:hint="eastAsia"/>
            </w:rPr>
          </w:rPrChange>
        </w:rPr>
        <w:t>後</w:t>
      </w:r>
      <w:r w:rsidR="00AC5FA6" w:rsidRPr="002007E9">
        <w:rPr>
          <w:rFonts w:hint="eastAsia"/>
        </w:rPr>
        <w:t>對</w:t>
      </w:r>
      <w:ins w:id="52" w:author="Chun-Huo Chiu" w:date="2024-04-10T22:16:00Z">
        <w:r w:rsidR="00667867">
          <w:rPr>
            <w:rFonts w:hint="eastAsia"/>
          </w:rPr>
          <w:t>抽取</w:t>
        </w:r>
      </w:ins>
      <w:ins w:id="53" w:author="Chun-Huo Chiu" w:date="2024-04-10T22:13:00Z">
        <w:r w:rsidR="00667867">
          <w:rPr>
            <w:rFonts w:hint="eastAsia"/>
          </w:rPr>
          <w:t>個體</w:t>
        </w:r>
      </w:ins>
      <w:r w:rsidR="00AC5FA6" w:rsidRPr="00667867">
        <w:rPr>
          <w:rFonts w:hint="eastAsia"/>
          <w:strike/>
          <w:rPrChange w:id="54" w:author="Chun-Huo Chiu" w:date="2024-04-10T22:13:00Z">
            <w:rPr>
              <w:rFonts w:hint="eastAsia"/>
            </w:rPr>
          </w:rPrChange>
        </w:rPr>
        <w:t>樣本</w:t>
      </w:r>
      <w:r w:rsidR="00AC5FA6" w:rsidRPr="002007E9">
        <w:rPr>
          <w:rFonts w:hint="eastAsia"/>
        </w:rPr>
        <w:t>進行物種鑑定和計數。</w:t>
      </w:r>
      <w:ins w:id="55" w:author="Chun-Huo Chiu" w:date="2024-04-10T22:15:00Z">
        <w:r w:rsidR="00667867">
          <w:rPr>
            <w:rFonts w:hint="eastAsia"/>
          </w:rPr>
          <w:t>因此，個體</w:t>
        </w:r>
      </w:ins>
      <w:r w:rsidR="00AC5FA6" w:rsidRPr="002007E9">
        <w:rPr>
          <w:rFonts w:hint="eastAsia"/>
        </w:rPr>
        <w:t>豐富度</w:t>
      </w:r>
      <w:ins w:id="56" w:author="Chun-Huo Chiu" w:date="2024-04-10T22:15:00Z">
        <w:r w:rsidR="00667867">
          <w:rPr>
            <w:rFonts w:hint="eastAsia"/>
          </w:rPr>
          <w:t>資料</w:t>
        </w:r>
      </w:ins>
      <w:r w:rsidR="00AC5FA6" w:rsidRPr="00667867">
        <w:rPr>
          <w:rFonts w:hint="eastAsia"/>
          <w:strike/>
          <w:rPrChange w:id="57" w:author="Chun-Huo Chiu" w:date="2024-04-10T22:15:00Z">
            <w:rPr>
              <w:rFonts w:hint="eastAsia"/>
            </w:rPr>
          </w:rPrChange>
        </w:rPr>
        <w:t>數據通常</w:t>
      </w:r>
      <w:r w:rsidR="00AC5FA6" w:rsidRPr="002007E9">
        <w:rPr>
          <w:rFonts w:hint="eastAsia"/>
        </w:rPr>
        <w:t>包括物種</w:t>
      </w:r>
      <w:ins w:id="58" w:author="Chun-Huo Chiu" w:date="2024-04-10T22:16:00Z">
        <w:r w:rsidR="00667867">
          <w:rPr>
            <w:rFonts w:hint="eastAsia"/>
          </w:rPr>
          <w:t>個體</w:t>
        </w:r>
      </w:ins>
      <w:r w:rsidR="00AC5FA6" w:rsidRPr="002007E9">
        <w:rPr>
          <w:rFonts w:hint="eastAsia"/>
        </w:rPr>
        <w:t>數量</w:t>
      </w:r>
      <w:ins w:id="59" w:author="Chun-Huo Chiu" w:date="2024-04-10T22:15:00Z">
        <w:r w:rsidR="00667867">
          <w:rPr>
            <w:rFonts w:hint="eastAsia"/>
          </w:rPr>
          <w:t>，</w:t>
        </w:r>
      </w:ins>
      <w:del w:id="60" w:author="Chun-Huo Chiu" w:date="2024-04-10T22:15:00Z">
        <w:r w:rsidR="00AC5FA6" w:rsidRPr="002007E9" w:rsidDel="00667867">
          <w:rPr>
            <w:rFonts w:hint="eastAsia"/>
          </w:rPr>
          <w:delText>、</w:delText>
        </w:r>
      </w:del>
      <w:r w:rsidR="00AC5FA6" w:rsidRPr="002007E9">
        <w:rPr>
          <w:rFonts w:hint="eastAsia"/>
        </w:rPr>
        <w:t>物種種類</w:t>
      </w:r>
      <w:ins w:id="61" w:author="Chun-Huo Chiu" w:date="2024-04-10T22:15:00Z">
        <w:r w:rsidR="00667867">
          <w:rPr>
            <w:rFonts w:hint="eastAsia"/>
          </w:rPr>
          <w:t>數</w:t>
        </w:r>
      </w:ins>
      <w:r w:rsidR="00AC5FA6" w:rsidRPr="002007E9">
        <w:rPr>
          <w:rFonts w:hint="eastAsia"/>
        </w:rPr>
        <w:t>、物種相對豐度等</w:t>
      </w:r>
      <w:r w:rsidR="00AC5FA6">
        <w:rPr>
          <w:rFonts w:hint="eastAsia"/>
        </w:rPr>
        <w:t>資訊；</w:t>
      </w:r>
      <w:r w:rsidR="00AC5FA6" w:rsidRPr="002007E9">
        <w:rPr>
          <w:rFonts w:hint="eastAsia"/>
        </w:rPr>
        <w:t>而</w:t>
      </w:r>
      <w:ins w:id="62" w:author="Chun-Huo Chiu" w:date="2024-04-10T22:17:00Z">
        <w:r w:rsidR="00667867">
          <w:rPr>
            <w:rFonts w:hint="eastAsia"/>
          </w:rPr>
          <w:t>物種</w:t>
        </w:r>
      </w:ins>
      <w:r w:rsidR="00AC5FA6" w:rsidRPr="002007E9">
        <w:rPr>
          <w:rFonts w:hint="eastAsia"/>
        </w:rPr>
        <w:t>出現</w:t>
      </w:r>
      <w:ins w:id="63" w:author="Chun-Huo Chiu" w:date="2024-04-10T22:17:00Z">
        <w:r w:rsidR="00667867">
          <w:rPr>
            <w:rFonts w:hint="eastAsia"/>
          </w:rPr>
          <w:t>與否資料</w:t>
        </w:r>
      </w:ins>
      <w:r w:rsidR="00AC5FA6" w:rsidRPr="00667867">
        <w:rPr>
          <w:rFonts w:hint="eastAsia"/>
          <w:strike/>
          <w:rPrChange w:id="64" w:author="Chun-Huo Chiu" w:date="2024-04-10T22:17:00Z">
            <w:rPr>
              <w:rFonts w:hint="eastAsia"/>
            </w:rPr>
          </w:rPrChange>
        </w:rPr>
        <w:t>率數據通常</w:t>
      </w:r>
      <w:ins w:id="65" w:author="Chun-Huo Chiu" w:date="2024-04-10T22:17:00Z">
        <w:r w:rsidR="00667867">
          <w:rPr>
            <w:rFonts w:hint="eastAsia"/>
          </w:rPr>
          <w:t>是</w:t>
        </w:r>
      </w:ins>
      <w:r w:rsidR="00AC5FA6" w:rsidRPr="002007E9">
        <w:rPr>
          <w:rFonts w:hint="eastAsia"/>
        </w:rPr>
        <w:t>指</w:t>
      </w:r>
      <w:ins w:id="66" w:author="Chun-Huo Chiu" w:date="2024-04-10T22:17:00Z">
        <w:r w:rsidR="00667867">
          <w:rPr>
            <w:rFonts w:hint="eastAsia"/>
          </w:rPr>
          <w:t>只紀錄物種</w:t>
        </w:r>
      </w:ins>
      <w:ins w:id="67" w:author="Chun-Huo Chiu" w:date="2024-04-10T22:18:00Z">
        <w:r w:rsidR="00667867">
          <w:rPr>
            <w:rFonts w:hint="eastAsia"/>
          </w:rPr>
          <w:t>出現與否的資料型態</w:t>
        </w:r>
      </w:ins>
      <w:r w:rsidR="00AC5FA6" w:rsidRPr="00667867">
        <w:rPr>
          <w:rFonts w:hint="eastAsia"/>
          <w:strike/>
          <w:rPrChange w:id="68" w:author="Chun-Huo Chiu" w:date="2024-04-10T22:17:00Z">
            <w:rPr>
              <w:rFonts w:hint="eastAsia"/>
            </w:rPr>
          </w:rPrChange>
        </w:rPr>
        <w:t>的是描述一個生態系統中物種出現與否的數據</w:t>
      </w:r>
      <w:r w:rsidR="00AC5FA6" w:rsidRPr="002007E9">
        <w:rPr>
          <w:rFonts w:hint="eastAsia"/>
        </w:rPr>
        <w:t>。這些</w:t>
      </w:r>
      <w:ins w:id="69" w:author="Chun-Huo Chiu" w:date="2024-04-10T22:18:00Z">
        <w:r w:rsidR="00667867">
          <w:rPr>
            <w:rFonts w:hint="eastAsia"/>
          </w:rPr>
          <w:t>資料</w:t>
        </w:r>
      </w:ins>
      <w:r w:rsidR="00AC5FA6" w:rsidRPr="00667867">
        <w:rPr>
          <w:rFonts w:hint="eastAsia"/>
          <w:strike/>
          <w:rPrChange w:id="70" w:author="Chun-Huo Chiu" w:date="2024-04-10T22:18:00Z">
            <w:rPr>
              <w:rFonts w:hint="eastAsia"/>
            </w:rPr>
          </w:rPrChange>
        </w:rPr>
        <w:t>數據</w:t>
      </w:r>
      <w:r w:rsidR="00AC5FA6" w:rsidRPr="002007E9">
        <w:rPr>
          <w:rFonts w:hint="eastAsia"/>
        </w:rPr>
        <w:t>通常是</w:t>
      </w:r>
      <w:ins w:id="71" w:author="Chun-Huo Chiu" w:date="2024-04-10T22:19:00Z">
        <w:r w:rsidR="00667867">
          <w:rPr>
            <w:rFonts w:hint="eastAsia"/>
          </w:rPr>
          <w:t>以</w:t>
        </w:r>
      </w:ins>
      <w:r w:rsidR="00AC5FA6" w:rsidRPr="00667867">
        <w:rPr>
          <w:rFonts w:hint="eastAsia"/>
          <w:strike/>
          <w:rPrChange w:id="72" w:author="Chun-Huo Chiu" w:date="2024-04-10T22:19:00Z">
            <w:rPr>
              <w:rFonts w:hint="eastAsia"/>
            </w:rPr>
          </w:rPrChange>
        </w:rPr>
        <w:t>基於</w:t>
      </w:r>
      <w:r w:rsidR="00AC5FA6" w:rsidRPr="002007E9">
        <w:rPr>
          <w:rFonts w:hint="eastAsia"/>
        </w:rPr>
        <w:t>區塊、陷阱或</w:t>
      </w:r>
      <w:r w:rsidR="00AC5FA6">
        <w:rPr>
          <w:rFonts w:hint="eastAsia"/>
        </w:rPr>
        <w:t>是</w:t>
      </w:r>
      <w:r w:rsidR="00AC5FA6" w:rsidRPr="002007E9">
        <w:rPr>
          <w:rFonts w:hint="eastAsia"/>
        </w:rPr>
        <w:t>時間作為</w:t>
      </w:r>
      <w:ins w:id="73" w:author="Chun-Huo Chiu" w:date="2024-04-10T22:19:00Z">
        <w:r w:rsidR="00667867">
          <w:rPr>
            <w:rFonts w:hint="eastAsia"/>
          </w:rPr>
          <w:t>抽樣</w:t>
        </w:r>
      </w:ins>
      <w:r w:rsidR="00AC5FA6" w:rsidRPr="002007E9">
        <w:rPr>
          <w:rFonts w:hint="eastAsia"/>
        </w:rPr>
        <w:t>單位</w:t>
      </w:r>
      <w:r w:rsidR="00AC5FA6" w:rsidRPr="00667867">
        <w:rPr>
          <w:rFonts w:hint="eastAsia"/>
          <w:strike/>
          <w:rPrChange w:id="74" w:author="Chun-Huo Chiu" w:date="2024-04-10T22:19:00Z">
            <w:rPr>
              <w:rFonts w:hint="eastAsia"/>
            </w:rPr>
          </w:rPrChange>
        </w:rPr>
        <w:t>所收集</w:t>
      </w:r>
      <w:ins w:id="75" w:author="Chun-Huo Chiu" w:date="2024-04-10T22:19:00Z">
        <w:r w:rsidR="00667867" w:rsidRPr="00667867">
          <w:rPr>
            <w:rFonts w:hint="eastAsia"/>
            <w:rPrChange w:id="76" w:author="Chun-Huo Chiu" w:date="2024-04-10T22:19:00Z">
              <w:rPr>
                <w:rFonts w:hint="eastAsia"/>
                <w:strike/>
              </w:rPr>
            </w:rPrChange>
          </w:rPr>
          <w:t>的隨機樣本</w:t>
        </w:r>
      </w:ins>
      <w:r w:rsidR="00AC5FA6" w:rsidRPr="002007E9">
        <w:rPr>
          <w:rFonts w:hint="eastAsia"/>
        </w:rPr>
        <w:t>，例如在特定目標地區中，抽取其中部分的區塊</w:t>
      </w:r>
      <w:r w:rsidR="00AC5FA6" w:rsidRPr="00667867">
        <w:rPr>
          <w:rFonts w:hint="eastAsia"/>
          <w:strike/>
          <w:rPrChange w:id="77" w:author="Chun-Huo Chiu" w:date="2024-04-10T22:19:00Z">
            <w:rPr>
              <w:rFonts w:hint="eastAsia"/>
            </w:rPr>
          </w:rPrChange>
        </w:rPr>
        <w:t>做為樣本使用</w:t>
      </w:r>
      <w:r w:rsidR="00AC5FA6" w:rsidRPr="002007E9">
        <w:rPr>
          <w:rFonts w:hint="eastAsia"/>
        </w:rPr>
        <w:t>；或是</w:t>
      </w:r>
      <w:ins w:id="78" w:author="Chun-Huo Chiu" w:date="2024-04-10T22:21:00Z">
        <w:r w:rsidR="00922C85">
          <w:rPr>
            <w:rFonts w:hint="eastAsia"/>
          </w:rPr>
          <w:t>在不同時</w:t>
        </w:r>
        <w:r w:rsidR="00922C85" w:rsidRPr="00922C85">
          <w:rPr>
            <w:rFonts w:hint="eastAsia"/>
          </w:rPr>
          <w:t>間點</w:t>
        </w:r>
        <w:r w:rsidR="00922C85" w:rsidRPr="00922C85">
          <w:rPr>
            <w:rFonts w:hint="eastAsia"/>
          </w:rPr>
          <w:t xml:space="preserve"> </w:t>
        </w:r>
      </w:ins>
      <w:ins w:id="79" w:author="Chun-Huo Chiu" w:date="2024-04-10T22:22:00Z">
        <w:r w:rsidR="00922C85" w:rsidRPr="00922C85">
          <w:rPr>
            <w:rFonts w:hint="eastAsia"/>
            <w:rPrChange w:id="80" w:author="Chun-Huo Chiu" w:date="2024-04-10T22:22:00Z">
              <w:rPr>
                <w:rFonts w:hint="eastAsia"/>
                <w:strike/>
              </w:rPr>
            </w:rPrChange>
          </w:rPr>
          <w:t>進行調查</w:t>
        </w:r>
      </w:ins>
      <w:r w:rsidR="00AC5FA6" w:rsidRPr="00922C85">
        <w:rPr>
          <w:rFonts w:hint="eastAsia"/>
          <w:strike/>
          <w:rPrChange w:id="81" w:author="Chun-Huo Chiu" w:date="2024-04-10T22:22:00Z">
            <w:rPr>
              <w:rFonts w:hint="eastAsia"/>
            </w:rPr>
          </w:rPrChange>
        </w:rPr>
        <w:t>在一個特定的地點定期收集樣本</w:t>
      </w:r>
      <w:ins w:id="82" w:author="Chun-Huo Chiu" w:date="2024-04-10T22:22:00Z">
        <w:r w:rsidR="00922C85">
          <w:rPr>
            <w:rFonts w:hint="eastAsia"/>
          </w:rPr>
          <w:t>，</w:t>
        </w:r>
      </w:ins>
      <w:del w:id="83" w:author="Chun-Huo Chiu" w:date="2024-04-10T22:22:00Z">
        <w:r w:rsidR="00AC5FA6" w:rsidRPr="002007E9" w:rsidDel="00922C85">
          <w:rPr>
            <w:rFonts w:hint="eastAsia"/>
          </w:rPr>
          <w:delText>。</w:delText>
        </w:r>
      </w:del>
      <w:ins w:id="84" w:author="Chun-Huo Chiu" w:date="2024-04-10T22:22:00Z">
        <w:r w:rsidR="00922C85">
          <w:rPr>
            <w:rFonts w:hint="eastAsia"/>
          </w:rPr>
          <w:t>同時</w:t>
        </w:r>
      </w:ins>
      <w:ins w:id="85" w:author="Chun-Huo Chiu" w:date="2024-04-10T22:23:00Z">
        <w:r w:rsidR="00922C85">
          <w:rPr>
            <w:rFonts w:hint="eastAsia"/>
          </w:rPr>
          <w:t>針對抽取的區塊，只紀錄物種</w:t>
        </w:r>
      </w:ins>
      <w:r w:rsidR="00AC5FA6" w:rsidRPr="002007E9">
        <w:rPr>
          <w:rFonts w:hint="eastAsia"/>
        </w:rPr>
        <w:t>出現</w:t>
      </w:r>
      <w:ins w:id="86" w:author="Chun-Huo Chiu" w:date="2024-04-10T22:23:00Z">
        <w:r w:rsidR="00922C85">
          <w:rPr>
            <w:rFonts w:hint="eastAsia"/>
          </w:rPr>
          <w:t>與否</w:t>
        </w:r>
      </w:ins>
      <w:ins w:id="87" w:author="Chun-Huo Chiu" w:date="2024-04-10T22:24:00Z">
        <w:r w:rsidR="00922C85">
          <w:rPr>
            <w:rFonts w:hint="eastAsia"/>
          </w:rPr>
          <w:t>而非物種</w:t>
        </w:r>
      </w:ins>
      <w:r w:rsidR="00AC5FA6" w:rsidRPr="00922C85">
        <w:rPr>
          <w:rFonts w:hint="eastAsia"/>
          <w:strike/>
          <w:rPrChange w:id="88" w:author="Chun-Huo Chiu" w:date="2024-04-10T22:25:00Z">
            <w:rPr>
              <w:rFonts w:hint="eastAsia"/>
            </w:rPr>
          </w:rPrChange>
        </w:rPr>
        <w:t>率數據往往僅記錄物種在樣本中出現與否，而非</w:t>
      </w:r>
      <w:r w:rsidR="00AC5FA6" w:rsidRPr="00922C85">
        <w:rPr>
          <w:rFonts w:hint="eastAsia"/>
        </w:rPr>
        <w:t>實際出現的次數或個體數。</w:t>
      </w:r>
      <w:ins w:id="89" w:author="Chun-Huo Chiu" w:date="2024-04-10T22:25:00Z">
        <w:r w:rsidR="00922C85">
          <w:rPr>
            <w:rFonts w:hint="eastAsia"/>
          </w:rPr>
          <w:t>文獻中，此兩種類型資料</w:t>
        </w:r>
      </w:ins>
      <w:r w:rsidR="00AC5FA6" w:rsidRPr="00922C85">
        <w:rPr>
          <w:rFonts w:hint="eastAsia"/>
          <w:strike/>
          <w:rPrChange w:id="90" w:author="Chun-Huo Chiu" w:date="2024-04-10T22:25:00Z">
            <w:rPr>
              <w:rFonts w:hint="eastAsia"/>
            </w:rPr>
          </w:rPrChange>
        </w:rPr>
        <w:t>兩者</w:t>
      </w:r>
      <w:r w:rsidR="00AC5FA6" w:rsidRPr="002007E9">
        <w:rPr>
          <w:rFonts w:hint="eastAsia"/>
        </w:rPr>
        <w:t>皆可用來作</w:t>
      </w:r>
      <w:r w:rsidR="00AC5FA6">
        <w:rPr>
          <w:rFonts w:hint="eastAsia"/>
        </w:rPr>
        <w:t>為</w:t>
      </w:r>
      <w:ins w:id="91" w:author="Chun-Huo Chiu" w:date="2024-04-10T20:38:00Z">
        <w:r>
          <w:rPr>
            <w:rFonts w:hint="eastAsia"/>
          </w:rPr>
          <w:t>量化</w:t>
        </w:r>
      </w:ins>
      <w:r w:rsidR="00AC5FA6" w:rsidRPr="00D61195">
        <w:rPr>
          <w:rFonts w:hint="eastAsia"/>
          <w:strike/>
          <w:rPrChange w:id="92" w:author="Chun-Huo Chiu" w:date="2024-04-10T20:38:00Z">
            <w:rPr>
              <w:rFonts w:hint="eastAsia"/>
            </w:rPr>
          </w:rPrChange>
        </w:rPr>
        <w:t>計算</w:t>
      </w:r>
      <w:r w:rsidR="00AC5FA6" w:rsidRPr="002007E9">
        <w:rPr>
          <w:rFonts w:hint="eastAsia"/>
        </w:rPr>
        <w:t>生物多樣性指標</w:t>
      </w:r>
      <w:r w:rsidR="00AC5FA6">
        <w:rPr>
          <w:rFonts w:hint="eastAsia"/>
        </w:rPr>
        <w:t xml:space="preserve"> </w:t>
      </w:r>
      <w:commentRangeStart w:id="93"/>
      <w:r w:rsidR="00AC5FA6">
        <w:rPr>
          <w:rFonts w:hint="eastAsia"/>
        </w:rPr>
        <w:t>(Chao &amp; Chiu, 2016)</w:t>
      </w:r>
      <w:commentRangeEnd w:id="93"/>
      <w:r w:rsidR="00AC5FA6">
        <w:rPr>
          <w:rStyle w:val="af6"/>
        </w:rPr>
        <w:commentReference w:id="93"/>
      </w:r>
      <w:r w:rsidR="00AC5FA6" w:rsidRPr="002007E9">
        <w:rPr>
          <w:rFonts w:hint="eastAsia"/>
        </w:rPr>
        <w:t>。</w:t>
      </w:r>
    </w:p>
    <w:p w14:paraId="5A1752CD" w14:textId="0B91DE2C" w:rsidR="00AC5FA6" w:rsidRDefault="00AC5FA6" w:rsidP="00AC5FA6">
      <w:pPr>
        <w:ind w:firstLine="425"/>
      </w:pPr>
      <w:r>
        <w:rPr>
          <w:rFonts w:hint="eastAsia"/>
        </w:rPr>
        <w:t>除了</w:t>
      </w:r>
      <w:r w:rsidRPr="00D61195">
        <w:rPr>
          <w:rFonts w:hint="eastAsia"/>
          <w:strike/>
          <w:rPrChange w:id="94" w:author="Chun-Huo Chiu" w:date="2024-04-10T20:39:00Z">
            <w:rPr>
              <w:rFonts w:hint="eastAsia"/>
            </w:rPr>
          </w:rPrChange>
        </w:rPr>
        <w:t>抽樣數據</w:t>
      </w:r>
      <w:ins w:id="95" w:author="Chun-Huo Chiu" w:date="2024-04-10T20:39:00Z">
        <w:r w:rsidR="00D61195">
          <w:rPr>
            <w:rFonts w:hint="eastAsia"/>
          </w:rPr>
          <w:t>樣本資料型態</w:t>
        </w:r>
      </w:ins>
      <w:r>
        <w:rPr>
          <w:rFonts w:hint="eastAsia"/>
        </w:rPr>
        <w:t>的不同之外，抽樣方式則</w:t>
      </w:r>
      <w:ins w:id="96" w:author="Chun-Huo Chiu" w:date="2024-04-10T20:40:00Z">
        <w:r w:rsidR="00D61195">
          <w:rPr>
            <w:rFonts w:hint="eastAsia"/>
          </w:rPr>
          <w:t>可</w:t>
        </w:r>
      </w:ins>
      <w:r w:rsidRPr="00D61195">
        <w:rPr>
          <w:rFonts w:hint="eastAsia"/>
          <w:strike/>
          <w:rPrChange w:id="97" w:author="Chun-Huo Chiu" w:date="2024-04-10T20:40:00Z">
            <w:rPr>
              <w:rFonts w:hint="eastAsia"/>
            </w:rPr>
          </w:rPrChange>
        </w:rPr>
        <w:t>是可以</w:t>
      </w:r>
      <w:r>
        <w:rPr>
          <w:rFonts w:hint="eastAsia"/>
        </w:rPr>
        <w:t>分為取後放回</w:t>
      </w:r>
      <w:r>
        <w:rPr>
          <w:rFonts w:hint="eastAsia"/>
        </w:rPr>
        <w:t xml:space="preserve"> (sampling with replacement) </w:t>
      </w:r>
      <w:r>
        <w:rPr>
          <w:rFonts w:hint="eastAsia"/>
        </w:rPr>
        <w:t>以及取後不放回</w:t>
      </w:r>
      <w:r>
        <w:rPr>
          <w:rFonts w:hint="eastAsia"/>
        </w:rPr>
        <w:t xml:space="preserve"> (sampling without replacement) </w:t>
      </w:r>
      <w:r>
        <w:rPr>
          <w:rFonts w:hint="eastAsia"/>
        </w:rPr>
        <w:t>兩</w:t>
      </w:r>
      <w:r>
        <w:rPr>
          <w:rFonts w:hint="eastAsia"/>
        </w:rPr>
        <w:lastRenderedPageBreak/>
        <w:t>種常見的抽樣方式。</w:t>
      </w:r>
      <w:ins w:id="98" w:author="Chun-Huo Chiu" w:date="2024-04-10T20:40:00Z">
        <w:r w:rsidR="00D61195">
          <w:rPr>
            <w:rFonts w:hint="eastAsia"/>
          </w:rPr>
          <w:t>因此，</w:t>
        </w:r>
      </w:ins>
      <w:r w:rsidRPr="00D61195">
        <w:rPr>
          <w:rFonts w:hint="eastAsia"/>
          <w:strike/>
          <w:rPrChange w:id="99" w:author="Chun-Huo Chiu" w:date="2024-04-10T20:40:00Z">
            <w:rPr>
              <w:rFonts w:hint="eastAsia"/>
            </w:rPr>
          </w:rPrChange>
        </w:rPr>
        <w:t>並</w:t>
      </w:r>
      <w:r>
        <w:rPr>
          <w:rFonts w:hint="eastAsia"/>
        </w:rPr>
        <w:t>在物種豐富度</w:t>
      </w:r>
      <w:r w:rsidRPr="00634FB1">
        <w:rPr>
          <w:rFonts w:hint="eastAsia"/>
          <w:strike/>
          <w:rPrChange w:id="100" w:author="Chun-Huo Chiu" w:date="2024-04-10T20:41:00Z">
            <w:rPr>
              <w:rFonts w:hint="eastAsia"/>
            </w:rPr>
          </w:rPrChange>
        </w:rPr>
        <w:t>的</w:t>
      </w:r>
      <w:r>
        <w:rPr>
          <w:rFonts w:hint="eastAsia"/>
        </w:rPr>
        <w:t>估計</w:t>
      </w:r>
      <w:ins w:id="101" w:author="Chun-Huo Chiu" w:date="2024-04-10T20:40:00Z">
        <w:r w:rsidR="00634FB1">
          <w:rPr>
            <w:rFonts w:hint="eastAsia"/>
          </w:rPr>
          <w:t>方法</w:t>
        </w:r>
      </w:ins>
      <w:ins w:id="102" w:author="Chun-Huo Chiu" w:date="2024-04-10T20:41:00Z">
        <w:r w:rsidR="00634FB1">
          <w:rPr>
            <w:rFonts w:hint="eastAsia"/>
          </w:rPr>
          <w:t>的推導</w:t>
        </w:r>
      </w:ins>
      <w:r>
        <w:rPr>
          <w:rFonts w:hint="eastAsia"/>
        </w:rPr>
        <w:t>上，</w:t>
      </w:r>
      <w:ins w:id="103" w:author="Chun-Huo Chiu" w:date="2024-04-10T20:41:00Z">
        <w:r w:rsidR="00634FB1">
          <w:rPr>
            <w:rFonts w:hint="eastAsia"/>
          </w:rPr>
          <w:t>需</w:t>
        </w:r>
      </w:ins>
      <w:r>
        <w:rPr>
          <w:rFonts w:hint="eastAsia"/>
        </w:rPr>
        <w:t>針對不同的數據型態、不同的抽樣方式，進行相對應的</w:t>
      </w:r>
      <w:ins w:id="104" w:author="Chun-Huo Chiu" w:date="2024-04-10T20:41:00Z">
        <w:r w:rsidR="00634FB1">
          <w:rPr>
            <w:rFonts w:hint="eastAsia"/>
          </w:rPr>
          <w:t>抽樣</w:t>
        </w:r>
      </w:ins>
      <w:ins w:id="105" w:author="Chun-Huo Chiu" w:date="2024-04-10T20:42:00Z">
        <w:r w:rsidR="00634FB1">
          <w:rPr>
            <w:rFonts w:hint="eastAsia"/>
          </w:rPr>
          <w:t>機率</w:t>
        </w:r>
      </w:ins>
      <w:r>
        <w:rPr>
          <w:rFonts w:hint="eastAsia"/>
        </w:rPr>
        <w:t>模型</w:t>
      </w:r>
      <w:ins w:id="106" w:author="Chun-Huo Chiu" w:date="2024-04-10T20:42:00Z">
        <w:r w:rsidR="00634FB1">
          <w:rPr>
            <w:rFonts w:hint="eastAsia"/>
          </w:rPr>
          <w:t>和母體物種組成模型</w:t>
        </w:r>
      </w:ins>
      <w:r>
        <w:rPr>
          <w:rFonts w:hint="eastAsia"/>
        </w:rPr>
        <w:t>假設。</w:t>
      </w:r>
    </w:p>
    <w:p w14:paraId="4BD079AF" w14:textId="4B329081" w:rsidR="00AC5FA6" w:rsidRDefault="00AC5FA6" w:rsidP="00AC5FA6">
      <w:pPr>
        <w:ind w:firstLine="425"/>
      </w:pPr>
      <w:r>
        <w:rPr>
          <w:rFonts w:hint="eastAsia"/>
        </w:rPr>
        <w:t>在大多數先前研究所提出</w:t>
      </w:r>
      <w:ins w:id="107" w:author="Chun-Huo Chiu" w:date="2024-04-10T22:27:00Z">
        <w:r w:rsidR="00922C85">
          <w:rPr>
            <w:rFonts w:hint="eastAsia"/>
          </w:rPr>
          <w:t>的</w:t>
        </w:r>
      </w:ins>
      <w:ins w:id="108" w:author="Chun-Huo Chiu" w:date="2024-04-10T22:26:00Z">
        <w:r w:rsidR="00922C85">
          <w:rPr>
            <w:rFonts w:hint="eastAsia"/>
          </w:rPr>
          <w:t>物種數</w:t>
        </w:r>
      </w:ins>
      <w:r>
        <w:rPr>
          <w:rFonts w:hint="eastAsia"/>
        </w:rPr>
        <w:t>估計式中，依據估計方法的不同</w:t>
      </w:r>
      <w:ins w:id="109" w:author="Chun-Huo Chiu" w:date="2024-04-10T22:27:00Z">
        <w:r w:rsidR="00922C85">
          <w:rPr>
            <w:rFonts w:hint="eastAsia"/>
          </w:rPr>
          <w:t>，大致</w:t>
        </w:r>
      </w:ins>
      <w:r>
        <w:rPr>
          <w:rFonts w:hint="eastAsia"/>
        </w:rPr>
        <w:t>可分為</w:t>
      </w:r>
      <w:ins w:id="110" w:author="Chun-Huo Chiu" w:date="2024-04-10T22:27:00Z">
        <w:r w:rsidR="00922C85">
          <w:rPr>
            <w:rFonts w:hint="eastAsia"/>
          </w:rPr>
          <w:t>有母數</w:t>
        </w:r>
      </w:ins>
      <w:r w:rsidRPr="00922C85">
        <w:rPr>
          <w:rFonts w:hint="eastAsia"/>
          <w:strike/>
          <w:rPrChange w:id="111" w:author="Chun-Huo Chiu" w:date="2024-04-10T22:27:00Z">
            <w:rPr>
              <w:rFonts w:hint="eastAsia"/>
            </w:rPr>
          </w:rPrChange>
        </w:rPr>
        <w:t>參數化</w:t>
      </w:r>
      <w:r>
        <w:rPr>
          <w:rFonts w:hint="eastAsia"/>
        </w:rPr>
        <w:t>方法以及</w:t>
      </w:r>
      <w:ins w:id="112" w:author="Chun-Huo Chiu" w:date="2024-04-10T22:27:00Z">
        <w:r w:rsidR="00922C85">
          <w:rPr>
            <w:rFonts w:hint="eastAsia"/>
          </w:rPr>
          <w:t>無母數</w:t>
        </w:r>
      </w:ins>
      <w:r w:rsidRPr="00922C85">
        <w:rPr>
          <w:rFonts w:hint="eastAsia"/>
          <w:strike/>
          <w:rPrChange w:id="113" w:author="Chun-Huo Chiu" w:date="2024-04-10T22:27:00Z">
            <w:rPr>
              <w:rFonts w:hint="eastAsia"/>
            </w:rPr>
          </w:rPrChange>
        </w:rPr>
        <w:t>非參數化</w:t>
      </w:r>
      <w:r>
        <w:rPr>
          <w:rFonts w:hint="eastAsia"/>
        </w:rPr>
        <w:t>方法。</w:t>
      </w:r>
      <w:ins w:id="114" w:author="Chun-Huo Chiu" w:date="2024-04-10T22:28:00Z">
        <w:r w:rsidR="00922C85">
          <w:rPr>
            <w:rFonts w:hint="eastAsia"/>
          </w:rPr>
          <w:t>其中，</w:t>
        </w:r>
      </w:ins>
      <w:del w:id="115" w:author="Chun-Huo Chiu" w:date="2024-04-10T22:28:00Z">
        <w:r w:rsidDel="00922C85">
          <w:rPr>
            <w:rFonts w:hint="eastAsia"/>
          </w:rPr>
          <w:delText>在</w:delText>
        </w:r>
      </w:del>
      <w:ins w:id="116" w:author="Chun-Huo Chiu" w:date="2024-04-10T22:28:00Z">
        <w:r w:rsidR="00922C85">
          <w:rPr>
            <w:rFonts w:hint="eastAsia"/>
          </w:rPr>
          <w:t>無母數</w:t>
        </w:r>
      </w:ins>
      <w:del w:id="117" w:author="Chun-Huo Chiu" w:date="2024-04-10T22:28:00Z">
        <w:r w:rsidDel="00922C85">
          <w:rPr>
            <w:rFonts w:hint="eastAsia"/>
          </w:rPr>
          <w:delText>非參數化</w:delText>
        </w:r>
      </w:del>
      <w:r>
        <w:rPr>
          <w:rFonts w:hint="eastAsia"/>
        </w:rPr>
        <w:t>方法所建立估計式的過程中，</w:t>
      </w:r>
      <w:r w:rsidRPr="00922C85">
        <w:rPr>
          <w:rFonts w:hint="eastAsia"/>
          <w:strike/>
          <w:rPrChange w:id="118" w:author="Chun-Huo Chiu" w:date="2024-04-10T22:29:00Z">
            <w:rPr>
              <w:rFonts w:hint="eastAsia"/>
            </w:rPr>
          </w:rPrChange>
        </w:rPr>
        <w:t>通常</w:t>
      </w:r>
      <w:ins w:id="119" w:author="Chun-Huo Chiu" w:date="2024-04-10T22:29:00Z">
        <w:r w:rsidR="00922C85">
          <w:rPr>
            <w:rFonts w:hint="eastAsia"/>
          </w:rPr>
          <w:t>無需</w:t>
        </w:r>
      </w:ins>
      <w:ins w:id="120" w:author="Chun-Huo Chiu" w:date="2024-04-10T22:30:00Z">
        <w:r w:rsidR="00922C85">
          <w:rPr>
            <w:rFonts w:hint="eastAsia"/>
          </w:rPr>
          <w:t>對物種組成做任何</w:t>
        </w:r>
      </w:ins>
      <w:r w:rsidRPr="00922C85">
        <w:rPr>
          <w:rFonts w:hint="eastAsia"/>
          <w:strike/>
          <w:rPrChange w:id="121" w:author="Chun-Huo Chiu" w:date="2024-04-10T22:30:00Z">
            <w:rPr>
              <w:rFonts w:hint="eastAsia"/>
            </w:rPr>
          </w:rPrChange>
        </w:rPr>
        <w:t>不必假設一個特定的</w:t>
      </w:r>
      <w:r w:rsidRPr="003D18E1">
        <w:rPr>
          <w:rFonts w:hint="eastAsia"/>
        </w:rPr>
        <w:t>機率</w:t>
      </w:r>
      <w:ins w:id="122" w:author="Chun-Huo Chiu" w:date="2024-04-10T22:30:00Z">
        <w:r w:rsidR="00922C85">
          <w:rPr>
            <w:rFonts w:hint="eastAsia"/>
          </w:rPr>
          <w:t>模型假設</w:t>
        </w:r>
      </w:ins>
      <w:r w:rsidRPr="00922C85">
        <w:rPr>
          <w:rFonts w:hint="eastAsia"/>
          <w:strike/>
          <w:rPrChange w:id="123" w:author="Chun-Huo Chiu" w:date="2024-04-10T22:30:00Z">
            <w:rPr>
              <w:rFonts w:hint="eastAsia"/>
            </w:rPr>
          </w:rPrChange>
        </w:rPr>
        <w:t>分佈</w:t>
      </w:r>
      <w:r w:rsidRPr="003D18E1">
        <w:rPr>
          <w:rFonts w:hint="eastAsia"/>
        </w:rPr>
        <w:t>。</w:t>
      </w:r>
      <w:r w:rsidRPr="00922C85">
        <w:rPr>
          <w:rFonts w:hint="eastAsia"/>
          <w:strike/>
          <w:rPrChange w:id="124" w:author="Chun-Huo Chiu" w:date="2024-04-10T22:29:00Z">
            <w:rPr>
              <w:rFonts w:hint="eastAsia"/>
            </w:rPr>
          </w:rPrChange>
        </w:rPr>
        <w:t>模型的形式通常是通過估計一個未知的密度函數或分佈函數來進行的。</w:t>
      </w:r>
      <w:r>
        <w:rPr>
          <w:rFonts w:hint="eastAsia"/>
        </w:rPr>
        <w:t>例如在物種豐富度估計中常見的下界估計方法</w:t>
      </w:r>
      <w:r>
        <w:rPr>
          <w:rFonts w:hint="eastAsia"/>
        </w:rPr>
        <w:t xml:space="preserve"> (Chao, </w:t>
      </w:r>
      <w:commentRangeStart w:id="125"/>
      <w:r>
        <w:rPr>
          <w:rFonts w:hint="eastAsia"/>
        </w:rPr>
        <w:t>1984</w:t>
      </w:r>
      <w:commentRangeEnd w:id="125"/>
      <w:r>
        <w:rPr>
          <w:rStyle w:val="af6"/>
        </w:rPr>
        <w:commentReference w:id="125"/>
      </w:r>
      <w:r>
        <w:rPr>
          <w:rFonts w:hint="eastAsia"/>
        </w:rPr>
        <w:t xml:space="preserve">, </w:t>
      </w:r>
      <w:commentRangeStart w:id="126"/>
      <w:r>
        <w:rPr>
          <w:rFonts w:hint="eastAsia"/>
        </w:rPr>
        <w:t>1987</w:t>
      </w:r>
      <w:commentRangeEnd w:id="126"/>
      <w:r>
        <w:rPr>
          <w:rStyle w:val="af6"/>
        </w:rPr>
        <w:commentReference w:id="126"/>
      </w:r>
      <w:r>
        <w:rPr>
          <w:rFonts w:hint="eastAsia"/>
        </w:rPr>
        <w:t xml:space="preserve">) </w:t>
      </w:r>
      <w:r>
        <w:rPr>
          <w:rFonts w:hint="eastAsia"/>
        </w:rPr>
        <w:t>以及</w:t>
      </w:r>
      <w:r>
        <w:rPr>
          <w:rFonts w:hint="eastAsia"/>
        </w:rPr>
        <w:t xml:space="preserve"> </w:t>
      </w:r>
      <w:r w:rsidRPr="008C2F93">
        <w:t>jackknife</w:t>
      </w:r>
      <w:r>
        <w:rPr>
          <w:rFonts w:hint="eastAsia"/>
        </w:rPr>
        <w:t xml:space="preserve"> </w:t>
      </w:r>
      <w:r>
        <w:rPr>
          <w:rFonts w:hint="eastAsia"/>
        </w:rPr>
        <w:t>估計方法</w:t>
      </w:r>
      <w:r>
        <w:rPr>
          <w:rFonts w:hint="eastAsia"/>
        </w:rPr>
        <w:t xml:space="preserve"> (</w:t>
      </w:r>
      <w:r w:rsidRPr="008C2F93">
        <w:t xml:space="preserve">Burnham &amp; Overton, </w:t>
      </w:r>
      <w:commentRangeStart w:id="127"/>
      <w:r w:rsidRPr="008C2F93">
        <w:t>1978</w:t>
      </w:r>
      <w:commentRangeEnd w:id="127"/>
      <w:r>
        <w:rPr>
          <w:rStyle w:val="af6"/>
        </w:rPr>
        <w:commentReference w:id="127"/>
      </w:r>
      <w:r w:rsidRPr="008C2F93">
        <w:t xml:space="preserve">, </w:t>
      </w:r>
      <w:commentRangeStart w:id="128"/>
      <w:r w:rsidRPr="008C2F93">
        <w:t>1979</w:t>
      </w:r>
      <w:commentRangeEnd w:id="128"/>
      <w:r>
        <w:rPr>
          <w:rStyle w:val="af6"/>
        </w:rPr>
        <w:commentReference w:id="128"/>
      </w:r>
      <w:r>
        <w:rPr>
          <w:rFonts w:hint="eastAsia"/>
        </w:rPr>
        <w:t>)</w:t>
      </w:r>
      <w:r>
        <w:rPr>
          <w:rFonts w:hint="eastAsia"/>
        </w:rPr>
        <w:t>。另一方面</w:t>
      </w:r>
      <w:r>
        <w:t>，</w:t>
      </w:r>
      <w:ins w:id="129" w:author="Chun-Huo Chiu" w:date="2024-04-10T22:31:00Z">
        <w:r w:rsidR="006774A0">
          <w:rPr>
            <w:rFonts w:hint="eastAsia"/>
          </w:rPr>
          <w:t>有母數</w:t>
        </w:r>
      </w:ins>
      <w:r w:rsidRPr="006774A0">
        <w:rPr>
          <w:rFonts w:hint="eastAsia"/>
          <w:strike/>
          <w:rPrChange w:id="130" w:author="Chun-Huo Chiu" w:date="2024-04-10T22:31:00Z">
            <w:rPr>
              <w:rFonts w:hint="eastAsia"/>
            </w:rPr>
          </w:rPrChange>
        </w:rPr>
        <w:t>參數化</w:t>
      </w:r>
      <w:r>
        <w:rPr>
          <w:rFonts w:hint="eastAsia"/>
        </w:rPr>
        <w:t>方法則</w:t>
      </w:r>
      <w:r w:rsidRPr="008C2F93">
        <w:rPr>
          <w:rFonts w:hint="eastAsia"/>
        </w:rPr>
        <w:t>需要假設</w:t>
      </w:r>
      <w:ins w:id="131" w:author="Chun-Huo Chiu" w:date="2024-04-10T22:31:00Z">
        <w:r w:rsidR="006774A0">
          <w:rPr>
            <w:rFonts w:hint="eastAsia"/>
          </w:rPr>
          <w:t>物種相對組成</w:t>
        </w:r>
      </w:ins>
      <w:ins w:id="132" w:author="Chun-Huo Chiu" w:date="2024-04-10T22:32:00Z">
        <w:r w:rsidR="006774A0">
          <w:rPr>
            <w:rFonts w:hint="eastAsia"/>
          </w:rPr>
          <w:t>來自</w:t>
        </w:r>
      </w:ins>
      <w:r w:rsidRPr="008C2F93">
        <w:rPr>
          <w:rFonts w:hint="eastAsia"/>
        </w:rPr>
        <w:t>一個特定的機率</w:t>
      </w:r>
      <w:r>
        <w:rPr>
          <w:rFonts w:hint="eastAsia"/>
        </w:rPr>
        <w:t>分佈</w:t>
      </w:r>
      <w:r w:rsidRPr="006774A0">
        <w:rPr>
          <w:rFonts w:hint="eastAsia"/>
          <w:strike/>
          <w:rPrChange w:id="133" w:author="Chun-Huo Chiu" w:date="2024-04-10T22:32:00Z">
            <w:rPr>
              <w:rFonts w:hint="eastAsia"/>
            </w:rPr>
          </w:rPrChange>
        </w:rPr>
        <w:t>，並且假設這個分佈的參數化是已知的或可以通過樣本估計的</w:t>
      </w:r>
      <w:r w:rsidRPr="008C2F93">
        <w:rPr>
          <w:rFonts w:hint="eastAsia"/>
        </w:rPr>
        <w:t>。在</w:t>
      </w:r>
      <w:ins w:id="134" w:author="Chun-Huo Chiu" w:date="2024-04-10T22:32:00Z">
        <w:r w:rsidR="006774A0">
          <w:rPr>
            <w:rFonts w:hint="eastAsia"/>
          </w:rPr>
          <w:t>有母數</w:t>
        </w:r>
      </w:ins>
      <w:r w:rsidRPr="006774A0">
        <w:rPr>
          <w:rFonts w:hint="eastAsia"/>
          <w:strike/>
          <w:rPrChange w:id="135" w:author="Chun-Huo Chiu" w:date="2024-04-10T22:32:00Z">
            <w:rPr>
              <w:rFonts w:hint="eastAsia"/>
            </w:rPr>
          </w:rPrChange>
        </w:rPr>
        <w:t>參數化</w:t>
      </w:r>
      <w:r w:rsidRPr="008C2F93">
        <w:rPr>
          <w:rFonts w:hint="eastAsia"/>
        </w:rPr>
        <w:t>方法中，模型的</w:t>
      </w:r>
      <w:r>
        <w:rPr>
          <w:rFonts w:hint="eastAsia"/>
        </w:rPr>
        <w:t>參數化</w:t>
      </w:r>
      <w:r w:rsidRPr="008C2F93">
        <w:rPr>
          <w:rFonts w:hint="eastAsia"/>
        </w:rPr>
        <w:t>通常可以通過最大概似估計</w:t>
      </w:r>
      <w:r>
        <w:rPr>
          <w:rFonts w:hint="eastAsia"/>
        </w:rPr>
        <w:t xml:space="preserve"> (</w:t>
      </w:r>
      <w:r w:rsidRPr="008C2F93">
        <w:rPr>
          <w:rFonts w:hint="eastAsia"/>
        </w:rPr>
        <w:t>MLE</w:t>
      </w:r>
      <w:r>
        <w:rPr>
          <w:rFonts w:hint="eastAsia"/>
        </w:rPr>
        <w:t xml:space="preserve">) </w:t>
      </w:r>
      <w:ins w:id="136" w:author="Chun-Huo Chiu" w:date="2024-04-10T22:32:00Z">
        <w:r w:rsidR="006774A0">
          <w:rPr>
            <w:rFonts w:hint="eastAsia"/>
          </w:rPr>
          <w:t>或動差法</w:t>
        </w:r>
      </w:ins>
      <w:r w:rsidRPr="008C2F93">
        <w:rPr>
          <w:rFonts w:hint="eastAsia"/>
        </w:rPr>
        <w:t>等方式進行估計</w:t>
      </w:r>
      <w:r>
        <w:rPr>
          <w:rFonts w:hint="eastAsia"/>
        </w:rPr>
        <w:t>。</w:t>
      </w:r>
      <w:r w:rsidRPr="006774A0">
        <w:rPr>
          <w:rFonts w:hint="eastAsia"/>
          <w:strike/>
          <w:rPrChange w:id="137" w:author="Chun-Huo Chiu" w:date="2024-04-10T22:33:00Z">
            <w:rPr>
              <w:rFonts w:hint="eastAsia"/>
            </w:rPr>
          </w:rPrChange>
        </w:rPr>
        <w:t>在物種豐富度的估計方面，針對物種出現機率的隨機變數進行分佈的假設，藉此減少參數數量並使用傳統統計方式估計</w:t>
      </w:r>
      <w:r>
        <w:rPr>
          <w:rFonts w:hint="eastAsia"/>
        </w:rPr>
        <w:t xml:space="preserve"> (</w:t>
      </w:r>
      <w:commentRangeStart w:id="138"/>
      <w:proofErr w:type="spellStart"/>
      <w:r w:rsidRPr="00EE0A83">
        <w:rPr>
          <w:rFonts w:hint="eastAsia"/>
        </w:rPr>
        <w:t>Dorazio</w:t>
      </w:r>
      <w:proofErr w:type="spellEnd"/>
      <w:r w:rsidRPr="00EE0A83">
        <w:rPr>
          <w:rFonts w:hint="eastAsia"/>
        </w:rPr>
        <w:t xml:space="preserve"> &amp; </w:t>
      </w:r>
      <w:proofErr w:type="spellStart"/>
      <w:r w:rsidRPr="00EE0A83">
        <w:rPr>
          <w:rFonts w:hint="eastAsia"/>
        </w:rPr>
        <w:t>Royle</w:t>
      </w:r>
      <w:proofErr w:type="spellEnd"/>
      <w:r>
        <w:rPr>
          <w:rFonts w:hint="eastAsia"/>
        </w:rPr>
        <w:t xml:space="preserve">, </w:t>
      </w:r>
      <w:r w:rsidRPr="00EE0A83">
        <w:rPr>
          <w:rFonts w:hint="eastAsia"/>
        </w:rPr>
        <w:t>2003</w:t>
      </w:r>
      <w:commentRangeEnd w:id="138"/>
      <w:r>
        <w:rPr>
          <w:rStyle w:val="af6"/>
        </w:rPr>
        <w:commentReference w:id="138"/>
      </w:r>
      <w:r>
        <w:rPr>
          <w:rFonts w:hint="eastAsia"/>
        </w:rPr>
        <w:t>)</w:t>
      </w:r>
      <w:r>
        <w:rPr>
          <w:rFonts w:hint="eastAsia"/>
        </w:rPr>
        <w:t>。大部分情況下，</w:t>
      </w:r>
      <w:r w:rsidRPr="003D18E1">
        <w:rPr>
          <w:rFonts w:hint="eastAsia"/>
        </w:rPr>
        <w:t>非</w:t>
      </w:r>
      <w:r>
        <w:rPr>
          <w:rFonts w:hint="eastAsia"/>
        </w:rPr>
        <w:t>參數化</w:t>
      </w:r>
      <w:r w:rsidRPr="003D18E1">
        <w:rPr>
          <w:rFonts w:hint="eastAsia"/>
        </w:rPr>
        <w:t>方法</w:t>
      </w:r>
      <w:ins w:id="139" w:author="Chun-Huo Chiu" w:date="2024-04-11T17:12:00Z">
        <w:r w:rsidR="000302B3" w:rsidRPr="003D18E1">
          <w:rPr>
            <w:rFonts w:hint="eastAsia"/>
          </w:rPr>
          <w:t>因為</w:t>
        </w:r>
        <w:r w:rsidR="000302B3">
          <w:rPr>
            <w:rFonts w:hint="eastAsia"/>
          </w:rPr>
          <w:t>其無須</w:t>
        </w:r>
        <w:r w:rsidR="000302B3" w:rsidRPr="003D18E1">
          <w:rPr>
            <w:rFonts w:hint="eastAsia"/>
          </w:rPr>
          <w:t>假設一個特定的</w:t>
        </w:r>
        <w:r w:rsidR="000302B3">
          <w:rPr>
            <w:rFonts w:hint="eastAsia"/>
          </w:rPr>
          <w:t>分佈</w:t>
        </w:r>
        <w:r w:rsidR="000302B3" w:rsidRPr="003D18E1">
          <w:rPr>
            <w:rFonts w:hint="eastAsia"/>
          </w:rPr>
          <w:t>形式</w:t>
        </w:r>
        <w:r w:rsidR="000302B3">
          <w:rPr>
            <w:rFonts w:hint="eastAsia"/>
          </w:rPr>
          <w:t>，因此</w:t>
        </w:r>
      </w:ins>
      <w:r w:rsidRPr="000302B3">
        <w:rPr>
          <w:rFonts w:hint="eastAsia"/>
          <w:strike/>
          <w:rPrChange w:id="140" w:author="Chun-Huo Chiu" w:date="2024-04-11T17:12:00Z">
            <w:rPr>
              <w:rFonts w:hint="eastAsia"/>
            </w:rPr>
          </w:rPrChange>
        </w:rPr>
        <w:t>通常</w:t>
      </w:r>
      <w:r w:rsidRPr="003D18E1">
        <w:rPr>
          <w:rFonts w:hint="eastAsia"/>
        </w:rPr>
        <w:t>比</w:t>
      </w:r>
      <w:r>
        <w:rPr>
          <w:rFonts w:hint="eastAsia"/>
        </w:rPr>
        <w:t>參數化</w:t>
      </w:r>
      <w:r w:rsidRPr="003D18E1">
        <w:rPr>
          <w:rFonts w:hint="eastAsia"/>
        </w:rPr>
        <w:t>方法更</w:t>
      </w:r>
      <w:ins w:id="141" w:author="Chun-Huo Chiu" w:date="2024-04-11T17:11:00Z">
        <w:r w:rsidR="000302B3">
          <w:rPr>
            <w:rFonts w:hint="eastAsia"/>
          </w:rPr>
          <w:t>廣為被引用</w:t>
        </w:r>
      </w:ins>
      <w:r w:rsidRPr="000302B3">
        <w:rPr>
          <w:rFonts w:hint="eastAsia"/>
          <w:strike/>
          <w:rPrChange w:id="142" w:author="Chun-Huo Chiu" w:date="2024-04-11T17:12:00Z">
            <w:rPr>
              <w:rFonts w:hint="eastAsia"/>
            </w:rPr>
          </w:rPrChange>
        </w:rPr>
        <w:t>靈活</w:t>
      </w:r>
      <w:r w:rsidRPr="003D18E1">
        <w:rPr>
          <w:rFonts w:hint="eastAsia"/>
        </w:rPr>
        <w:t>，</w:t>
      </w:r>
      <w:r w:rsidRPr="000302B3">
        <w:rPr>
          <w:rFonts w:hint="eastAsia"/>
          <w:strike/>
          <w:rPrChange w:id="143" w:author="Chun-Huo Chiu" w:date="2024-04-11T17:12:00Z">
            <w:rPr>
              <w:rFonts w:hint="eastAsia"/>
            </w:rPr>
          </w:rPrChange>
        </w:rPr>
        <w:t>因為其無須假設一個特定的分佈形式，</w:t>
      </w:r>
      <w:r w:rsidRPr="000302B3">
        <w:rPr>
          <w:rFonts w:hint="eastAsia"/>
          <w:color w:val="FF0000"/>
          <w:highlight w:val="yellow"/>
          <w:rPrChange w:id="144" w:author="Chun-Huo Chiu" w:date="2024-04-11T17:12:00Z">
            <w:rPr>
              <w:rFonts w:hint="eastAsia"/>
            </w:rPr>
          </w:rPrChange>
        </w:rPr>
        <w:t>然而非參數化方法卻需要更多的數據和計算資源來估計未知的密度函數或分佈函數。</w:t>
      </w:r>
      <w:r>
        <w:rPr>
          <w:rFonts w:hint="eastAsia"/>
        </w:rPr>
        <w:t>反觀，參數化</w:t>
      </w:r>
      <w:r w:rsidRPr="008C2F93">
        <w:rPr>
          <w:rFonts w:hint="eastAsia"/>
        </w:rPr>
        <w:t>方法通常比非</w:t>
      </w:r>
      <w:r>
        <w:rPr>
          <w:rFonts w:hint="eastAsia"/>
        </w:rPr>
        <w:t>參數化</w:t>
      </w:r>
      <w:r w:rsidRPr="008C2F93">
        <w:rPr>
          <w:rFonts w:hint="eastAsia"/>
        </w:rPr>
        <w:t>方法更簡單，因為它們可以</w:t>
      </w:r>
      <w:r>
        <w:rPr>
          <w:rFonts w:hint="eastAsia"/>
        </w:rPr>
        <w:t>藉由</w:t>
      </w:r>
      <w:r w:rsidRPr="008C2F93">
        <w:rPr>
          <w:rFonts w:hint="eastAsia"/>
        </w:rPr>
        <w:t>假設一個特定的</w:t>
      </w:r>
      <w:r>
        <w:rPr>
          <w:rFonts w:hint="eastAsia"/>
        </w:rPr>
        <w:t>分佈</w:t>
      </w:r>
      <w:r w:rsidRPr="008C2F93">
        <w:rPr>
          <w:rFonts w:hint="eastAsia"/>
        </w:rPr>
        <w:t>簡化問題，</w:t>
      </w:r>
      <w:r w:rsidRPr="006774A0">
        <w:rPr>
          <w:rFonts w:hint="eastAsia"/>
          <w:color w:val="FF0000"/>
          <w:highlight w:val="yellow"/>
          <w:rPrChange w:id="145" w:author="Chun-Huo Chiu" w:date="2024-04-10T22:34:00Z">
            <w:rPr>
              <w:rFonts w:hint="eastAsia"/>
            </w:rPr>
          </w:rPrChange>
        </w:rPr>
        <w:t>且在樣本數夠大的情況下，利用參數化方法所建立的估計方式，通常具有更好的效果</w:t>
      </w:r>
      <w:r w:rsidRPr="006774A0">
        <w:rPr>
          <w:color w:val="FF0000"/>
          <w:rPrChange w:id="146" w:author="Chun-Huo Chiu" w:date="2024-04-10T22:34:00Z">
            <w:rPr/>
          </w:rPrChange>
        </w:rPr>
        <w:t xml:space="preserve"> </w:t>
      </w:r>
      <w:r>
        <w:rPr>
          <w:rFonts w:hint="eastAsia"/>
        </w:rPr>
        <w:t>(</w:t>
      </w:r>
      <w:commentRangeStart w:id="147"/>
      <w:r w:rsidRPr="00AC36B8">
        <w:t>Wu</w:t>
      </w:r>
      <w:r>
        <w:rPr>
          <w:rFonts w:hint="eastAsia"/>
        </w:rPr>
        <w:t xml:space="preserve"> </w:t>
      </w:r>
      <w:r>
        <w:t>e</w:t>
      </w:r>
      <w:r>
        <w:rPr>
          <w:rFonts w:hint="eastAsia"/>
        </w:rPr>
        <w:t>t.al, 2006</w:t>
      </w:r>
      <w:commentRangeEnd w:id="147"/>
      <w:r>
        <w:rPr>
          <w:rStyle w:val="af6"/>
        </w:rPr>
        <w:commentReference w:id="147"/>
      </w:r>
      <w:r>
        <w:rPr>
          <w:rFonts w:hint="eastAsia"/>
        </w:rPr>
        <w:t>)</w:t>
      </w:r>
      <w:r w:rsidRPr="008C2F93">
        <w:rPr>
          <w:rFonts w:hint="eastAsia"/>
        </w:rPr>
        <w:t>。</w:t>
      </w:r>
    </w:p>
    <w:p w14:paraId="17D9080B" w14:textId="0B269E1D" w:rsidR="00AC5FA6" w:rsidRDefault="00AC5FA6" w:rsidP="00AC5FA6">
      <w:pPr>
        <w:ind w:firstLine="425"/>
      </w:pPr>
      <w:r>
        <w:rPr>
          <w:rFonts w:hint="eastAsia"/>
        </w:rPr>
        <w:t>而在生態上的應用以及環境決策中，除了單一群落的物種豐富度之外，往往也需要針對多個群落之間進行比較。這些群落可能是一保護區隨時間的變化，或是不同海拔或緯度的生態差異等</w:t>
      </w:r>
      <w:r>
        <w:rPr>
          <w:rFonts w:hint="eastAsia"/>
        </w:rPr>
        <w:t xml:space="preserve"> (</w:t>
      </w:r>
      <w:commentRangeStart w:id="148"/>
      <w:r>
        <w:rPr>
          <w:rFonts w:hint="eastAsia"/>
        </w:rPr>
        <w:t>Chao, et.al, 2000</w:t>
      </w:r>
      <w:commentRangeEnd w:id="148"/>
      <w:r>
        <w:rPr>
          <w:rStyle w:val="af6"/>
        </w:rPr>
        <w:commentReference w:id="148"/>
      </w:r>
      <w:r>
        <w:rPr>
          <w:rFonts w:hint="eastAsia"/>
        </w:rPr>
        <w:t>)</w:t>
      </w:r>
      <w:r>
        <w:rPr>
          <w:rFonts w:hint="eastAsia"/>
        </w:rPr>
        <w:t>。在這其中，共同物種豐富度，即共同物種數，便是建構群落之間相似性以及</w:t>
      </w:r>
      <w:r w:rsidRPr="00856A10">
        <w:rPr>
          <w:rFonts w:hint="eastAsia"/>
          <w:i/>
          <w:iCs/>
        </w:rPr>
        <w:t>Beta</w:t>
      </w:r>
      <w:r>
        <w:rPr>
          <w:rFonts w:hint="eastAsia"/>
        </w:rPr>
        <w:t>多樣性重要的基礎之一。因此，估計多個群落間存在的共同物種豐富度也是一樣重要的議題。</w:t>
      </w:r>
      <w:r>
        <w:rPr>
          <w:rFonts w:hint="eastAsia"/>
        </w:rPr>
        <w:lastRenderedPageBreak/>
        <w:t>在過去，已有許多研究針對不同的抽樣方式</w:t>
      </w:r>
      <w:ins w:id="149" w:author="Chun-Huo Chiu" w:date="2024-04-11T17:14:00Z">
        <w:r w:rsidR="000302B3">
          <w:rPr>
            <w:rFonts w:hint="eastAsia"/>
          </w:rPr>
          <w:t>，依據</w:t>
        </w:r>
      </w:ins>
      <w:del w:id="150" w:author="Chun-Huo Chiu" w:date="2024-04-11T17:14:00Z">
        <w:r w:rsidRPr="000302B3" w:rsidDel="000302B3">
          <w:rPr>
            <w:rFonts w:hint="eastAsia"/>
            <w:strike/>
            <w:rPrChange w:id="151" w:author="Chun-Huo Chiu" w:date="2024-04-11T17:15:00Z">
              <w:rPr>
                <w:rFonts w:hint="eastAsia"/>
              </w:rPr>
            </w:rPrChange>
          </w:rPr>
          <w:delText>、</w:delText>
        </w:r>
      </w:del>
      <w:r w:rsidRPr="000302B3">
        <w:rPr>
          <w:rFonts w:hint="eastAsia"/>
          <w:strike/>
          <w:rPrChange w:id="152" w:author="Chun-Huo Chiu" w:date="2024-04-11T17:15:00Z">
            <w:rPr>
              <w:rFonts w:hint="eastAsia"/>
            </w:rPr>
          </w:rPrChange>
        </w:rPr>
        <w:t>參數化</w:t>
      </w:r>
      <w:r>
        <w:rPr>
          <w:rFonts w:hint="eastAsia"/>
        </w:rPr>
        <w:t>或</w:t>
      </w:r>
      <w:ins w:id="153" w:author="Chun-Huo Chiu" w:date="2024-04-11T17:15:00Z">
        <w:r w:rsidR="000302B3">
          <w:rPr>
            <w:rFonts w:hint="eastAsia"/>
          </w:rPr>
          <w:t>無母數</w:t>
        </w:r>
      </w:ins>
      <w:r w:rsidRPr="000302B3">
        <w:rPr>
          <w:rFonts w:hint="eastAsia"/>
          <w:strike/>
          <w:rPrChange w:id="154" w:author="Chun-Huo Chiu" w:date="2024-04-11T17:15:00Z">
            <w:rPr>
              <w:rFonts w:hint="eastAsia"/>
            </w:rPr>
          </w:rPrChange>
        </w:rPr>
        <w:t>非參數化</w:t>
      </w:r>
      <w:r>
        <w:rPr>
          <w:rFonts w:hint="eastAsia"/>
        </w:rPr>
        <w:t>的方法來建立兩群落的共同物種數進行估計</w:t>
      </w:r>
      <w:r>
        <w:rPr>
          <w:rFonts w:hint="eastAsia"/>
        </w:rPr>
        <w:t xml:space="preserve"> (</w:t>
      </w:r>
      <w:commentRangeStart w:id="155"/>
      <w:r>
        <w:rPr>
          <w:rFonts w:hint="eastAsia"/>
        </w:rPr>
        <w:t>Chao, et.al, 2000</w:t>
      </w:r>
      <w:commentRangeEnd w:id="155"/>
      <w:r>
        <w:rPr>
          <w:rStyle w:val="af6"/>
        </w:rPr>
        <w:commentReference w:id="155"/>
      </w:r>
      <w:r>
        <w:rPr>
          <w:rFonts w:hint="eastAsia"/>
        </w:rPr>
        <w:t xml:space="preserve">, </w:t>
      </w:r>
      <w:commentRangeStart w:id="156"/>
      <w:r>
        <w:rPr>
          <w:rFonts w:hint="eastAsia"/>
        </w:rPr>
        <w:t>Pan et.al, 2009</w:t>
      </w:r>
      <w:commentRangeEnd w:id="156"/>
      <w:r>
        <w:rPr>
          <w:rStyle w:val="af6"/>
        </w:rPr>
        <w:commentReference w:id="156"/>
      </w:r>
      <w:r>
        <w:rPr>
          <w:rFonts w:hint="eastAsia"/>
        </w:rPr>
        <w:t xml:space="preserve">, </w:t>
      </w:r>
      <w:commentRangeStart w:id="157"/>
      <w:r w:rsidRPr="00A77AAA">
        <w:t>Chao</w:t>
      </w:r>
      <w:r>
        <w:rPr>
          <w:rFonts w:hint="eastAsia"/>
        </w:rPr>
        <w:t xml:space="preserve"> &amp; Lin, 2012</w:t>
      </w:r>
      <w:commentRangeEnd w:id="157"/>
      <w:r>
        <w:rPr>
          <w:rStyle w:val="af6"/>
        </w:rPr>
        <w:commentReference w:id="157"/>
      </w:r>
      <w:r>
        <w:rPr>
          <w:rFonts w:hint="eastAsia"/>
        </w:rPr>
        <w:t>)</w:t>
      </w:r>
      <w:r>
        <w:rPr>
          <w:rFonts w:hint="eastAsia"/>
        </w:rPr>
        <w:t>。此外，</w:t>
      </w:r>
      <w:commentRangeStart w:id="158"/>
      <w:ins w:id="159" w:author="Chun-Huo Chiu" w:date="2024-04-11T17:19:00Z">
        <w:r w:rsidR="000302B3" w:rsidRPr="00772AB0">
          <w:rPr>
            <w:rFonts w:hint="eastAsia"/>
          </w:rPr>
          <w:t>Shen</w:t>
        </w:r>
        <w:r w:rsidR="000302B3">
          <w:rPr>
            <w:rFonts w:hint="eastAsia"/>
          </w:rPr>
          <w:t xml:space="preserve"> and </w:t>
        </w:r>
        <w:r w:rsidR="000302B3" w:rsidRPr="00772AB0">
          <w:rPr>
            <w:rFonts w:hint="eastAsia"/>
          </w:rPr>
          <w:t>He</w:t>
        </w:r>
      </w:ins>
      <w:ins w:id="160" w:author="Chun-Huo Chiu" w:date="2024-04-11T17:20:00Z">
        <w:r w:rsidR="000302B3">
          <w:t>(</w:t>
        </w:r>
      </w:ins>
      <w:ins w:id="161" w:author="Chun-Huo Chiu" w:date="2024-04-11T17:19:00Z">
        <w:r w:rsidR="000302B3" w:rsidRPr="00772AB0">
          <w:rPr>
            <w:rFonts w:hint="eastAsia"/>
          </w:rPr>
          <w:t>2008</w:t>
        </w:r>
        <w:commentRangeEnd w:id="158"/>
        <w:r w:rsidR="000302B3">
          <w:rPr>
            <w:rStyle w:val="af6"/>
          </w:rPr>
          <w:commentReference w:id="158"/>
        </w:r>
        <w:r w:rsidR="000302B3">
          <w:rPr>
            <w:rFonts w:hint="eastAsia"/>
          </w:rPr>
          <w:t>)</w:t>
        </w:r>
      </w:ins>
      <w:r w:rsidRPr="000302B3">
        <w:rPr>
          <w:rFonts w:hint="eastAsia"/>
          <w:strike/>
          <w:rPrChange w:id="162" w:author="Chun-Huo Chiu" w:date="2024-04-11T17:20:00Z">
            <w:rPr>
              <w:rFonts w:hint="eastAsia"/>
            </w:rPr>
          </w:rPrChange>
        </w:rPr>
        <w:t>也有許多研究提出使用</w:t>
      </w:r>
      <w:ins w:id="163" w:author="Chun-Huo Chiu" w:date="2024-04-11T17:20:00Z">
        <w:r w:rsidR="000302B3">
          <w:rPr>
            <w:rFonts w:hint="eastAsia"/>
          </w:rPr>
          <w:t>根據</w:t>
        </w:r>
      </w:ins>
      <w:ins w:id="164" w:author="Chun-Huo Chiu" w:date="2024-04-11T17:16:00Z">
        <w:r w:rsidR="000302B3">
          <w:rPr>
            <w:rFonts w:hint="eastAsia"/>
          </w:rPr>
          <w:t>有母數</w:t>
        </w:r>
      </w:ins>
      <w:r w:rsidRPr="000302B3">
        <w:rPr>
          <w:rFonts w:hint="eastAsia"/>
          <w:strike/>
          <w:rPrChange w:id="165" w:author="Chun-Huo Chiu" w:date="2024-04-11T17:16:00Z">
            <w:rPr>
              <w:rFonts w:hint="eastAsia"/>
            </w:rPr>
          </w:rPrChange>
        </w:rPr>
        <w:t>參數化</w:t>
      </w:r>
      <w:r>
        <w:rPr>
          <w:rFonts w:hint="eastAsia"/>
        </w:rPr>
        <w:t>方</w:t>
      </w:r>
      <w:ins w:id="166" w:author="Chun-Huo Chiu" w:date="2024-04-11T17:20:00Z">
        <w:r w:rsidR="000302B3">
          <w:rPr>
            <w:rFonts w:hint="eastAsia"/>
          </w:rPr>
          <w:t>法</w:t>
        </w:r>
      </w:ins>
      <w:r w:rsidRPr="000302B3">
        <w:rPr>
          <w:rFonts w:hint="eastAsia"/>
          <w:strike/>
          <w:rPrChange w:id="167" w:author="Chun-Huo Chiu" w:date="2024-04-11T17:20:00Z">
            <w:rPr>
              <w:rFonts w:hint="eastAsia"/>
            </w:rPr>
          </w:rPrChange>
        </w:rPr>
        <w:t>式</w:t>
      </w:r>
      <w:r>
        <w:rPr>
          <w:rFonts w:hint="eastAsia"/>
        </w:rPr>
        <w:t>，假設物種出現的機率為</w:t>
      </w:r>
      <w:r w:rsidRPr="00856A10">
        <w:rPr>
          <w:rFonts w:hint="eastAsia"/>
          <w:i/>
          <w:iCs/>
        </w:rPr>
        <w:t>Beta</w:t>
      </w:r>
      <w:r>
        <w:rPr>
          <w:rFonts w:hint="eastAsia"/>
        </w:rPr>
        <w:t>分佈之隨機變數</w:t>
      </w:r>
      <w:r>
        <w:rPr>
          <w:rFonts w:hint="eastAsia"/>
        </w:rPr>
        <w:t xml:space="preserve"> </w:t>
      </w:r>
      <w:r w:rsidRPr="000302B3">
        <w:rPr>
          <w:rFonts w:hint="eastAsia"/>
          <w:strike/>
          <w:rPrChange w:id="168" w:author="Chun-Huo Chiu" w:date="2024-04-11T17:20:00Z">
            <w:rPr>
              <w:rFonts w:hint="eastAsia"/>
            </w:rPr>
          </w:rPrChange>
        </w:rPr>
        <w:t>(</w:t>
      </w:r>
      <w:commentRangeStart w:id="169"/>
      <w:r w:rsidRPr="000302B3">
        <w:rPr>
          <w:rFonts w:hint="eastAsia"/>
          <w:strike/>
          <w:rPrChange w:id="170" w:author="Chun-Huo Chiu" w:date="2024-04-11T17:20:00Z">
            <w:rPr>
              <w:rFonts w:hint="eastAsia"/>
            </w:rPr>
          </w:rPrChange>
        </w:rPr>
        <w:t>Shen and He, 2008</w:t>
      </w:r>
      <w:commentRangeEnd w:id="169"/>
      <w:r w:rsidRPr="000302B3">
        <w:rPr>
          <w:rStyle w:val="af6"/>
          <w:strike/>
          <w:rPrChange w:id="171" w:author="Chun-Huo Chiu" w:date="2024-04-11T17:20:00Z">
            <w:rPr>
              <w:rStyle w:val="af6"/>
            </w:rPr>
          </w:rPrChange>
        </w:rPr>
        <w:commentReference w:id="169"/>
      </w:r>
      <w:r w:rsidRPr="000302B3">
        <w:rPr>
          <w:rFonts w:hint="eastAsia"/>
          <w:strike/>
          <w:rPrChange w:id="172" w:author="Chun-Huo Chiu" w:date="2024-04-11T17:20:00Z">
            <w:rPr>
              <w:rFonts w:hint="eastAsia"/>
            </w:rPr>
          </w:rPrChange>
        </w:rPr>
        <w:t>)</w:t>
      </w:r>
      <w:ins w:id="173" w:author="Chun-Huo Chiu" w:date="2024-04-11T17:20:00Z">
        <w:r w:rsidR="000302B3">
          <w:rPr>
            <w:rFonts w:hint="eastAsia"/>
          </w:rPr>
          <w:t>進行共同種類數估計</w:t>
        </w:r>
      </w:ins>
      <w:r>
        <w:rPr>
          <w:rFonts w:hint="eastAsia"/>
        </w:rPr>
        <w:t>。因此，本文將針對不同取樣方式下，</w:t>
      </w:r>
      <w:ins w:id="174" w:author="Chun-Huo Chiu" w:date="2024-04-11T17:22:00Z">
        <w:r w:rsidR="006E2236">
          <w:rPr>
            <w:rFonts w:hint="eastAsia"/>
          </w:rPr>
          <w:t>根據物種</w:t>
        </w:r>
      </w:ins>
      <w:r>
        <w:rPr>
          <w:rFonts w:hint="eastAsia"/>
        </w:rPr>
        <w:t>出現</w:t>
      </w:r>
      <w:ins w:id="175" w:author="Chun-Huo Chiu" w:date="2024-04-11T17:22:00Z">
        <w:r w:rsidR="006E2236">
          <w:rPr>
            <w:rFonts w:hint="eastAsia"/>
          </w:rPr>
          <w:t>與否資料</w:t>
        </w:r>
      </w:ins>
      <w:r w:rsidRPr="006E2236">
        <w:rPr>
          <w:rFonts w:hint="eastAsia"/>
          <w:strike/>
          <w:rPrChange w:id="176" w:author="Chun-Huo Chiu" w:date="2024-04-11T17:22:00Z">
            <w:rPr>
              <w:rFonts w:hint="eastAsia"/>
            </w:rPr>
          </w:rPrChange>
        </w:rPr>
        <w:t>率數據所</w:t>
      </w:r>
      <w:del w:id="177" w:author="Chun-Huo Chiu" w:date="2024-04-11T17:23:00Z">
        <w:r w:rsidDel="006E2236">
          <w:rPr>
            <w:rFonts w:hint="eastAsia"/>
          </w:rPr>
          <w:delText>估計</w:delText>
        </w:r>
      </w:del>
      <w:r w:rsidRPr="006E2236">
        <w:rPr>
          <w:rFonts w:hint="eastAsia"/>
          <w:strike/>
          <w:rPrChange w:id="178" w:author="Chun-Huo Chiu" w:date="2024-04-11T17:22:00Z">
            <w:rPr>
              <w:rFonts w:hint="eastAsia"/>
            </w:rPr>
          </w:rPrChange>
        </w:rPr>
        <w:t>之共同物種數</w:t>
      </w:r>
      <w:r>
        <w:rPr>
          <w:rFonts w:hint="eastAsia"/>
        </w:rPr>
        <w:t>，結合</w:t>
      </w:r>
      <w:r w:rsidRPr="000302B3">
        <w:rPr>
          <w:rFonts w:hint="eastAsia"/>
          <w:i/>
          <w:iCs/>
          <w:strike/>
          <w:rPrChange w:id="179" w:author="Chun-Huo Chiu" w:date="2024-04-11T17:21:00Z">
            <w:rPr>
              <w:rFonts w:hint="eastAsia"/>
              <w:i/>
              <w:iCs/>
            </w:rPr>
          </w:rPrChange>
        </w:rPr>
        <w:t>B</w:t>
      </w:r>
      <w:r w:rsidRPr="000302B3">
        <w:rPr>
          <w:i/>
          <w:iCs/>
          <w:strike/>
          <w:rPrChange w:id="180" w:author="Chun-Huo Chiu" w:date="2024-04-11T17:21:00Z">
            <w:rPr>
              <w:i/>
              <w:iCs/>
            </w:rPr>
          </w:rPrChange>
        </w:rPr>
        <w:t>e</w:t>
      </w:r>
      <w:r w:rsidRPr="000302B3">
        <w:rPr>
          <w:rFonts w:hint="eastAsia"/>
          <w:i/>
          <w:iCs/>
          <w:strike/>
          <w:rPrChange w:id="181" w:author="Chun-Huo Chiu" w:date="2024-04-11T17:21:00Z">
            <w:rPr>
              <w:rFonts w:hint="eastAsia"/>
              <w:i/>
              <w:iCs/>
            </w:rPr>
          </w:rPrChange>
        </w:rPr>
        <w:t>ta</w:t>
      </w:r>
      <w:ins w:id="182" w:author="Chun-Huo Chiu" w:date="2024-04-11T17:21:00Z">
        <w:r w:rsidR="000302B3">
          <w:rPr>
            <w:rFonts w:hint="eastAsia"/>
            <w:i/>
            <w:iCs/>
          </w:rPr>
          <w:t>貝它</w:t>
        </w:r>
      </w:ins>
      <w:r>
        <w:rPr>
          <w:rFonts w:hint="eastAsia"/>
        </w:rPr>
        <w:t xml:space="preserve"> </w:t>
      </w:r>
      <w:del w:id="183" w:author="Chun-Huo Chiu" w:date="2024-04-11T17:21:00Z">
        <w:r w:rsidRPr="00E668E4" w:rsidDel="000302B3">
          <w:rPr>
            <w:rFonts w:hint="eastAsia"/>
          </w:rPr>
          <w:delText>-</w:delText>
        </w:r>
      </w:del>
      <w:r>
        <w:rPr>
          <w:rFonts w:hint="eastAsia"/>
        </w:rPr>
        <w:t xml:space="preserve"> </w:t>
      </w:r>
      <w:r w:rsidRPr="00E668E4">
        <w:rPr>
          <w:rFonts w:hint="eastAsia"/>
        </w:rPr>
        <w:t>二項式模型</w:t>
      </w:r>
      <w:r>
        <w:rPr>
          <w:rFonts w:hint="eastAsia"/>
        </w:rPr>
        <w:t xml:space="preserve"> (</w:t>
      </w:r>
      <w:r w:rsidRPr="00E668E4">
        <w:t>beta-binomial model</w:t>
      </w:r>
      <w:r>
        <w:rPr>
          <w:rFonts w:hint="eastAsia"/>
        </w:rPr>
        <w:t xml:space="preserve">) </w:t>
      </w:r>
      <w:r>
        <w:rPr>
          <w:rFonts w:hint="eastAsia"/>
        </w:rPr>
        <w:t>修正</w:t>
      </w:r>
      <w:r w:rsidRPr="006E2236">
        <w:rPr>
          <w:rFonts w:hint="eastAsia"/>
          <w:highlight w:val="yellow"/>
          <w:rPrChange w:id="184" w:author="Chun-Huo Chiu" w:date="2024-04-11T17:23:00Z">
            <w:rPr>
              <w:rFonts w:hint="eastAsia"/>
            </w:rPr>
          </w:rPrChange>
        </w:rPr>
        <w:t>原有</w:t>
      </w:r>
      <w:ins w:id="185" w:author="Chun-Huo Chiu" w:date="2024-04-11T17:23:00Z">
        <w:r w:rsidR="006E2236">
          <w:rPr>
            <w:rFonts w:hint="eastAsia"/>
            <w:highlight w:val="yellow"/>
          </w:rPr>
          <w:t>？</w:t>
        </w:r>
      </w:ins>
      <w:r>
        <w:rPr>
          <w:rFonts w:hint="eastAsia"/>
        </w:rPr>
        <w:t>的估計方法</w:t>
      </w:r>
      <w:ins w:id="186" w:author="Chun-Huo Chiu" w:date="2024-04-11T17:23:00Z">
        <w:r w:rsidR="006E2236">
          <w:rPr>
            <w:rFonts w:hint="eastAsia"/>
          </w:rPr>
          <w:t>進行共同物種數的估計</w:t>
        </w:r>
      </w:ins>
      <w:r>
        <w:rPr>
          <w:rFonts w:hint="eastAsia"/>
        </w:rPr>
        <w:t>。</w:t>
      </w:r>
    </w:p>
    <w:p w14:paraId="3712F792" w14:textId="1DAC279C" w:rsidR="00682F22" w:rsidRPr="00FA0F36" w:rsidRDefault="00AC5FA6" w:rsidP="00715DC7">
      <w:pPr>
        <w:ind w:firstLine="425"/>
      </w:pPr>
      <w:r>
        <w:rPr>
          <w:rFonts w:hint="eastAsia"/>
        </w:rPr>
        <w:t>以下為本篇文章的章節安排：在第二章中，首先將針對文章中的數學符號、出現率數據、不同抽樣方式下的單群落與兩群落的物種數估計，以及一些估計指標進行回顧。接著，在第三章中將針對本篇文章所提的修正估計方法進行完整的推導與描述。隨後在第四章中</w:t>
      </w:r>
      <w:ins w:id="187" w:author="Chun-Huo Chiu" w:date="2024-04-11T18:21:00Z">
        <w:r w:rsidR="00D632AA">
          <w:rPr>
            <w:rFonts w:hint="eastAsia"/>
          </w:rPr>
          <w:t>，</w:t>
        </w:r>
      </w:ins>
      <w:del w:id="188" w:author="Chun-Huo Chiu" w:date="2024-04-11T18:21:00Z">
        <w:r w:rsidDel="00D632AA">
          <w:rPr>
            <w:rFonts w:hint="eastAsia"/>
          </w:rPr>
          <w:delText>，</w:delText>
        </w:r>
      </w:del>
      <w:r>
        <w:rPr>
          <w:rFonts w:hint="eastAsia"/>
        </w:rPr>
        <w:t>利用</w:t>
      </w:r>
      <w:ins w:id="189" w:author="Chun-Huo Chiu" w:date="2024-04-11T18:20:00Z">
        <w:r w:rsidR="00D632AA">
          <w:rPr>
            <w:rFonts w:hint="eastAsia"/>
          </w:rPr>
          <w:t>電腦</w:t>
        </w:r>
      </w:ins>
      <w:r w:rsidRPr="00D632AA">
        <w:rPr>
          <w:rFonts w:hint="eastAsia"/>
          <w:strike/>
          <w:rPrChange w:id="190" w:author="Chun-Huo Chiu" w:date="2024-04-11T18:20:00Z">
            <w:rPr>
              <w:rFonts w:hint="eastAsia"/>
            </w:rPr>
          </w:rPrChange>
        </w:rPr>
        <w:t>所</w:t>
      </w:r>
      <w:r>
        <w:rPr>
          <w:rFonts w:hint="eastAsia"/>
        </w:rPr>
        <w:t>模擬出的群落數據，以及兩筆真實資料</w:t>
      </w:r>
      <w:r w:rsidR="00494755">
        <w:rPr>
          <w:rFonts w:hint="eastAsia"/>
        </w:rPr>
        <w:t>：</w:t>
      </w:r>
      <w:r w:rsidRPr="00B13B86">
        <w:rPr>
          <w:rFonts w:hint="eastAsia"/>
        </w:rPr>
        <w:t>澳洲三種極端氣候鳥類資料</w:t>
      </w:r>
      <w:r>
        <w:rPr>
          <w:rFonts w:hint="eastAsia"/>
        </w:rPr>
        <w:t>與</w:t>
      </w:r>
      <w:r>
        <w:rPr>
          <w:rFonts w:hint="eastAsia"/>
        </w:rPr>
        <w:t>BCI</w:t>
      </w:r>
      <w:r>
        <w:rPr>
          <w:rFonts w:hint="eastAsia"/>
        </w:rPr>
        <w:t>資料</w:t>
      </w:r>
      <w:r w:rsidR="00494755">
        <w:rPr>
          <w:rFonts w:hint="eastAsia"/>
        </w:rPr>
        <w:t>，</w:t>
      </w:r>
      <w:r>
        <w:rPr>
          <w:rFonts w:hint="eastAsia"/>
        </w:rPr>
        <w:t>作為</w:t>
      </w:r>
      <w:ins w:id="191" w:author="Chun-Huo Chiu" w:date="2024-04-11T18:21:00Z">
        <w:r w:rsidR="00D632AA">
          <w:rPr>
            <w:rFonts w:hint="eastAsia"/>
          </w:rPr>
          <w:t>群落</w:t>
        </w:r>
      </w:ins>
      <w:r>
        <w:rPr>
          <w:rFonts w:hint="eastAsia"/>
        </w:rPr>
        <w:t>母體</w:t>
      </w:r>
      <w:r w:rsidR="001A22BB">
        <w:rPr>
          <w:rFonts w:hint="eastAsia"/>
        </w:rPr>
        <w:t xml:space="preserve"> </w:t>
      </w:r>
      <w:r w:rsidR="00B5018A">
        <w:rPr>
          <w:rFonts w:hint="eastAsia"/>
        </w:rPr>
        <w:t>(</w:t>
      </w:r>
      <w:r w:rsidR="00935CC7" w:rsidRPr="00935CC7">
        <w:t>Wilson</w:t>
      </w:r>
      <w:r w:rsidR="00B5018A">
        <w:rPr>
          <w:rFonts w:hint="eastAsia"/>
        </w:rPr>
        <w:t xml:space="preserve"> et.al, 202</w:t>
      </w:r>
      <w:r w:rsidR="00935CC7">
        <w:rPr>
          <w:rFonts w:hint="eastAsia"/>
        </w:rPr>
        <w:t>2</w:t>
      </w:r>
      <w:r w:rsidR="00B5018A">
        <w:rPr>
          <w:rFonts w:hint="eastAsia"/>
        </w:rPr>
        <w:t xml:space="preserve">, </w:t>
      </w:r>
      <w:r w:rsidR="00FA0F36" w:rsidRPr="00FA0F36">
        <w:t>Condit</w:t>
      </w:r>
      <w:r w:rsidR="00B5018A">
        <w:rPr>
          <w:rFonts w:hint="eastAsia"/>
        </w:rPr>
        <w:t xml:space="preserve"> et.al, 2019)</w:t>
      </w:r>
      <w:ins w:id="192" w:author="Chun-Huo Chiu" w:date="2024-04-11T18:21:00Z">
        <w:r w:rsidR="00D632AA">
          <w:rPr>
            <w:rFonts w:hint="eastAsia"/>
          </w:rPr>
          <w:t>。再</w:t>
        </w:r>
      </w:ins>
      <w:del w:id="193" w:author="Chun-Huo Chiu" w:date="2024-04-11T18:21:00Z">
        <w:r w:rsidDel="00D632AA">
          <w:rPr>
            <w:rFonts w:hint="eastAsia"/>
          </w:rPr>
          <w:delText>，</w:delText>
        </w:r>
      </w:del>
      <w:r>
        <w:rPr>
          <w:rFonts w:hint="eastAsia"/>
        </w:rPr>
        <w:t>以電腦模擬的方式呈現估計結果，並評估估計式的穩定性。並在第五章中使用</w:t>
      </w:r>
      <w:r w:rsidRPr="00B13B86">
        <w:rPr>
          <w:rFonts w:hint="eastAsia"/>
        </w:rPr>
        <w:t>紅杉國家公園內苔蘚資料</w:t>
      </w:r>
      <w:r>
        <w:rPr>
          <w:rFonts w:hint="eastAsia"/>
        </w:rPr>
        <w:t>進行實例分析</w:t>
      </w:r>
      <w:r w:rsidR="001A22BB">
        <w:rPr>
          <w:rFonts w:hint="eastAsia"/>
        </w:rPr>
        <w:t xml:space="preserve"> (</w:t>
      </w:r>
      <w:r w:rsidR="001A22BB" w:rsidRPr="001A22BB">
        <w:t>Coleman</w:t>
      </w:r>
      <w:r w:rsidR="001A22BB">
        <w:rPr>
          <w:rFonts w:hint="eastAsia"/>
        </w:rPr>
        <w:t xml:space="preserve"> et.al, 2023)</w:t>
      </w:r>
      <w:r>
        <w:rPr>
          <w:rFonts w:hint="eastAsia"/>
        </w:rPr>
        <w:t>，將估計式實際應用於資料分析中。最後針對本篇文章給予一個總結，同時針對研究的未來發展提出討論。</w:t>
      </w:r>
      <w:bookmarkEnd w:id="8"/>
    </w:p>
    <w:p w14:paraId="6A846FE7" w14:textId="77777777" w:rsidR="00682F22" w:rsidRPr="00682F22" w:rsidRDefault="00682F22" w:rsidP="00682F22"/>
    <w:p w14:paraId="2EB3C6D9" w14:textId="77777777" w:rsidR="00687421" w:rsidRPr="008A6038" w:rsidRDefault="00A54ED8">
      <w:pPr>
        <w:widowControl/>
        <w:spacing w:line="240" w:lineRule="auto"/>
        <w:sectPr w:rsidR="00687421" w:rsidRPr="008A6038" w:rsidSect="004F2E60">
          <w:footerReference w:type="default" r:id="rId13"/>
          <w:pgSz w:w="11906" w:h="16838"/>
          <w:pgMar w:top="1440" w:right="1800" w:bottom="1440" w:left="1800" w:header="851" w:footer="992" w:gutter="0"/>
          <w:pgNumType w:start="1"/>
          <w:cols w:space="425"/>
          <w:docGrid w:type="lines" w:linePitch="360"/>
        </w:sectPr>
      </w:pPr>
      <w:r w:rsidRPr="008A6038">
        <w:br w:type="page"/>
      </w:r>
    </w:p>
    <w:p w14:paraId="5237EF95" w14:textId="573610F8" w:rsidR="00F5711D" w:rsidRPr="008A6038" w:rsidRDefault="00DD2ACF" w:rsidP="00C90137">
      <w:pPr>
        <w:pStyle w:val="1"/>
      </w:pPr>
      <w:bookmarkStart w:id="194" w:name="_Toc162382618"/>
      <w:r w:rsidRPr="008A6038">
        <w:rPr>
          <w:rFonts w:hint="eastAsia"/>
        </w:rPr>
        <w:lastRenderedPageBreak/>
        <w:t xml:space="preserve"> </w:t>
      </w:r>
      <w:bookmarkStart w:id="195" w:name="_Toc163389340"/>
      <w:r w:rsidR="00A54ED8" w:rsidRPr="008A6038">
        <w:rPr>
          <w:rFonts w:hint="eastAsia"/>
        </w:rPr>
        <w:t>模型符號介紹與相關文獻回顧</w:t>
      </w:r>
      <w:bookmarkEnd w:id="194"/>
      <w:bookmarkEnd w:id="195"/>
    </w:p>
    <w:p w14:paraId="7A866CC8" w14:textId="5991371B" w:rsidR="00942B5E" w:rsidRPr="008A6038" w:rsidRDefault="00CF46AE" w:rsidP="000D12AD">
      <w:pPr>
        <w:pStyle w:val="2"/>
      </w:pPr>
      <w:bookmarkStart w:id="196" w:name="_Toc162382619"/>
      <w:bookmarkStart w:id="197" w:name="_Toc163389341"/>
      <w:r w:rsidRPr="008A6038">
        <w:rPr>
          <w:rFonts w:hint="eastAsia"/>
        </w:rPr>
        <w:t>符號定義</w:t>
      </w:r>
      <w:bookmarkEnd w:id="196"/>
      <w:bookmarkEnd w:id="197"/>
    </w:p>
    <w:p w14:paraId="5A42031E" w14:textId="77777777" w:rsidR="000D12AD" w:rsidRPr="008A6038" w:rsidRDefault="000D12AD" w:rsidP="000D12AD">
      <w:pPr>
        <w:ind w:firstLine="425"/>
      </w:pPr>
      <w:bookmarkStart w:id="198" w:name="_Hlk156503539"/>
      <w:r w:rsidRPr="008A6038">
        <w:rPr>
          <w:b/>
          <w:bCs/>
        </w:rPr>
        <w:tab/>
      </w:r>
      <w:bookmarkEnd w:id="198"/>
      <w:r w:rsidRPr="008A6038">
        <w:rPr>
          <w:rFonts w:hint="eastAsia"/>
        </w:rPr>
        <w:t>在常見的生態資料的蒐集上，常見的抽樣方式一般分為兩種：其一為以個體為抽樣單位，即豐富度數據</w:t>
      </w:r>
      <w:r w:rsidRPr="008A6038">
        <w:rPr>
          <w:rFonts w:hint="eastAsia"/>
        </w:rPr>
        <w:t xml:space="preserve"> (</w:t>
      </w:r>
      <w:r w:rsidRPr="008A6038">
        <w:t>abundance data)</w:t>
      </w:r>
      <w:r w:rsidRPr="008A6038">
        <w:rPr>
          <w:rFonts w:hint="eastAsia"/>
        </w:rPr>
        <w:t>；其次為依照區塊為抽樣單位，即出現率數據</w:t>
      </w:r>
      <w:r w:rsidRPr="008A6038">
        <w:rPr>
          <w:rFonts w:hint="eastAsia"/>
        </w:rPr>
        <w:t xml:space="preserve"> (</w:t>
      </w:r>
      <w:r w:rsidRPr="008A6038">
        <w:t xml:space="preserve">incidence </w:t>
      </w:r>
      <w:r w:rsidRPr="008A6038">
        <w:rPr>
          <w:rFonts w:hint="eastAsia"/>
        </w:rPr>
        <w:t>d</w:t>
      </w:r>
      <w:r w:rsidRPr="008A6038">
        <w:t>ata)</w:t>
      </w:r>
      <w:r w:rsidRPr="008A6038">
        <w:rPr>
          <w:rFonts w:hint="eastAsia"/>
        </w:rPr>
        <w:t>。本文主要使用以區塊抽樣為主的發生率資料</w:t>
      </w:r>
      <w:r w:rsidRPr="008A6038">
        <w:rPr>
          <w:rFonts w:hint="eastAsia"/>
        </w:rPr>
        <w:t xml:space="preserve"> </w:t>
      </w:r>
      <w:r w:rsidRPr="008A6038">
        <w:rPr>
          <w:rFonts w:hint="eastAsia"/>
        </w:rPr>
        <w:t>。在估計式中，常見符號由以下清單表示：</w:t>
      </w:r>
    </w:p>
    <w:p w14:paraId="317E780E" w14:textId="77777777" w:rsidR="000D12AD" w:rsidRPr="008A6038" w:rsidRDefault="000D12AD" w:rsidP="000D12AD">
      <w:pPr>
        <w:numPr>
          <w:ilvl w:val="0"/>
          <w:numId w:val="4"/>
        </w:numPr>
      </w:pPr>
      <m:oMath>
        <m:r>
          <w:rPr>
            <w:rFonts w:ascii="Cambria Math" w:hAnsi="Cambria Math" w:hint="eastAsia"/>
          </w:rPr>
          <m:t>S</m:t>
        </m:r>
      </m:oMath>
      <w:r w:rsidRPr="008A6038">
        <w:rPr>
          <w:rFonts w:hint="eastAsia"/>
        </w:rPr>
        <w:t>：混合群落中的總相異物種數。</w:t>
      </w:r>
    </w:p>
    <w:p w14:paraId="5BD088FA"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S</m:t>
            </m:r>
          </m:e>
          <m:sub>
            <m:r>
              <w:rPr>
                <w:rFonts w:ascii="Cambria Math" w:hAnsi="Cambria Math"/>
              </w:rPr>
              <m:t>i</m:t>
            </m:r>
          </m:sub>
        </m:sSub>
      </m:oMath>
      <w:r w:rsidR="000D12AD" w:rsidRPr="008A6038">
        <w:rPr>
          <w:rFonts w:hint="eastAsia"/>
        </w:rPr>
        <w:t>：第</w:t>
      </w:r>
      <m:oMath>
        <m:r>
          <w:rPr>
            <w:rFonts w:ascii="Cambria Math" w:hAnsi="Cambria Math" w:hint="eastAsia"/>
          </w:rPr>
          <m:t xml:space="preserve"> </m:t>
        </m:r>
        <m:r>
          <w:rPr>
            <w:rFonts w:ascii="Cambria Math" w:hAnsi="Cambria Math"/>
          </w:rPr>
          <m:t>i</m:t>
        </m:r>
        <m:r>
          <w:rPr>
            <w:rFonts w:ascii="Cambria Math" w:hAnsi="Cambria Math" w:hint="eastAsia"/>
          </w:rPr>
          <m:t xml:space="preserve"> </m:t>
        </m:r>
      </m:oMath>
      <w:r w:rsidR="000D12AD" w:rsidRPr="008A6038">
        <w:rPr>
          <w:rFonts w:hint="eastAsia"/>
        </w:rPr>
        <w:t>群落的物種數，</w:t>
      </w:r>
      <m:oMath>
        <m:r>
          <w:rPr>
            <w:rFonts w:ascii="Cambria Math" w:hAnsi="Cambria Math"/>
          </w:rPr>
          <m:t>i=1,2</m:t>
        </m:r>
      </m:oMath>
      <w:r w:rsidR="000D12AD" w:rsidRPr="008A6038">
        <w:rPr>
          <w:rFonts w:hint="eastAsia"/>
        </w:rPr>
        <w:t>。</w:t>
      </w:r>
    </w:p>
    <w:p w14:paraId="6A23BB2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S</m:t>
            </m:r>
          </m:e>
          <m:sub>
            <m:r>
              <w:rPr>
                <w:rFonts w:ascii="Cambria Math" w:hAnsi="Cambria Math"/>
              </w:rPr>
              <m:t>12</m:t>
            </m:r>
          </m:sub>
        </m:sSub>
      </m:oMath>
      <w:r w:rsidR="000D12AD" w:rsidRPr="008A6038">
        <w:rPr>
          <w:rFonts w:hint="eastAsia"/>
        </w:rPr>
        <w:t>：兩群落的共同物種數。</w:t>
      </w:r>
    </w:p>
    <w:p w14:paraId="77CED8CC"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000D12AD" w:rsidRPr="008A6038">
        <w:rPr>
          <w:rFonts w:hint="eastAsia"/>
        </w:rPr>
        <w:t>：群落中物種</w:t>
      </w:r>
      <m:oMath>
        <m:r>
          <w:rPr>
            <w:rFonts w:ascii="Cambria Math" w:hAnsi="Cambria Math" w:hint="eastAsia"/>
          </w:rPr>
          <m:t>i</m:t>
        </m:r>
      </m:oMath>
      <w:r w:rsidR="000D12AD" w:rsidRPr="008A6038">
        <w:rPr>
          <w:rFonts w:hint="eastAsia"/>
        </w:rPr>
        <w:t>出現的機率，即相對豐富度。</w:t>
      </w:r>
      <m:oMath>
        <m:r>
          <w:rPr>
            <w:rFonts w:ascii="Cambria Math" w:hAnsi="Cambria Math"/>
          </w:rPr>
          <m:t>i=1, 2, …, S</m:t>
        </m:r>
      </m:oMath>
      <w:r w:rsidR="000D12AD" w:rsidRPr="008A6038">
        <w:rPr>
          <w:rFonts w:hint="eastAsia"/>
        </w:rPr>
        <w:t>。</w:t>
      </w:r>
    </w:p>
    <w:p w14:paraId="555FF4F5"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π</m:t>
            </m:r>
          </m:e>
          <m:sub>
            <m:r>
              <w:rPr>
                <w:rFonts w:ascii="Cambria Math" w:hAnsi="Cambria Math"/>
              </w:rPr>
              <m:t>ji</m:t>
            </m:r>
          </m:sub>
        </m:sSub>
      </m:oMath>
      <w:r w:rsidR="000D12AD" w:rsidRPr="008A6038">
        <w:rPr>
          <w:rFonts w:hint="eastAsia"/>
        </w:rPr>
        <w:t>：第</w:t>
      </w:r>
      <m:oMath>
        <m:r>
          <w:rPr>
            <w:rFonts w:ascii="Cambria Math" w:hAnsi="Cambria Math"/>
          </w:rPr>
          <m:t>j</m:t>
        </m:r>
      </m:oMath>
      <w:r w:rsidR="000D12AD" w:rsidRPr="008A6038">
        <w:rPr>
          <w:rFonts w:hint="eastAsia"/>
        </w:rPr>
        <w:t>群落中物種</w:t>
      </w:r>
      <m:oMath>
        <m:r>
          <w:rPr>
            <w:rFonts w:ascii="Cambria Math" w:hAnsi="Cambria Math" w:hint="eastAsia"/>
          </w:rPr>
          <m:t>i</m:t>
        </m:r>
      </m:oMath>
      <w:r w:rsidR="000D12AD" w:rsidRPr="008A6038">
        <w:rPr>
          <w:rFonts w:hint="eastAsia"/>
        </w:rPr>
        <w:t>出現的機率，即相對豐富度。</w:t>
      </w:r>
      <m:oMath>
        <m:r>
          <w:rPr>
            <w:rFonts w:ascii="Cambria Math" w:hAnsi="Cambria Math"/>
          </w:rPr>
          <m:t>i=1, 2, …, S</m:t>
        </m:r>
      </m:oMath>
      <w:r w:rsidR="000D12AD" w:rsidRPr="008A6038">
        <w:rPr>
          <w:rFonts w:hint="eastAsia"/>
        </w:rPr>
        <w:t>，</w:t>
      </w:r>
      <m:oMath>
        <m:r>
          <w:rPr>
            <w:rFonts w:ascii="Cambria Math" w:hAnsi="Cambria Math"/>
          </w:rPr>
          <m:t>j=1, 2</m:t>
        </m:r>
      </m:oMath>
      <w:r w:rsidR="000D12AD" w:rsidRPr="008A6038">
        <w:rPr>
          <w:rFonts w:hint="eastAsia"/>
        </w:rPr>
        <w:t>。</w:t>
      </w:r>
    </w:p>
    <w:p w14:paraId="5D4535BE"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0D12AD" w:rsidRPr="008A6038">
        <w:rPr>
          <w:rFonts w:hint="eastAsia"/>
        </w:rPr>
        <w:t>：第一群落樣本，第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物種出現的區塊數量。</w:t>
      </w:r>
    </w:p>
    <w:p w14:paraId="432B9297"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0D12AD" w:rsidRPr="008A6038">
        <w:rPr>
          <w:rFonts w:hint="eastAsia"/>
        </w:rPr>
        <w:t>：第</w:t>
      </w:r>
      <w:r w:rsidR="000D12AD" w:rsidRPr="008A6038">
        <w:t>二</w:t>
      </w:r>
      <w:r w:rsidR="000D12AD" w:rsidRPr="008A6038">
        <w:rPr>
          <w:rFonts w:hint="eastAsia"/>
        </w:rPr>
        <w:t>群落樣本，第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物種出現的區塊數量。</w:t>
      </w:r>
    </w:p>
    <w:p w14:paraId="79A37927"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D</m:t>
            </m:r>
          </m:e>
          <m:sub>
            <m:r>
              <w:rPr>
                <w:rFonts w:ascii="Cambria Math" w:hAnsi="Cambria Math"/>
              </w:rPr>
              <m:t>12</m:t>
            </m:r>
          </m:sub>
        </m:sSub>
      </m:oMath>
      <w:r w:rsidR="000D12AD" w:rsidRPr="008A6038">
        <w:rPr>
          <w:rFonts w:hint="eastAsia"/>
        </w:rPr>
        <w:t>：兩樣本中出現的共同物種數。</w:t>
      </w:r>
      <m:oMath>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hint="eastAsia"/>
              </w:rPr>
              <m:t>I (</m:t>
            </m:r>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&gt;0 and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nary>
      </m:oMath>
      <w:r w:rsidR="000D12AD" w:rsidRPr="008A6038">
        <w:rPr>
          <w:rFonts w:hint="eastAsia"/>
        </w:rPr>
        <w:t>。</w:t>
      </w:r>
    </w:p>
    <w:p w14:paraId="0F6BC64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T</m:t>
            </m:r>
          </m:e>
          <m:sub>
            <m:r>
              <w:rPr>
                <w:rFonts w:ascii="Cambria Math" w:hAnsi="Cambria Math"/>
              </w:rPr>
              <m:t>i</m:t>
            </m:r>
          </m:sub>
        </m:sSub>
      </m:oMath>
      <w:r w:rsidR="000D12AD" w:rsidRPr="008A6038">
        <w:rPr>
          <w:rFonts w:hint="eastAsia"/>
        </w:rPr>
        <w:t>：第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群集的總區塊數量，</w:t>
      </w:r>
      <m:oMath>
        <m:r>
          <w:rPr>
            <w:rFonts w:ascii="Cambria Math" w:hAnsi="Cambria Math"/>
          </w:rPr>
          <m:t>i=1, 2</m:t>
        </m:r>
      </m:oMath>
      <w:r w:rsidR="000D12AD" w:rsidRPr="008A6038">
        <w:rPr>
          <w:rFonts w:hint="eastAsia"/>
        </w:rPr>
        <w:t>。</w:t>
      </w:r>
    </w:p>
    <w:p w14:paraId="34A17378"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0D12AD" w:rsidRPr="008A6038">
        <w:rPr>
          <w:rFonts w:hint="eastAsia"/>
        </w:rPr>
        <w:t>：第</w:t>
      </w:r>
      <m:oMath>
        <m:r>
          <w:rPr>
            <w:rFonts w:ascii="Cambria Math" w:hAnsi="Cambria Math"/>
          </w:rPr>
          <m:t xml:space="preserve"> </m:t>
        </m:r>
        <m:r>
          <w:rPr>
            <w:rFonts w:ascii="Cambria Math" w:hAnsi="Cambria Math" w:hint="eastAsia"/>
          </w:rPr>
          <m:t>i</m:t>
        </m:r>
        <m:r>
          <w:rPr>
            <w:rFonts w:ascii="Cambria Math" w:hAnsi="Cambria Math"/>
          </w:rPr>
          <m:t xml:space="preserve"> </m:t>
        </m:r>
      </m:oMath>
      <w:r w:rsidR="000D12AD" w:rsidRPr="008A6038">
        <w:rPr>
          <w:rFonts w:hint="eastAsia"/>
        </w:rPr>
        <w:t>群集的抽樣區塊數量，</w:t>
      </w:r>
      <m:oMath>
        <m:r>
          <w:rPr>
            <w:rFonts w:ascii="Cambria Math" w:hAnsi="Cambria Math"/>
          </w:rPr>
          <m:t>i=1, 2</m:t>
        </m:r>
      </m:oMath>
      <w:r w:rsidR="000D12AD" w:rsidRPr="008A6038">
        <w:rPr>
          <w:rFonts w:hint="eastAsia"/>
        </w:rPr>
        <w:t>。</w:t>
      </w:r>
    </w:p>
    <w:p w14:paraId="30D7A3DA" w14:textId="77777777" w:rsidR="000D12AD" w:rsidRPr="008A6038" w:rsidRDefault="000D12AD" w:rsidP="000D12AD">
      <w:pPr>
        <w:numPr>
          <w:ilvl w:val="0"/>
          <w:numId w:val="4"/>
        </w:numPr>
      </w:pPr>
      <m:oMath>
        <m:r>
          <w:rPr>
            <w:rFonts w:ascii="Cambria Math" w:hAnsi="Cambria Math"/>
          </w:rPr>
          <m:t>q</m:t>
        </m:r>
      </m:oMath>
      <w:r w:rsidRPr="008A6038">
        <w:rPr>
          <w:rFonts w:hint="eastAsia"/>
        </w:rPr>
        <w:t>：抽樣比例，</w:t>
      </w:r>
      <m:oMath>
        <m:r>
          <w:rPr>
            <w:rFonts w:ascii="Cambria Math" w:hAnsi="Cambria Math" w:cs="Times New Roman"/>
          </w:rPr>
          <m:t>q =</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oMath>
      <w:r w:rsidRPr="008A6038">
        <w:rPr>
          <w:rFonts w:hint="eastAsia"/>
        </w:rPr>
        <w:t>。</w:t>
      </w:r>
    </w:p>
    <w:p w14:paraId="5BB5B331"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p</m:t>
            </m:r>
          </m:e>
          <m:sub>
            <m:r>
              <w:rPr>
                <w:rFonts w:ascii="Cambria Math" w:hAnsi="Cambria Math"/>
              </w:rPr>
              <m:t>k</m:t>
            </m:r>
          </m:sub>
        </m:sSub>
      </m:oMath>
      <w:r w:rsidR="000D12AD" w:rsidRPr="008A6038">
        <w:rPr>
          <w:rFonts w:hint="eastAsia"/>
        </w:rPr>
        <w:t>：群落樣本中物種的共出現在</w:t>
      </w:r>
      <m:oMath>
        <m:r>
          <w:rPr>
            <w:rFonts w:ascii="Cambria Math" w:hAnsi="Cambria Math"/>
          </w:rPr>
          <m:t>k</m:t>
        </m:r>
      </m:oMath>
      <w:r w:rsidR="000D12AD" w:rsidRPr="008A6038">
        <w:rPr>
          <w:rFonts w:hint="eastAsia"/>
        </w:rPr>
        <w:t>個區塊的機率。</w:t>
      </w:r>
      <m:oMath>
        <m:r>
          <w:rPr>
            <w:rFonts w:ascii="Cambria Math" w:hAnsi="Cambria Math"/>
          </w:rPr>
          <m:t>k</m:t>
        </m:r>
        <m:r>
          <w:rPr>
            <w:rFonts w:ascii="Cambria Math" w:hAnsi="Cambria Math" w:hint="eastAsia"/>
          </w:rPr>
          <m:t>=</m:t>
        </m:r>
        <m:r>
          <w:rPr>
            <w:rFonts w:ascii="Cambria Math" w:hAnsi="Cambria Math"/>
          </w:rPr>
          <m:t>1,</m:t>
        </m:r>
        <m:r>
          <w:rPr>
            <w:rFonts w:ascii="Cambria Math" w:hAnsi="Cambria Math" w:hint="eastAsia"/>
          </w:rPr>
          <m:t xml:space="preserve"> </m:t>
        </m:r>
        <m:r>
          <w:rPr>
            <w:rFonts w:ascii="Cambria Math" w:hAnsi="Cambria Math"/>
          </w:rPr>
          <m:t>2, … , T</m:t>
        </m:r>
      </m:oMath>
      <w:r w:rsidR="000D12AD" w:rsidRPr="008A6038">
        <w:rPr>
          <w:rFonts w:hint="eastAsia"/>
        </w:rPr>
        <w:t>。</w:t>
      </w:r>
    </w:p>
    <w:p w14:paraId="64A84633" w14:textId="77777777" w:rsidR="000D12AD" w:rsidRPr="008A6038" w:rsidRDefault="00000000" w:rsidP="000D12AD">
      <w:pPr>
        <w:numPr>
          <w:ilvl w:val="0"/>
          <w:numId w:val="4"/>
        </w:numPr>
      </w:pP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000D12AD" w:rsidRPr="008A6038">
        <w:rPr>
          <w:rFonts w:hint="eastAsia"/>
        </w:rPr>
        <w:t>：第一群落樣本中物種的共出現在</w:t>
      </w:r>
      <m:oMath>
        <m:r>
          <w:rPr>
            <w:rFonts w:ascii="Cambria Math" w:hAnsi="Cambria Math"/>
          </w:rPr>
          <m:t>k</m:t>
        </m:r>
      </m:oMath>
      <w:bookmarkStart w:id="199" w:name="_Hlk159424187"/>
      <w:r w:rsidR="000D12AD" w:rsidRPr="008A6038">
        <w:rPr>
          <w:rFonts w:hint="eastAsia"/>
        </w:rPr>
        <w:t>個區塊</w:t>
      </w:r>
      <w:bookmarkEnd w:id="199"/>
      <w:r w:rsidR="000D12AD" w:rsidRPr="008A6038">
        <w:rPr>
          <w:rFonts w:hint="eastAsia"/>
        </w:rPr>
        <w:t>，且同時第二群落樣本中物種的共出現在</w:t>
      </w:r>
      <m:oMath>
        <m:r>
          <w:rPr>
            <w:rFonts w:ascii="Cambria Math" w:hAnsi="Cambria Math"/>
          </w:rPr>
          <m:t>l</m:t>
        </m:r>
      </m:oMath>
      <w:r w:rsidR="000D12AD" w:rsidRPr="008A6038">
        <w:rPr>
          <w:rFonts w:hint="eastAsia"/>
        </w:rPr>
        <w:t>個區塊的機率。</w:t>
      </w:r>
      <m:oMath>
        <m:r>
          <w:rPr>
            <w:rFonts w:ascii="Cambria Math" w:hAnsi="Cambria Math"/>
          </w:rPr>
          <m:t>k</m:t>
        </m:r>
        <m:r>
          <w:rPr>
            <w:rFonts w:ascii="Cambria Math" w:hAnsi="Cambria Math" w:hint="eastAsia"/>
          </w:rPr>
          <m:t>=</m:t>
        </m:r>
        <m:r>
          <w:rPr>
            <w:rFonts w:ascii="Cambria Math" w:hAnsi="Cambria Math"/>
          </w:rPr>
          <m:t>1,</m:t>
        </m:r>
        <m:r>
          <w:rPr>
            <w:rFonts w:ascii="Cambria Math" w:hAnsi="Cambria Math" w:hint="eastAsia"/>
          </w:rPr>
          <m:t xml:space="preserve"> </m:t>
        </m:r>
        <m:r>
          <w:rPr>
            <w:rFonts w:ascii="Cambria Math" w:hAnsi="Cambria Math"/>
          </w:rPr>
          <m:t xml:space="preserve">2, … , </m:t>
        </m:r>
        <m:sSub>
          <m:sSubPr>
            <m:ctrlPr>
              <w:rPr>
                <w:rFonts w:ascii="Cambria Math" w:hAnsi="Cambria Math"/>
                <w:i/>
              </w:rPr>
            </m:ctrlPr>
          </m:sSubPr>
          <m:e>
            <m:r>
              <w:rPr>
                <w:rFonts w:ascii="Cambria Math" w:hAnsi="Cambria Math"/>
              </w:rPr>
              <m:t>T</m:t>
            </m:r>
          </m:e>
          <m:sub>
            <m:r>
              <w:rPr>
                <w:rFonts w:ascii="Cambria Math" w:hAnsi="Cambria Math"/>
              </w:rPr>
              <m:t>1</m:t>
            </m:r>
          </m:sub>
        </m:sSub>
      </m:oMath>
      <w:r w:rsidR="000D12AD" w:rsidRPr="008A6038">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000D12AD" w:rsidRPr="008A6038">
        <w:rPr>
          <w:rFonts w:hint="eastAsia"/>
        </w:rPr>
        <w:t>。</w:t>
      </w:r>
    </w:p>
    <w:p w14:paraId="332B353E" w14:textId="77777777" w:rsidR="00876A70" w:rsidRPr="008A6038" w:rsidRDefault="00876A70" w:rsidP="00876A70"/>
    <w:p w14:paraId="5A6BA85E" w14:textId="77777777" w:rsidR="00876A70" w:rsidRPr="008A6038" w:rsidRDefault="00876A70" w:rsidP="00876A70"/>
    <w:p w14:paraId="48854E3B" w14:textId="77777777" w:rsidR="00876A70" w:rsidRPr="008A6038" w:rsidRDefault="00876A70" w:rsidP="00876A70"/>
    <w:p w14:paraId="0433577F" w14:textId="6F270F5D"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m:t>
            </m:r>
          </m:sub>
        </m:sSub>
      </m:oMath>
      <w:r w:rsidR="000D12AD" w:rsidRPr="008A6038">
        <w:rPr>
          <w:rFonts w:hint="eastAsia"/>
        </w:rPr>
        <w:t>：樣本中剛好出現</w:t>
      </w:r>
      <m:oMath>
        <m:r>
          <w:rPr>
            <w:rFonts w:ascii="Cambria Math" w:hAnsi="Cambria Math" w:hint="eastAsia"/>
          </w:rPr>
          <m:t>k</m:t>
        </m:r>
      </m:oMath>
      <w:r w:rsidR="000D12AD" w:rsidRPr="008A6038">
        <w:rPr>
          <w:rFonts w:hint="eastAsia"/>
        </w:rPr>
        <w:t>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n</m:t>
            </m:r>
          </m:e>
          <m:sub>
            <m:r>
              <w:rPr>
                <w:rFonts w:ascii="Cambria Math" w:hAnsi="Cambria Math"/>
              </w:rPr>
              <m:t>i</m:t>
            </m:r>
          </m:sub>
        </m:sSub>
      </m:oMath>
      <w:r w:rsidR="000D12AD" w:rsidRPr="008A6038">
        <w:rPr>
          <w:rFonts w:hint="eastAsia"/>
        </w:rPr>
        <w:t>，</w:t>
      </w:r>
      <m:oMath>
        <m:r>
          <w:rPr>
            <w:rFonts w:ascii="Cambria Math" w:hAnsi="Cambria Math"/>
          </w:rPr>
          <m:t>i=1,2</m:t>
        </m:r>
      </m:oMath>
      <w:r w:rsidR="000D12AD" w:rsidRPr="008A6038">
        <w:rPr>
          <w:rFonts w:hint="eastAsia"/>
        </w:rPr>
        <w:t>。</w:t>
      </w:r>
    </w:p>
    <w:p w14:paraId="269A05D8" w14:textId="178DF024" w:rsidR="000D12AD" w:rsidRPr="00715DC7" w:rsidRDefault="000D12AD" w:rsidP="007353BE">
      <w:pPr>
        <w:ind w:left="360"/>
      </w:pPr>
      <w:r w:rsidRPr="008A6038">
        <w:br/>
      </w:r>
      <m:oMathPara>
        <m:oMath>
          <m:sSub>
            <m:sSubPr>
              <m:ctrlPr>
                <w:rPr>
                  <w:rFonts w:ascii="Cambria Math" w:hAnsi="Cambria Math"/>
                  <w:i/>
                </w:rPr>
              </m:ctrlPr>
            </m:sSubPr>
            <m:e>
              <m:r>
                <w:rPr>
                  <w:rFonts w:ascii="Cambria Math" w:hAnsi="Cambria Math"/>
                </w:rPr>
                <m:t>Q</m:t>
              </m:r>
            </m:e>
            <m:sub>
              <m:r>
                <w:rPr>
                  <w:rFonts w:ascii="Cambria Math" w:hAnsi="Cambria Math"/>
                </w:rPr>
                <m:t>k</m:t>
              </m:r>
              <m:r>
                <w:ins w:id="200" w:author="Chun-Huo Chiu" w:date="2024-04-11T17:09:00Z">
                  <w:rPr>
                    <w:rFonts w:ascii="Cambria Math" w:hAnsi="Cambria Math"/>
                  </w:rPr>
                  <m:t>1</m:t>
                </w:ins>
              </m:r>
              <m:ctrlPr>
                <w:rPr>
                  <w:rFonts w:ascii="Cambria Math" w:hAnsi="Cambria Math" w:hint="eastAsia"/>
                  <w:i/>
                </w:rPr>
              </m:ctrlP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nary>
          <m:r>
            <w:ins w:id="201" w:author="Chun-Huo Chiu" w:date="2024-04-11T17:10:00Z">
              <w:rPr>
                <w:rFonts w:ascii="Cambria Math" w:hAnsi="Cambria Math"/>
              </w:rPr>
              <m:t>,</m:t>
            </w:ins>
          </m:r>
          <m:r>
            <w:del w:id="202" w:author="Chun-Huo Chiu" w:date="2024-04-11T17:10:00Z">
              <w:rPr>
                <w:rFonts w:ascii="Cambria Math" w:hAnsi="Cambria Math"/>
              </w:rPr>
              <m:t xml:space="preserve"> </m:t>
            </w:del>
          </m:r>
          <m:r>
            <w:ins w:id="203" w:author="Chun-Huo Chiu" w:date="2024-04-11T17:10:00Z">
              <w:rPr>
                <w:rFonts w:ascii="Cambria Math" w:hAnsi="Cambria Math"/>
              </w:rPr>
              <m:t xml:space="preserve"> </m:t>
            </w:ins>
          </m:r>
          <m:r>
            <w:del w:id="204" w:author="Chun-Huo Chiu" w:date="2024-04-11T17:10:00Z">
              <w:rPr>
                <w:rFonts w:ascii="Cambria Math" w:hAnsi="Cambria Math"/>
              </w:rPr>
              <m:t>or</m:t>
            </w:del>
          </m:r>
          <m:r>
            <w:rPr>
              <w:rFonts w:ascii="Cambria Math" w:hAnsi="Cambria Math"/>
            </w:rPr>
            <m:t xml:space="preserve"> </m:t>
          </m:r>
          <m:sSub>
            <m:sSubPr>
              <m:ctrlPr>
                <w:ins w:id="205" w:author="Chun-Huo Chiu" w:date="2024-04-11T17:09:00Z">
                  <w:rPr>
                    <w:rFonts w:ascii="Cambria Math" w:hAnsi="Cambria Math"/>
                    <w:i/>
                  </w:rPr>
                </w:ins>
              </m:ctrlPr>
            </m:sSubPr>
            <m:e>
              <m:r>
                <w:ins w:id="206" w:author="Chun-Huo Chiu" w:date="2024-04-11T17:09:00Z">
                  <w:rPr>
                    <w:rFonts w:ascii="Cambria Math" w:hAnsi="Cambria Math"/>
                  </w:rPr>
                  <m:t>Q</m:t>
                </w:ins>
              </m:r>
            </m:e>
            <m:sub>
              <m:r>
                <w:ins w:id="207" w:author="Chun-Huo Chiu" w:date="2024-04-11T17:09:00Z">
                  <w:rPr>
                    <w:rFonts w:ascii="Cambria Math" w:hAnsi="Cambria Math"/>
                  </w:rPr>
                  <m:t>k</m:t>
                </w:ins>
              </m:r>
              <m:r>
                <w:ins w:id="208" w:author="Chun-Huo Chiu" w:date="2024-04-11T17:09:00Z">
                  <w:rPr>
                    <w:rFonts w:ascii="Cambria Math" w:hAnsi="Cambria Math"/>
                  </w:rPr>
                  <m:t>2</m:t>
                </w:ins>
              </m:r>
              <m:ctrlPr>
                <w:ins w:id="209" w:author="Chun-Huo Chiu" w:date="2024-04-11T17:09:00Z">
                  <w:rPr>
                    <w:rFonts w:ascii="Cambria Math" w:hAnsi="Cambria Math" w:hint="eastAsia"/>
                    <w:i/>
                  </w:rPr>
                </w:ins>
              </m:ctrlPr>
            </m:sub>
          </m:sSub>
          <m:r>
            <w:ins w:id="210" w:author="Chun-Huo Chiu" w:date="2024-04-11T17:09:00Z">
              <w:rPr>
                <w:rFonts w:ascii="Cambria Math" w:hAnsi="Cambria Math"/>
              </w:rPr>
              <m:t>=</m:t>
            </w:ins>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I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=k)</m:t>
              </m:r>
            </m:e>
          </m:nary>
        </m:oMath>
      </m:oMathPara>
    </w:p>
    <w:p w14:paraId="481AEF25" w14:textId="77777777" w:rsidR="00715DC7" w:rsidRPr="008A6038" w:rsidRDefault="00715DC7" w:rsidP="007353BE">
      <w:pPr>
        <w:ind w:left="360"/>
      </w:pPr>
    </w:p>
    <w:p w14:paraId="30B3077D"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kl</m:t>
            </m:r>
          </m:sub>
        </m:sSub>
      </m:oMath>
      <w:r w:rsidR="000D12AD" w:rsidRPr="008A6038">
        <w:rPr>
          <w:rFonts w:hint="eastAsia"/>
        </w:rPr>
        <w:t>：樣本中在第</w:t>
      </w:r>
      <w:r w:rsidR="000D12AD" w:rsidRPr="008A6038">
        <w:t>一</w:t>
      </w:r>
      <w:r w:rsidR="000D12AD" w:rsidRPr="008A6038">
        <w:rPr>
          <w:rFonts w:hint="eastAsia"/>
        </w:rPr>
        <w:t>族群出現</w:t>
      </w:r>
      <m:oMath>
        <m:r>
          <w:rPr>
            <w:rFonts w:ascii="Cambria Math" w:hAnsi="Cambria Math"/>
          </w:rPr>
          <m:t>k</m:t>
        </m:r>
      </m:oMath>
      <w:r w:rsidR="000D12AD" w:rsidRPr="008A6038">
        <w:rPr>
          <w:rFonts w:hint="eastAsia"/>
        </w:rPr>
        <w:t>個區塊，並在第二族群出現</w:t>
      </w:r>
      <m:oMath>
        <m:r>
          <w:rPr>
            <w:rFonts w:ascii="Cambria Math" w:hAnsi="Cambria Math"/>
          </w:rPr>
          <m:t xml:space="preserve"> l </m:t>
        </m:r>
      </m:oMath>
      <w:r w:rsidR="000D12AD" w:rsidRPr="008A6038">
        <w:rPr>
          <w:rFonts w:hint="eastAsia"/>
        </w:rPr>
        <w:t>個區塊的物種數。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oMath>
      <w:r w:rsidR="000D12AD" w:rsidRPr="008A6038">
        <w:rPr>
          <w:rFonts w:hint="eastAsia"/>
        </w:rPr>
        <w:t>，</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oMath>
      <w:r w:rsidR="000D12AD" w:rsidRPr="008A6038">
        <w:rPr>
          <w:rFonts w:hint="eastAsia"/>
        </w:rPr>
        <w:t>。</w:t>
      </w:r>
    </w:p>
    <w:p w14:paraId="7DDEF7D9" w14:textId="15EFEF10"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e>
          </m:nary>
          <m:r>
            <w:rPr>
              <w:rFonts w:ascii="Cambria Math" w:hAnsi="Cambria Math"/>
            </w:rPr>
            <m:t xml:space="preserve"> </m:t>
          </m:r>
        </m:oMath>
      </m:oMathPara>
    </w:p>
    <w:p w14:paraId="45D0DB49" w14:textId="77777777" w:rsidR="007353BE" w:rsidRPr="008A6038" w:rsidRDefault="007353BE" w:rsidP="007353BE">
      <w:pPr>
        <w:ind w:left="360"/>
      </w:pPr>
    </w:p>
    <w:p w14:paraId="63CA600E"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rPr>
              <m:t>k</m:t>
            </m:r>
            <m:r>
              <w:rPr>
                <w:rFonts w:ascii="Cambria Math" w:hAnsi="Cambria Math" w:hint="eastAsia"/>
              </w:rPr>
              <m:t>+</m:t>
            </m:r>
          </m:sub>
        </m:sSub>
      </m:oMath>
      <w:r w:rsidR="000D12AD" w:rsidRPr="008A6038">
        <w:rPr>
          <w:rFonts w:hint="eastAsia"/>
        </w:rPr>
        <w:t>：樣本中在第一族群出現</w:t>
      </w:r>
      <m:oMath>
        <m:r>
          <w:rPr>
            <w:rFonts w:ascii="Cambria Math" w:hAnsi="Cambria Math"/>
          </w:rPr>
          <m:t xml:space="preserve">k </m:t>
        </m:r>
      </m:oMath>
      <w:r w:rsidR="000D12AD" w:rsidRPr="008A6038">
        <w:rPr>
          <w:rFonts w:hint="eastAsia"/>
        </w:rPr>
        <w:t>次，並在第二族群出現的物種數。</w:t>
      </w:r>
      <m:oMath>
        <m:r>
          <w:rPr>
            <w:rFonts w:ascii="Cambria Math" w:hAnsi="Cambria Math"/>
          </w:rPr>
          <m:t xml:space="preserve">k=1, 2, …, </m:t>
        </m:r>
        <m:sSub>
          <m:sSubPr>
            <m:ctrlPr>
              <w:rPr>
                <w:rFonts w:ascii="Cambria Math" w:hAnsi="Cambria Math"/>
                <w:i/>
              </w:rPr>
            </m:ctrlPr>
          </m:sSubPr>
          <m:e>
            <m:r>
              <w:rPr>
                <w:rFonts w:ascii="Cambria Math" w:hAnsi="Cambria Math"/>
              </w:rPr>
              <m:t>S</m:t>
            </m:r>
          </m:e>
          <m:sub>
            <m:r>
              <w:rPr>
                <w:rFonts w:ascii="Cambria Math" w:hAnsi="Cambria Math"/>
              </w:rPr>
              <m:t>1</m:t>
            </m:r>
          </m:sub>
        </m:sSub>
        <m:r>
          <w:rPr>
            <w:rFonts w:ascii="Cambria Math" w:hAnsi="Cambria Math"/>
          </w:rPr>
          <m:t xml:space="preserve"> </m:t>
        </m:r>
      </m:oMath>
      <w:r w:rsidR="000D12AD" w:rsidRPr="008A6038">
        <w:rPr>
          <w:rFonts w:hint="eastAsia"/>
        </w:rPr>
        <w:t>。</w:t>
      </w:r>
    </w:p>
    <w:p w14:paraId="6DD72B80" w14:textId="787962A6"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r>
                <w:rPr>
                  <w:rFonts w:ascii="Cambria Math" w:hAnsi="Cambria Math"/>
                </w:rPr>
                <m:t>k+</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&gt;0)</m:t>
              </m:r>
            </m:e>
          </m:nary>
          <m:r>
            <w:rPr>
              <w:rFonts w:ascii="Cambria Math" w:hAnsi="Cambria Math"/>
            </w:rPr>
            <m:t xml:space="preserve"> </m:t>
          </m:r>
        </m:oMath>
      </m:oMathPara>
    </w:p>
    <w:p w14:paraId="0E2C7349" w14:textId="77777777" w:rsidR="007353BE" w:rsidRPr="008A6038" w:rsidRDefault="007353BE" w:rsidP="007353BE">
      <w:pPr>
        <w:ind w:left="360"/>
      </w:pPr>
    </w:p>
    <w:p w14:paraId="33FC47FB" w14:textId="77777777" w:rsidR="007353BE" w:rsidRPr="008A6038" w:rsidRDefault="00000000" w:rsidP="000D12AD">
      <w:pPr>
        <w:numPr>
          <w:ilvl w:val="0"/>
          <w:numId w:val="4"/>
        </w:numPr>
      </w:pPr>
      <m:oMath>
        <m:sSub>
          <m:sSubPr>
            <m:ctrlPr>
              <w:rPr>
                <w:rFonts w:ascii="Cambria Math" w:hAnsi="Cambria Math"/>
                <w:i/>
              </w:rPr>
            </m:ctrlPr>
          </m:sSubPr>
          <m:e>
            <m:r>
              <w:rPr>
                <w:rFonts w:ascii="Cambria Math" w:hAnsi="Cambria Math" w:hint="eastAsia"/>
              </w:rPr>
              <m:t>Q</m:t>
            </m:r>
          </m:e>
          <m:sub>
            <m:r>
              <w:rPr>
                <w:rFonts w:ascii="Cambria Math" w:hAnsi="Cambria Math" w:hint="eastAsia"/>
              </w:rPr>
              <m:t>+</m:t>
            </m:r>
            <m:r>
              <w:rPr>
                <w:rFonts w:ascii="Cambria Math" w:hAnsi="Cambria Math"/>
              </w:rPr>
              <m:t>l</m:t>
            </m:r>
          </m:sub>
        </m:sSub>
      </m:oMath>
      <w:r w:rsidR="000D12AD" w:rsidRPr="008A6038">
        <w:rPr>
          <w:rFonts w:hint="eastAsia"/>
        </w:rPr>
        <w:t>：樣本中在第</w:t>
      </w:r>
      <w:r w:rsidR="000D12AD" w:rsidRPr="008A6038">
        <w:t>一</w:t>
      </w:r>
      <w:r w:rsidR="000D12AD" w:rsidRPr="008A6038">
        <w:rPr>
          <w:rFonts w:hint="eastAsia"/>
        </w:rPr>
        <w:t>族群出現，並在第二族群出現</w:t>
      </w:r>
      <m:oMath>
        <m:r>
          <w:rPr>
            <w:rFonts w:ascii="Cambria Math" w:hAnsi="Cambria Math"/>
          </w:rPr>
          <m:t xml:space="preserve"> l </m:t>
        </m:r>
      </m:oMath>
      <w:r w:rsidR="000D12AD" w:rsidRPr="008A6038">
        <w:rPr>
          <w:rFonts w:hint="eastAsia"/>
        </w:rPr>
        <w:t>次的物種數。</w:t>
      </w:r>
      <m:oMath>
        <m:r>
          <w:rPr>
            <w:rFonts w:ascii="Cambria Math" w:hAnsi="Cambria Math"/>
          </w:rPr>
          <m:t xml:space="preserve">l=1, 2, …, </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 xml:space="preserve"> </m:t>
        </m:r>
      </m:oMath>
      <w:r w:rsidR="000D12AD" w:rsidRPr="008A6038">
        <w:rPr>
          <w:rFonts w:hint="eastAsia"/>
        </w:rPr>
        <w:t>。</w:t>
      </w:r>
    </w:p>
    <w:p w14:paraId="72ACCE73" w14:textId="5A4F6C58" w:rsidR="000D12AD" w:rsidRPr="008A6038" w:rsidRDefault="000D12AD" w:rsidP="007353BE">
      <w:pPr>
        <w:ind w:left="360"/>
      </w:pPr>
      <w:r w:rsidRPr="008A6038">
        <w:br/>
      </w:r>
      <m:oMathPara>
        <m:oMath>
          <m:sSub>
            <m:sSubPr>
              <m:ctrlPr>
                <w:rPr>
                  <w:rFonts w:ascii="Cambria Math" w:hAnsi="Cambria Math"/>
                  <w:i/>
                </w:rPr>
              </m:ctrlPr>
            </m:sSubPr>
            <m:e>
              <m:r>
                <w:rPr>
                  <w:rFonts w:ascii="Cambria Math" w:hAnsi="Cambria Math" w:hint="eastAsia"/>
                </w:rPr>
                <m:t>Q</m:t>
              </m:r>
            </m:e>
            <m:sub>
              <m:r>
                <w:rPr>
                  <w:rFonts w:ascii="Cambria Math" w:hAnsi="Cambria Math"/>
                </w:rPr>
                <m:t>+l</m:t>
              </m:r>
            </m:sub>
          </m:sSub>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2</m:t>
                  </m:r>
                </m:sub>
              </m:sSub>
            </m:sup>
            <m:e>
              <m:r>
                <w:rPr>
                  <w:rFonts w:ascii="Cambria Math" w:hAnsi="Cambria Math"/>
                </w:rPr>
                <m:t>I (</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&gt;0,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oMath>
      </m:oMathPara>
    </w:p>
    <w:p w14:paraId="072D6C38" w14:textId="77777777" w:rsidR="00942B5E" w:rsidRPr="008A6038" w:rsidRDefault="00942B5E" w:rsidP="00942B5E"/>
    <w:p w14:paraId="0E7117AB" w14:textId="77777777" w:rsidR="00D00A2B" w:rsidRPr="008A6038" w:rsidRDefault="00D00A2B">
      <w:pPr>
        <w:widowControl/>
        <w:spacing w:line="240" w:lineRule="auto"/>
        <w:rPr>
          <w:rFonts w:cstheme="majorBidi"/>
          <w:b/>
          <w:bCs/>
          <w:sz w:val="28"/>
          <w:szCs w:val="48"/>
        </w:rPr>
      </w:pPr>
      <w:bookmarkStart w:id="211" w:name="_Toc162382620"/>
      <w:r w:rsidRPr="008A6038">
        <w:br w:type="page"/>
      </w:r>
    </w:p>
    <w:p w14:paraId="4C0F4673" w14:textId="53F58EB8" w:rsidR="009E3F33" w:rsidRPr="008A6038" w:rsidRDefault="009E3F33" w:rsidP="000D12AD">
      <w:pPr>
        <w:pStyle w:val="2"/>
      </w:pPr>
      <w:bookmarkStart w:id="212" w:name="_Toc163389342"/>
      <w:r w:rsidRPr="008A6038">
        <w:rPr>
          <w:rFonts w:hint="eastAsia"/>
        </w:rPr>
        <w:lastRenderedPageBreak/>
        <w:t>相關文獻回顧</w:t>
      </w:r>
      <w:bookmarkEnd w:id="211"/>
      <w:bookmarkEnd w:id="212"/>
    </w:p>
    <w:p w14:paraId="5034B367" w14:textId="77777777" w:rsidR="003F3C66" w:rsidRPr="008A6038" w:rsidRDefault="003F3C66" w:rsidP="000D12AD">
      <w:pPr>
        <w:pStyle w:val="3"/>
      </w:pPr>
      <w:bookmarkStart w:id="213" w:name="_Ref162775811"/>
      <w:r w:rsidRPr="008A6038">
        <w:rPr>
          <w:rFonts w:hint="eastAsia"/>
        </w:rPr>
        <w:t>出現率數據</w:t>
      </w:r>
      <w:bookmarkEnd w:id="213"/>
    </w:p>
    <w:p w14:paraId="10D34EFD" w14:textId="77777777" w:rsidR="003F3C66" w:rsidRPr="008A6038" w:rsidRDefault="003F3C66" w:rsidP="003F3C66">
      <w:pPr>
        <w:ind w:firstLine="425"/>
        <w:jc w:val="both"/>
      </w:pPr>
      <w:r w:rsidRPr="008A6038">
        <w:rPr>
          <w:rFonts w:hint="eastAsia"/>
        </w:rPr>
        <w:t>在大多數的生態調查研究中，抽樣為隨機且獨立的。且抽樣單位通常為陷阱、區塊與定時調查。在出現率數據的抽樣中，大多數的方法是將其中的研究區域劃分為多個面積大致相同的</w:t>
      </w:r>
      <w:r w:rsidRPr="008A6038">
        <w:rPr>
          <w:i/>
          <w:iCs/>
        </w:rPr>
        <w:t>T</w:t>
      </w:r>
      <w:r w:rsidRPr="008A6038">
        <w:rPr>
          <w:rFonts w:hint="eastAsia"/>
        </w:rPr>
        <w:t>個區塊，並從中隨機選擇特定的</w:t>
      </w:r>
      <w:r w:rsidRPr="008A6038">
        <w:rPr>
          <w:rFonts w:hint="eastAsia"/>
          <w:i/>
          <w:iCs/>
        </w:rPr>
        <w:t>t</w:t>
      </w:r>
      <w:r w:rsidRPr="008A6038">
        <w:rPr>
          <w:rFonts w:hint="eastAsia"/>
        </w:rPr>
        <w:t>個區塊做為抽樣樣本進行調查。對於不同類型的物種，準確計算每個抽樣區塊中出現的個體數往往是一件相對困難的。因此在多數情況下，調查時僅記錄該物種在</w:t>
      </w:r>
      <w:r w:rsidRPr="008A6038">
        <w:rPr>
          <w:rFonts w:hint="eastAsia"/>
          <w:i/>
          <w:iCs/>
        </w:rPr>
        <w:t>t</w:t>
      </w:r>
      <w:r w:rsidRPr="008A6038">
        <w:rPr>
          <w:rFonts w:hint="eastAsia"/>
        </w:rPr>
        <w:t>個抽樣區塊中的出現率，即紀錄物種在該區塊出現與否。</w:t>
      </w:r>
    </w:p>
    <w:p w14:paraId="1589E7DA" w14:textId="77777777" w:rsidR="003F3C66" w:rsidRPr="008A6038" w:rsidRDefault="003F3C66" w:rsidP="003F3C66">
      <w:pPr>
        <w:ind w:firstLine="425"/>
        <w:jc w:val="both"/>
      </w:pPr>
      <w:r w:rsidRPr="008A6038">
        <w:rPr>
          <w:rFonts w:hint="eastAsia"/>
        </w:rPr>
        <w:t>出現率數據由一組為</w:t>
      </w:r>
      <w:r w:rsidRPr="008A6038">
        <w:rPr>
          <w:i/>
          <w:iCs/>
        </w:rPr>
        <w:t>t</w:t>
      </w:r>
      <w:r w:rsidRPr="008A6038">
        <w:rPr>
          <w:rFonts w:hint="eastAsia"/>
        </w:rPr>
        <w:t>個抽樣區塊的樣本所組成，並記錄每個區塊中每種物種的出現或是未出現，以形成一個具有</w:t>
      </w:r>
      <w:r w:rsidRPr="008A6038">
        <w:rPr>
          <w:rFonts w:hint="eastAsia"/>
          <w:i/>
          <w:iCs/>
        </w:rPr>
        <w:t>S</w:t>
      </w:r>
      <w:r w:rsidRPr="008A6038">
        <w:rPr>
          <w:rFonts w:hint="eastAsia"/>
        </w:rPr>
        <w:t>行與</w:t>
      </w:r>
      <w:r w:rsidRPr="008A6038">
        <w:rPr>
          <w:rFonts w:hint="eastAsia"/>
          <w:i/>
          <w:iCs/>
        </w:rPr>
        <w:t>t</w:t>
      </w:r>
      <w:r w:rsidRPr="008A6038">
        <w:rPr>
          <w:rFonts w:hint="eastAsia"/>
        </w:rPr>
        <w:t>列的矩陣</w:t>
      </w:r>
      <m:oMath>
        <m:sSub>
          <m:sSubPr>
            <m:ctrlPr>
              <w:rPr>
                <w:rFonts w:ascii="Cambria Math" w:hAnsi="Cambria Math"/>
                <w:i/>
              </w:rPr>
            </m:ctrlPr>
          </m:sSubPr>
          <m:e>
            <m:r>
              <w:rPr>
                <w:rFonts w:ascii="Cambria Math" w:hAnsi="Cambria Math"/>
              </w:rPr>
              <m:t>W</m:t>
            </m:r>
            <m:ctrlPr>
              <w:rPr>
                <w:rFonts w:ascii="Cambria Math" w:hAnsi="Cambria Math" w:hint="eastAsia"/>
                <w:i/>
              </w:rPr>
            </m:ctrlPr>
          </m:e>
          <m:sub>
            <m:r>
              <w:rPr>
                <w:rFonts w:ascii="Cambria Math" w:hAnsi="Cambria Math"/>
              </w:rPr>
              <m:t>ij</m:t>
            </m:r>
          </m:sub>
        </m:sSub>
      </m:oMath>
      <w:r w:rsidRPr="008A6038">
        <w:rPr>
          <w:rFonts w:hint="eastAsia"/>
        </w:rPr>
        <w:t>。其中，若是在第</w:t>
      </w:r>
      <w:r w:rsidRPr="008A6038">
        <w:rPr>
          <w:rFonts w:hint="eastAsia"/>
          <w:i/>
          <w:iCs/>
        </w:rPr>
        <w:t>j</w:t>
      </w:r>
      <w:r w:rsidRPr="008A6038">
        <w:rPr>
          <w:rFonts w:hint="eastAsia"/>
        </w:rPr>
        <w:t>個區塊中發現</w:t>
      </w:r>
      <w:proofErr w:type="spellStart"/>
      <w:r w:rsidRPr="008A6038">
        <w:rPr>
          <w:rFonts w:hint="eastAsia"/>
          <w:i/>
          <w:iCs/>
        </w:rPr>
        <w:t>i</w:t>
      </w:r>
      <w:proofErr w:type="spellEnd"/>
      <w:r w:rsidRPr="008A6038">
        <w:rPr>
          <w:rFonts w:hint="eastAsia"/>
        </w:rPr>
        <w:t>物種，則計為</w:t>
      </w:r>
      <w:r w:rsidRPr="008A6038">
        <w:rPr>
          <w:rFonts w:hint="eastAsia"/>
        </w:rPr>
        <w:t>1</w:t>
      </w:r>
      <w:r w:rsidRPr="008A6038">
        <w:rPr>
          <w:rFonts w:hint="eastAsia"/>
        </w:rPr>
        <w:t>；反之若尚未觀測到該物種則計為</w:t>
      </w:r>
      <w:r w:rsidRPr="008A6038">
        <w:rPr>
          <w:rFonts w:hint="eastAsia"/>
        </w:rPr>
        <w:t>0</w:t>
      </w:r>
      <w:r w:rsidRPr="008A6038">
        <w:rPr>
          <w:rFonts w:hint="eastAsia"/>
        </w:rPr>
        <w:t>。</w:t>
      </w:r>
    </w:p>
    <w:p w14:paraId="6690428D" w14:textId="77777777" w:rsidR="003F3C66" w:rsidRPr="008A6038" w:rsidRDefault="003F3C66" w:rsidP="003F3C66">
      <w:pPr>
        <w:ind w:firstLine="425"/>
        <w:jc w:val="both"/>
      </w:pPr>
      <w:r w:rsidRPr="008A6038">
        <w:rPr>
          <w:rFonts w:hint="eastAsia"/>
        </w:rPr>
        <w:t>又</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Pr="008A6038">
        <w:rPr>
          <w:rFonts w:hint="eastAsia"/>
        </w:rPr>
        <w:t>被定義為該樣本中的出現頻率向量，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 xml:space="preserve">= </m:t>
        </m:r>
        <m:nary>
          <m:naryPr>
            <m:chr m:val="∑"/>
            <m:ctrlPr>
              <w:rPr>
                <w:rFonts w:ascii="Cambria Math" w:hAnsi="Cambria Math"/>
                <w:i/>
              </w:rPr>
            </m:ctrlPr>
          </m:naryPr>
          <m:sub>
            <m:r>
              <w:rPr>
                <w:rFonts w:ascii="Cambria Math" w:hAnsi="Cambria Math"/>
              </w:rPr>
              <m:t>j=1</m:t>
            </m:r>
          </m:sub>
          <m:sup>
            <m:r>
              <w:rPr>
                <w:rFonts w:ascii="Cambria Math" w:hAnsi="Cambria Math"/>
              </w:rPr>
              <m:t>t</m:t>
            </m:r>
          </m:sup>
          <m:e>
            <m:sSub>
              <m:sSubPr>
                <m:ctrlPr>
                  <w:rPr>
                    <w:rFonts w:ascii="Cambria Math" w:hAnsi="Cambria Math"/>
                    <w:i/>
                  </w:rPr>
                </m:ctrlPr>
              </m:sSubPr>
              <m:e>
                <m:r>
                  <w:rPr>
                    <w:rFonts w:ascii="Cambria Math" w:hAnsi="Cambria Math"/>
                  </w:rPr>
                  <m:t>W</m:t>
                </m:r>
              </m:e>
              <m:sub>
                <m:r>
                  <w:rPr>
                    <w:rFonts w:ascii="Cambria Math" w:hAnsi="Cambria Math"/>
                  </w:rPr>
                  <m:t>ij</m:t>
                </m:r>
              </m:sub>
            </m:sSub>
          </m:e>
        </m:nary>
      </m:oMath>
      <w:r w:rsidRPr="008A6038">
        <w:rPr>
          <w:rFonts w:hint="eastAsia"/>
        </w:rPr>
        <w:t>，表示在該樣本中第</w:t>
      </w:r>
      <w:proofErr w:type="spellStart"/>
      <w:r w:rsidRPr="008A6038">
        <w:rPr>
          <w:rFonts w:hint="eastAsia"/>
        </w:rPr>
        <w:t>i</w:t>
      </w:r>
      <w:proofErr w:type="spellEnd"/>
      <w:r w:rsidRPr="008A6038">
        <w:rPr>
          <w:rFonts w:hint="eastAsia"/>
        </w:rPr>
        <w:t>物種出現的總區塊數量。若</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rPr>
          <m:t>=0</m:t>
        </m:r>
      </m:oMath>
      <w:r w:rsidRPr="008A6038">
        <w:rPr>
          <w:rFonts w:hint="eastAsia"/>
        </w:rPr>
        <w:t>則表示該抽樣樣本中並無觀測到該物種，且在樣本中觀測到的物種總數為</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，故</w:t>
      </w:r>
      <m:oMath>
        <m:r>
          <w:rPr>
            <w:rFonts w:ascii="Cambria Math" w:hAnsi="Cambria Math"/>
          </w:rPr>
          <m:t>0≤</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&lt;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w:t>
      </w:r>
    </w:p>
    <w:p w14:paraId="47560971" w14:textId="3615F18D" w:rsidR="003F3C66" w:rsidRPr="008A6038" w:rsidRDefault="003F3C66" w:rsidP="003F3C66">
      <w:pPr>
        <w:ind w:firstLine="425"/>
        <w:jc w:val="both"/>
      </w:pPr>
      <w:r w:rsidRPr="008A6038">
        <w:rPr>
          <w:rFonts w:hint="eastAsia"/>
        </w:rPr>
        <w:t>並且，可令</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m:t>
            </m:r>
          </m:sub>
        </m:sSub>
      </m:oMath>
      <w:r w:rsidRPr="008A6038">
        <w:rPr>
          <w:rFonts w:hint="eastAsia"/>
        </w:rPr>
        <w:t>表示在出現頻率向量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w:r w:rsidRPr="008A6038">
        <w:rPr>
          <w:rFonts w:hint="eastAsia"/>
          <w:i/>
          <w:iCs/>
        </w:rPr>
        <w:t>k</w:t>
      </w:r>
      <w:r w:rsidRPr="008A6038">
        <w:rPr>
          <w:rFonts w:hint="eastAsia"/>
        </w:rPr>
        <w:t>次的物種數，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m:t>
            </m:r>
          </m:sub>
        </m:sSub>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nary>
      </m:oMath>
      <w:r w:rsidRPr="008A6038">
        <w:rPr>
          <w:rFonts w:hint="eastAsia"/>
        </w:rPr>
        <w:t>，且</w:t>
      </w:r>
      <w:r w:rsidR="008A6038" w:rsidRPr="008A6038">
        <w:rPr>
          <w:i/>
          <w:iCs/>
        </w:rPr>
        <w:t>k=1, 2, …, t</w:t>
      </w:r>
      <w:r w:rsidRPr="008A6038">
        <w:rPr>
          <w:rFonts w:hint="eastAsia"/>
        </w:rPr>
        <w:t>。故</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1</m:t>
            </m:r>
          </m:sub>
        </m:sSub>
      </m:oMath>
      <w:r w:rsidRPr="008A6038">
        <w:rPr>
          <w:rFonts w:hint="eastAsia"/>
        </w:rPr>
        <w:t>為在該樣本中僅出現在一個區塊的物種數，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2</m:t>
            </m:r>
          </m:sub>
        </m:sSub>
      </m:oMath>
      <w:r w:rsidRPr="008A6038">
        <w:rPr>
          <w:rFonts w:hint="eastAsia"/>
        </w:rPr>
        <w:t>為在該樣本中出現在兩個區塊的物種數，並依此類推。除此之外，</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0</m:t>
            </m:r>
          </m:sub>
        </m:sSub>
      </m:oMath>
      <w:r w:rsidRPr="008A6038">
        <w:rPr>
          <w:rFonts w:hint="eastAsia"/>
        </w:rPr>
        <w:t>為在該樣本並未被觀測到的物種數。而真實的物種數</w:t>
      </w:r>
      <w:r w:rsidR="008A6038" w:rsidRPr="008A6038">
        <w:rPr>
          <w:rFonts w:hint="eastAsia"/>
          <w:i/>
          <w:iCs/>
        </w:rPr>
        <w:t>S</w:t>
      </w:r>
      <w:r w:rsidRPr="008A6038">
        <w:rPr>
          <w:rFonts w:hint="eastAsia"/>
        </w:rPr>
        <w:t>，應為被觀測到的物種數</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obs</m:t>
            </m:r>
          </m:sub>
        </m:sSub>
      </m:oMath>
      <w:r w:rsidRPr="008A6038">
        <w:rPr>
          <w:rFonts w:hint="eastAsia"/>
        </w:rPr>
        <w:t>與未被觀測到的物種數</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0</m:t>
            </m:r>
          </m:sub>
        </m:sSub>
      </m:oMath>
      <w:r w:rsidRPr="008A6038">
        <w:rPr>
          <w:rFonts w:hint="eastAsia"/>
        </w:rPr>
        <w:t>之總和。</w:t>
      </w:r>
    </w:p>
    <w:p w14:paraId="4AB5154F" w14:textId="125D4E00" w:rsidR="003F3C66" w:rsidRPr="008A6038" w:rsidRDefault="003F3C66" w:rsidP="003F3C66">
      <w:pPr>
        <w:widowControl/>
        <w:spacing w:line="240" w:lineRule="auto"/>
      </w:pPr>
    </w:p>
    <w:p w14:paraId="1FFF48B3" w14:textId="77777777" w:rsidR="003F3C66" w:rsidRPr="008A6038" w:rsidRDefault="003F3C66" w:rsidP="000D12AD">
      <w:pPr>
        <w:pStyle w:val="3"/>
      </w:pPr>
      <w:r w:rsidRPr="008A6038">
        <w:rPr>
          <w:rFonts w:hint="eastAsia"/>
        </w:rPr>
        <w:t>取後放回之抽樣方式</w:t>
      </w:r>
    </w:p>
    <w:p w14:paraId="1F94BC11" w14:textId="77777777" w:rsidR="003F3C66" w:rsidRPr="008A6038" w:rsidRDefault="003F3C66" w:rsidP="003F3C66">
      <w:pPr>
        <w:ind w:firstLine="425"/>
      </w:pPr>
      <w:r w:rsidRPr="008A6038">
        <w:rPr>
          <w:rFonts w:hint="eastAsia"/>
        </w:rPr>
        <w:t>在生態調查的研究中，物種數或稱物種豐富度是最直接呈現多樣性的指標之一，往往需要消耗大量的人力、經費與時間等成本。這使得在抽樣的結果中，能看見所有物種皆出現之狀況的機率大幅降低。也就是說，在大部分的生態調查結果中，皆可能存在部分未被觀測到的物種。因此，需針對該部分未被</w:t>
      </w:r>
      <w:r w:rsidRPr="008A6038">
        <w:rPr>
          <w:rFonts w:hint="eastAsia"/>
        </w:rPr>
        <w:lastRenderedPageBreak/>
        <w:t>觀測到的物種進行估計，以獲取到更接近於真實物種豐富度的結果。</w:t>
      </w:r>
    </w:p>
    <w:p w14:paraId="27FFA521" w14:textId="77777777" w:rsidR="003F3C66" w:rsidRPr="008A6038" w:rsidRDefault="003F3C66" w:rsidP="003F3C66">
      <w:pPr>
        <w:ind w:firstLine="425"/>
      </w:pPr>
      <w:r w:rsidRPr="008A6038">
        <w:rPr>
          <w:rFonts w:hint="eastAsia"/>
        </w:rPr>
        <w:t>對於出現率數據所開發之物種豐富度估計的模型多數皆式依據捉放法</w:t>
      </w:r>
      <w:r w:rsidRPr="008A6038">
        <w:rPr>
          <w:rFonts w:hint="eastAsia"/>
        </w:rPr>
        <w:t xml:space="preserve"> (</w:t>
      </w:r>
      <w:r w:rsidRPr="008A6038">
        <w:t>capture-recapture</w:t>
      </w:r>
      <w:r w:rsidRPr="008A6038">
        <w:rPr>
          <w:rFonts w:hint="eastAsia"/>
        </w:rPr>
        <w:t xml:space="preserve">) </w:t>
      </w:r>
      <w:r w:rsidRPr="008A6038">
        <w:rPr>
          <w:rFonts w:hint="eastAsia"/>
        </w:rPr>
        <w:t>的抽樣方式為基礎所建立。一般而言，傳統的捉放法是藉由單一物種「個體數」，針對該物種在群落中所佔比例進行估計。而在物種豐富度的估計中，可將捉放法「個體數」對應至「物種數」，已估計群落中的物種數作為物種豐富度的指標所使用。</w:t>
      </w:r>
    </w:p>
    <w:p w14:paraId="156EAB5F" w14:textId="77777777" w:rsidR="003F3C66" w:rsidRPr="008A6038" w:rsidRDefault="003F3C66" w:rsidP="003F3C66">
      <w:pPr>
        <w:ind w:firstLine="425"/>
        <w:rPr>
          <w:i/>
        </w:rPr>
      </w:pPr>
      <w:r w:rsidRPr="008A6038">
        <w:rPr>
          <w:rFonts w:hint="eastAsia"/>
        </w:rPr>
        <w:t>在物種豐富度的調查結果中，又可將物種大致分為豐富物種與稀有物種。在大多數情況下，稀有物種對於未被觀測到的物種提供了更為豐富的資訊。這是由於，相較於皆為豐富物種的樣本，在某樣本中含有大量的稀有物種時，通常情況下，在該樣本所抽樣地區應存在更多尚未被觀測到的物種。因此在過去許多研究中，皆是藉由稀有物種對物種豐富度的估計進行修正。</w:t>
      </w:r>
    </w:p>
    <w:p w14:paraId="51B120D2" w14:textId="51C32883" w:rsidR="003F3C66" w:rsidRPr="008A6038" w:rsidRDefault="003F3C66" w:rsidP="003F3C66">
      <w:r w:rsidRPr="008A6038">
        <w:tab/>
      </w:r>
      <w:r w:rsidRPr="008A6038">
        <w:rPr>
          <w:rFonts w:hint="eastAsia"/>
        </w:rPr>
        <w:t>依據</w:t>
      </w:r>
      <w:r w:rsidRPr="008A6038">
        <w:fldChar w:fldCharType="begin"/>
      </w:r>
      <w:r w:rsidRPr="008A6038">
        <w:instrText xml:space="preserve"> </w:instrText>
      </w:r>
      <w:r w:rsidRPr="008A6038">
        <w:rPr>
          <w:rFonts w:hint="eastAsia"/>
        </w:rPr>
        <w:instrText>REF _Ref162775811 \r \h</w:instrText>
      </w:r>
      <w:r w:rsidRPr="008A6038">
        <w:instrText xml:space="preserve"> </w:instrText>
      </w:r>
      <w:r w:rsidR="008A6038">
        <w:instrText xml:space="preserve"> \* MERGEFORMAT </w:instrText>
      </w:r>
      <w:r w:rsidRPr="008A6038">
        <w:fldChar w:fldCharType="separate"/>
      </w:r>
      <w:r w:rsidR="009D47CB">
        <w:t>2.2.1</w:t>
      </w:r>
      <w:r w:rsidRPr="008A6038">
        <w:fldChar w:fldCharType="end"/>
      </w:r>
      <w:r w:rsidRPr="008A6038">
        <w:rPr>
          <w:rFonts w:hint="eastAsia"/>
        </w:rPr>
        <w:t>所述，出現率數據的樣本來自於依照物種抽樣區塊的出現率矩陣</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oMath>
      <w:r w:rsidRPr="008A6038">
        <w:rPr>
          <w:rFonts w:hint="eastAsia"/>
        </w:rPr>
        <w:t>所組成。並可將該矩陣整理成出現頻率向量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oMath>
      <w:r w:rsidRPr="008A6038">
        <w:rPr>
          <w:rFonts w:hint="eastAsia"/>
        </w:rPr>
        <w:t>應為服從伯努力分佈</w:t>
      </w:r>
      <w:r w:rsidRPr="008A6038">
        <w:rPr>
          <w:rFonts w:hint="eastAsia"/>
        </w:rPr>
        <w:t xml:space="preserve"> (</w:t>
      </w:r>
      <w:r w:rsidRPr="008A6038">
        <w:t>Bernoulli distribution</w:t>
      </w:r>
      <w:r w:rsidRPr="008A6038">
        <w:rPr>
          <w:rFonts w:hint="eastAsia"/>
        </w:rPr>
        <w:t xml:space="preserve">) </w:t>
      </w:r>
      <w:r w:rsidRPr="008A6038">
        <w:rPr>
          <w:rFonts w:hint="eastAsia"/>
        </w:rPr>
        <w:t>的隨機變數，且當</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r>
          <w:rPr>
            <w:rFonts w:ascii="Cambria Math" w:hAnsi="Cambria Math"/>
          </w:rPr>
          <m:t>=1</m:t>
        </m:r>
      </m:oMath>
      <w:r w:rsidRPr="008A6038">
        <w:rPr>
          <w:rFonts w:hint="eastAsia"/>
        </w:rPr>
        <w:t>時機率為</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，而</w:t>
      </w:r>
      <m:oMath>
        <m:sSub>
          <m:sSubPr>
            <m:ctrlPr>
              <w:rPr>
                <w:rFonts w:ascii="Cambria Math" w:hAnsi="Cambria Math"/>
                <w:i/>
              </w:rPr>
            </m:ctrlPr>
          </m:sSubPr>
          <m:e>
            <m:r>
              <w:rPr>
                <w:rFonts w:ascii="Cambria Math" w:hAnsi="Cambria Math" w:hint="eastAsia"/>
              </w:rPr>
              <m:t>W</m:t>
            </m:r>
            <m:ctrlPr>
              <w:rPr>
                <w:rFonts w:ascii="Cambria Math" w:hAnsi="Cambria Math" w:hint="eastAsia"/>
                <w:i/>
              </w:rPr>
            </m:ctrlPr>
          </m:e>
          <m:sub>
            <m:r>
              <w:rPr>
                <w:rFonts w:ascii="Cambria Math" w:hAnsi="Cambria Math"/>
              </w:rPr>
              <m:t>ij</m:t>
            </m:r>
          </m:sub>
        </m:sSub>
        <m:r>
          <w:rPr>
            <w:rFonts w:ascii="Cambria Math" w:hAnsi="Cambria Math"/>
          </w:rPr>
          <m:t>=0</m:t>
        </m:r>
      </m:oMath>
      <w:r w:rsidRPr="008A6038">
        <w:rPr>
          <w:rFonts w:hint="eastAsia"/>
        </w:rPr>
        <w:t>時機率為</w:t>
      </w:r>
      <m:oMath>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。則發生率矩陣的機率分佈為：</w:t>
      </w:r>
    </w:p>
    <w:p w14:paraId="1344F2CE" w14:textId="77777777" w:rsidR="003F3C66" w:rsidRPr="008A6038" w:rsidRDefault="003F3C66" w:rsidP="003F3C66"/>
    <w:p w14:paraId="57238C7F" w14:textId="77777777" w:rsidR="003F3C66" w:rsidRPr="008A6038" w:rsidRDefault="003F3C66" w:rsidP="003F3C66">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W</m:t>
                  </m:r>
                </m:e>
                <m:sub>
                  <m:r>
                    <w:rPr>
                      <w:rFonts w:ascii="Cambria Math" w:hAnsi="Cambria Math"/>
                    </w:rPr>
                    <m:t>ij</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ij</m:t>
                  </m:r>
                </m:sub>
              </m:sSub>
              <w:bookmarkStart w:id="214" w:name="_Hlk162297837"/>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w:bookmarkEnd w:id="214"/>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t</m:t>
                  </m:r>
                </m:sup>
                <m:e>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rPr>
                            <m:t>w</m:t>
                          </m:r>
                        </m:e>
                        <m:sub>
                          <m:r>
                            <w:rPr>
                              <w:rFonts w:ascii="Cambria Math" w:hAnsi="Cambria Math"/>
                            </w:rPr>
                            <m:t>ij</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1-</m:t>
                      </m:r>
                      <m:sSub>
                        <m:sSubPr>
                          <m:ctrlPr>
                            <w:rPr>
                              <w:rFonts w:ascii="Cambria Math" w:hAnsi="Cambria Math"/>
                              <w:i/>
                            </w:rPr>
                          </m:ctrlPr>
                        </m:sSubPr>
                        <m:e>
                          <m:r>
                            <w:rPr>
                              <w:rFonts w:ascii="Cambria Math" w:hAnsi="Cambria Math"/>
                            </w:rPr>
                            <m:t>w</m:t>
                          </m:r>
                        </m:e>
                        <m:sub>
                          <m:r>
                            <w:rPr>
                              <w:rFonts w:ascii="Cambria Math" w:hAnsi="Cambria Math"/>
                            </w:rPr>
                            <m:t>ij</m:t>
                          </m:r>
                        </m:sub>
                      </m:sSub>
                    </m:sup>
                  </m:sSup>
                </m:e>
              </m:nary>
            </m:e>
          </m:nary>
        </m:oMath>
      </m:oMathPara>
    </w:p>
    <w:p w14:paraId="4150D4F6" w14:textId="77777777" w:rsidR="003F3C66" w:rsidRPr="008A6038" w:rsidRDefault="003F3C66" w:rsidP="003F3C66"/>
    <w:p w14:paraId="5506B3B6" w14:textId="77777777" w:rsidR="003F3C66" w:rsidRPr="008A6038" w:rsidRDefault="003F3C66" w:rsidP="003F3C66">
      <w:r w:rsidRPr="008A6038">
        <w:rPr>
          <w:rFonts w:hint="eastAsia"/>
        </w:rPr>
        <w:t>又，物種數出現頻率向量</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服從二項分佈</w:t>
      </w:r>
      <w:r w:rsidRPr="008A6038">
        <w:rPr>
          <w:rFonts w:hint="eastAsia"/>
        </w:rPr>
        <w:t xml:space="preserve"> (</w:t>
      </w:r>
      <w:r w:rsidRPr="008A6038">
        <w:t>binomial distribution</w:t>
      </w:r>
      <w:r w:rsidRPr="008A6038">
        <w:rPr>
          <w:rFonts w:hint="eastAsia"/>
        </w:rPr>
        <w:t>)</w:t>
      </w:r>
      <w:r w:rsidRPr="008A6038">
        <w:rPr>
          <w:rFonts w:hint="eastAsia"/>
        </w:rPr>
        <w:t>：</w:t>
      </w:r>
    </w:p>
    <w:p w14:paraId="7D293EDB" w14:textId="77777777" w:rsidR="003F3C66" w:rsidRPr="008A6038" w:rsidRDefault="003F3C66" w:rsidP="003F3C66"/>
    <w:p w14:paraId="325D4D6C" w14:textId="77777777" w:rsidR="003F3C66" w:rsidRPr="008A6038" w:rsidRDefault="003F3C66" w:rsidP="003F3C66">
      <w:pPr>
        <w:rPr>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r>
                <w:rPr>
                  <w:rFonts w:ascii="Cambria Math" w:hAnsi="Cambria Math" w:hint="eastAsia"/>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rPr>
                        <m:t>x</m:t>
                      </m:r>
                    </m:e>
                    <m:sub>
                      <m:r>
                        <w:rPr>
                          <w:rFonts w:ascii="Cambria Math" w:hAnsi="Cambria Math"/>
                        </w:rPr>
                        <m:t>i</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sup>
              </m:sSup>
            </m:e>
          </m:nary>
        </m:oMath>
      </m:oMathPara>
    </w:p>
    <w:p w14:paraId="406FF76F" w14:textId="77777777" w:rsidR="003F3C66" w:rsidRPr="008A6038" w:rsidRDefault="003F3C66" w:rsidP="003F3C66">
      <w:pPr>
        <w:widowControl/>
        <w:spacing w:line="240" w:lineRule="auto"/>
        <w:rPr>
          <w:rFonts w:cstheme="majorBidi"/>
          <w:b/>
          <w:bCs/>
          <w:kern w:val="0"/>
          <w:szCs w:val="28"/>
        </w:rPr>
      </w:pPr>
    </w:p>
    <w:p w14:paraId="227436F1" w14:textId="77777777" w:rsidR="003F3C66" w:rsidRPr="008A6038" w:rsidRDefault="003F3C66" w:rsidP="00642A73">
      <w:pPr>
        <w:pStyle w:val="4"/>
        <w:numPr>
          <w:ilvl w:val="0"/>
          <w:numId w:val="0"/>
        </w:numPr>
        <w:ind w:left="425" w:hanging="425"/>
      </w:pPr>
      <w:r w:rsidRPr="008A6038">
        <w:lastRenderedPageBreak/>
        <w:t>單群落物種數估計</w:t>
      </w:r>
    </w:p>
    <w:p w14:paraId="5F6C7851" w14:textId="77777777" w:rsidR="003F3C66" w:rsidRPr="008A6038" w:rsidRDefault="003F3C66" w:rsidP="003F3C66">
      <w:pPr>
        <w:jc w:val="both"/>
      </w:pPr>
      <w:r w:rsidRPr="008A6038">
        <w:tab/>
      </w:r>
      <w:commentRangeStart w:id="215"/>
      <w:r w:rsidRPr="008A6038">
        <w:rPr>
          <w:rFonts w:hint="eastAsia"/>
        </w:rPr>
        <w:t>Ch</w:t>
      </w:r>
      <w:r w:rsidRPr="008A6038">
        <w:t>ao (1987)</w:t>
      </w:r>
      <w:commentRangeEnd w:id="215"/>
      <w:r w:rsidRPr="008A6038">
        <w:rPr>
          <w:rStyle w:val="af6"/>
        </w:rPr>
        <w:commentReference w:id="215"/>
      </w:r>
      <w:r w:rsidRPr="008A6038">
        <w:t xml:space="preserve"> </w:t>
      </w:r>
      <w:r w:rsidRPr="008A6038">
        <w:rPr>
          <w:rFonts w:hint="eastAsia"/>
        </w:rPr>
        <w:t>針對出現率數據建立物種豐富度的無母數估計模型</w:t>
      </w:r>
      <w:r w:rsidRPr="008A6038">
        <w:rPr>
          <w:rFonts w:hint="eastAsia"/>
        </w:rPr>
        <w:t xml:space="preserve"> </w:t>
      </w:r>
      <w:r w:rsidRPr="008A6038">
        <w:rPr>
          <w:rFonts w:hint="eastAsia"/>
          <w:i/>
          <w:iCs/>
        </w:rPr>
        <w:t>C</w:t>
      </w:r>
      <w:r w:rsidRPr="008A6038">
        <w:rPr>
          <w:i/>
          <w:iCs/>
        </w:rPr>
        <w:t>hao2</w:t>
      </w:r>
      <w:r w:rsidRPr="008A6038">
        <w:rPr>
          <w:rFonts w:hint="eastAsia"/>
        </w:rPr>
        <w:t>。所謂無母數估計意旨在該估計方法中，不對物種豐富度或者物種出現機率的分布進行假設。無母數的物種豐富度估計是一個基本且直接的觀念，利用稀有物種中所含的資訊以估計真實的物種豐富度。並根據樣本中物種計數的邊際機率分佈，</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p>
    <w:p w14:paraId="5F50A12D" w14:textId="77777777" w:rsidR="003F3C66" w:rsidRPr="008A6038" w:rsidRDefault="003F3C66" w:rsidP="003F3C66">
      <w:pPr>
        <w:jc w:val="both"/>
      </w:pPr>
    </w:p>
    <w:p w14:paraId="33442ED0"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t-k</m:t>
                      </m:r>
                    </m:sup>
                  </m:sSup>
                </m:e>
              </m:nary>
            </m:e>
          </m:nary>
        </m:oMath>
      </m:oMathPara>
    </w:p>
    <w:p w14:paraId="59C4B7E1" w14:textId="77777777" w:rsidR="003F3C66" w:rsidRPr="008A6038" w:rsidRDefault="003F3C66" w:rsidP="003F3C66">
      <w:pPr>
        <w:jc w:val="both"/>
      </w:pPr>
    </w:p>
    <w:p w14:paraId="6ACF162A" w14:textId="77777777" w:rsidR="003F3C66" w:rsidRPr="008A6038" w:rsidRDefault="003F3C66" w:rsidP="003F3C66">
      <w:pPr>
        <w:jc w:val="both"/>
      </w:pPr>
      <w:r w:rsidRPr="008A6038">
        <w:rPr>
          <w:rFonts w:hint="eastAsia"/>
        </w:rPr>
        <w:t>因此求得在樣本中未出現以及分別出現一次與兩次的物種數之期望值為：</w:t>
      </w:r>
    </w:p>
    <w:p w14:paraId="25924AE3" w14:textId="77777777" w:rsidR="003F3C66" w:rsidRPr="008A6038" w:rsidRDefault="003F3C66" w:rsidP="003F3C66">
      <w:pPr>
        <w:jc w:val="both"/>
      </w:pPr>
    </w:p>
    <w:p w14:paraId="784FA33B"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nary>
          <m:r>
            <w:rPr>
              <w:rFonts w:ascii="Cambria Math" w:hAnsi="Cambria Math"/>
            </w:rPr>
            <m:t xml:space="preserve"> </m:t>
          </m:r>
        </m:oMath>
      </m:oMathPara>
    </w:p>
    <w:p w14:paraId="2235F430"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sSub>
                <m:sSubPr>
                  <m:ctrlPr>
                    <w:rPr>
                      <w:rFonts w:ascii="Cambria Math" w:hAnsi="Cambria Math"/>
                      <w:i/>
                    </w:rPr>
                  </m:ctrlPr>
                </m:sSubPr>
                <m:e>
                  <m:r>
                    <w:rPr>
                      <w:rFonts w:ascii="Cambria Math" w:hAnsi="Cambria Math"/>
                    </w:rPr>
                    <m:t>π</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t-1</m:t>
                  </m:r>
                </m:sup>
              </m:sSup>
            </m:e>
          </m:nary>
        </m:oMath>
      </m:oMathPara>
    </w:p>
    <w:p w14:paraId="415618FD" w14:textId="764B52A5"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t-2</m:t>
                  </m:r>
                </m:sup>
              </m:sSup>
            </m:e>
          </m:nary>
        </m:oMath>
      </m:oMathPara>
    </w:p>
    <w:p w14:paraId="1F097DED" w14:textId="77777777" w:rsidR="003F3C66" w:rsidRPr="008A6038" w:rsidRDefault="003F3C66" w:rsidP="003F3C66">
      <w:pPr>
        <w:jc w:val="both"/>
      </w:pPr>
    </w:p>
    <w:p w14:paraId="4A30A2AC" w14:textId="77777777" w:rsidR="003F3C66" w:rsidRPr="008A6038" w:rsidRDefault="003F3C66" w:rsidP="003F3C66">
      <w:pPr>
        <w:jc w:val="both"/>
      </w:pPr>
      <w:r w:rsidRPr="008A6038">
        <w:rPr>
          <w:rFonts w:hint="eastAsia"/>
        </w:rPr>
        <w:t>又根據柯西</w:t>
      </w:r>
      <w:r w:rsidRPr="008A6038">
        <w:rPr>
          <w:rFonts w:hint="eastAsia"/>
        </w:rPr>
        <w:t>-</w:t>
      </w:r>
      <w:r w:rsidRPr="008A6038">
        <w:rPr>
          <w:rFonts w:hint="eastAsia"/>
        </w:rPr>
        <w:t>施瓦茨不等式</w:t>
      </w:r>
      <w:r w:rsidRPr="008A6038">
        <w:rPr>
          <w:rFonts w:hint="eastAsia"/>
        </w:rPr>
        <w:t xml:space="preserve"> (</w:t>
      </w:r>
      <w:r w:rsidRPr="008A6038">
        <w:t>Cauchy-Schwarz inequality</w:t>
      </w:r>
      <w:r w:rsidRPr="008A6038">
        <w:rPr>
          <w:rFonts w:hint="eastAsia"/>
        </w:rPr>
        <w:t xml:space="preserve">) </w:t>
      </w:r>
      <w:r w:rsidRPr="008A6038">
        <w:rPr>
          <w:rFonts w:hint="eastAsia"/>
        </w:rPr>
        <w:t>之概念可以推導出：</w:t>
      </w:r>
    </w:p>
    <w:p w14:paraId="46DD7574" w14:textId="77777777" w:rsidR="003F3C66" w:rsidRPr="008A6038" w:rsidRDefault="003F3C66" w:rsidP="003F3C66">
      <w:pPr>
        <w:jc w:val="both"/>
      </w:pPr>
    </w:p>
    <w:p w14:paraId="38EFBC3B"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2</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t-2</m:t>
                      </m:r>
                    </m:sup>
                  </m:sSup>
                </m:e>
              </m:nary>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t-1</m:t>
                          </m:r>
                        </m:sup>
                      </m:sSup>
                    </m:e>
                  </m:nary>
                </m:e>
              </m:d>
            </m:e>
            <m:sup>
              <m:r>
                <w:rPr>
                  <w:rFonts w:ascii="Cambria Math" w:hAnsi="Cambria Math"/>
                </w:rPr>
                <m:t>2</m:t>
              </m:r>
            </m:sup>
          </m:sSup>
        </m:oMath>
      </m:oMathPara>
    </w:p>
    <w:p w14:paraId="6014FC26" w14:textId="77777777" w:rsidR="003F3C66" w:rsidRPr="008A6038" w:rsidRDefault="003F3C66" w:rsidP="003F3C66">
      <w:pPr>
        <w:jc w:val="both"/>
      </w:pPr>
    </w:p>
    <w:p w14:paraId="7EF7D5D2" w14:textId="77777777" w:rsidR="00715DC7" w:rsidRDefault="00715DC7" w:rsidP="003F3C66">
      <w:pPr>
        <w:jc w:val="both"/>
      </w:pPr>
    </w:p>
    <w:p w14:paraId="201A1A0B" w14:textId="04D2DC0B" w:rsidR="003F3C66" w:rsidRPr="008A6038" w:rsidRDefault="003F3C66" w:rsidP="003F3C66">
      <w:pPr>
        <w:jc w:val="both"/>
      </w:pPr>
      <w:r w:rsidRPr="008A6038">
        <w:rPr>
          <w:rFonts w:hint="eastAsia"/>
        </w:rPr>
        <w:lastRenderedPageBreak/>
        <w:t>固可求得：</w:t>
      </w:r>
    </w:p>
    <w:p w14:paraId="2465E27A" w14:textId="77777777" w:rsidR="003F3C66" w:rsidRPr="008A6038" w:rsidRDefault="003F3C66" w:rsidP="003F3C66">
      <w:pPr>
        <w:jc w:val="both"/>
      </w:pPr>
    </w:p>
    <w:p w14:paraId="73AE2AEC"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sub>
              </m:sSub>
            </m:e>
          </m:d>
          <m:r>
            <w:rPr>
              <w:rFonts w:ascii="Cambria Math" w:hAnsi="Cambria Math"/>
            </w:rPr>
            <m:t>≥</m:t>
          </m:r>
          <m:f>
            <m:fPr>
              <m:ctrlPr>
                <w:rPr>
                  <w:rFonts w:ascii="Cambria Math" w:hAnsi="Cambria Math"/>
                  <w:i/>
                </w:rPr>
              </m:ctrlPr>
            </m:fPr>
            <m:num>
              <m:r>
                <w:rPr>
                  <w:rFonts w:ascii="Cambria Math" w:hAnsi="Cambria Math"/>
                </w:rPr>
                <m:t>t-1</m:t>
              </m:r>
            </m:num>
            <m:den>
              <m:r>
                <w:rPr>
                  <w:rFonts w:ascii="Cambria Math" w:hAnsi="Cambria Math"/>
                </w:rPr>
                <m:t>t</m:t>
              </m:r>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 xml:space="preserve"> </m:t>
          </m:r>
        </m:oMath>
      </m:oMathPara>
    </w:p>
    <w:p w14:paraId="7BB1A04F" w14:textId="77777777" w:rsidR="003F3C66" w:rsidRPr="008A6038" w:rsidRDefault="003F3C66" w:rsidP="003F3C66">
      <w:pPr>
        <w:jc w:val="both"/>
      </w:pPr>
    </w:p>
    <w:p w14:paraId="685FEB36" w14:textId="77777777" w:rsidR="003F3C66" w:rsidRPr="008A6038" w:rsidRDefault="003F3C66" w:rsidP="003F3C66">
      <w:pPr>
        <w:jc w:val="both"/>
      </w:pPr>
      <w:r w:rsidRPr="008A6038">
        <w:rPr>
          <w:rFonts w:hint="eastAsia"/>
        </w:rPr>
        <w:t>最終將結果帶入</w:t>
      </w:r>
      <w:r w:rsidRPr="008A6038">
        <w:rPr>
          <w:rFonts w:hint="eastAsia"/>
        </w:rPr>
        <w:t xml:space="preserve"> </w:t>
      </w:r>
      <m:oMath>
        <m:r>
          <w:rPr>
            <w:rFonts w:ascii="Cambria Math" w:hAnsi="Cambria Math" w:hint="eastAsia"/>
          </w:rPr>
          <m:t xml:space="preserve">S=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w:r w:rsidRPr="008A6038">
        <w:rPr>
          <w:rFonts w:hint="eastAsia"/>
        </w:rPr>
        <w:t>，可知估計式</w:t>
      </w:r>
      <w:r w:rsidRPr="008A6038">
        <w:rPr>
          <w:rFonts w:hint="eastAsia"/>
        </w:rPr>
        <w:t xml:space="preserve"> </w:t>
      </w:r>
      <w:r w:rsidRPr="008A6038">
        <w:rPr>
          <w:rFonts w:hint="eastAsia"/>
          <w:i/>
          <w:iCs/>
        </w:rPr>
        <w:t>Chao</w:t>
      </w:r>
      <w:r w:rsidRPr="008A6038">
        <w:rPr>
          <w:i/>
          <w:iCs/>
        </w:rPr>
        <w:t>2</w:t>
      </w:r>
      <w:r w:rsidRPr="008A6038">
        <w:rPr>
          <w:rFonts w:hint="eastAsia"/>
        </w:rPr>
        <w:t>為：</w:t>
      </w:r>
    </w:p>
    <w:p w14:paraId="42CF61D7" w14:textId="77777777" w:rsidR="003F3C66" w:rsidRPr="008A6038" w:rsidRDefault="003F3C66" w:rsidP="003F3C66">
      <w:pPr>
        <w:jc w:val="both"/>
      </w:pPr>
    </w:p>
    <w:p w14:paraId="28E94C2D" w14:textId="77777777" w:rsidR="003F3C66" w:rsidRPr="008A6038" w:rsidRDefault="00000000" w:rsidP="003F3C66">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Chao2</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t-1</m:t>
                      </m:r>
                    </m:num>
                    <m:den>
                      <m:r>
                        <w:rPr>
                          <w:rFonts w:ascii="Cambria Math" w:hAnsi="Cambria Math"/>
                        </w:rPr>
                        <m:t>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Q</m:t>
                              </m:r>
                            </m:e>
                            <m:sub>
                              <m:r>
                                <w:rPr>
                                  <w:rFonts w:ascii="Cambria Math" w:hAnsi="Cambria Math"/>
                                </w:rPr>
                                <m:t>2</m:t>
                              </m:r>
                            </m:sub>
                          </m:sSub>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hint="eastAsia"/>
                    </w:rPr>
                    <m:t xml:space="preserve">+ </m:t>
                  </m:r>
                  <m:f>
                    <m:fPr>
                      <m:ctrlPr>
                        <w:rPr>
                          <w:rFonts w:ascii="Cambria Math" w:hAnsi="Cambria Math"/>
                          <w:i/>
                        </w:rPr>
                      </m:ctrlPr>
                    </m:fPr>
                    <m:num>
                      <m:r>
                        <w:rPr>
                          <w:rFonts w:ascii="Cambria Math" w:hAnsi="Cambria Math"/>
                        </w:rPr>
                        <m:t>t-1</m:t>
                      </m:r>
                    </m:num>
                    <m:den>
                      <m:r>
                        <w:rPr>
                          <w:rFonts w:ascii="Cambria Math" w:hAnsi="Cambria Math"/>
                        </w:rPr>
                        <m:t>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e>
                  </m:d>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191C1060" w14:textId="77777777" w:rsidR="003F3C66" w:rsidRPr="008A6038" w:rsidRDefault="003F3C66" w:rsidP="003F3C66">
      <w:pPr>
        <w:jc w:val="both"/>
      </w:pPr>
    </w:p>
    <w:p w14:paraId="64ACE4ED" w14:textId="77777777" w:rsidR="003F3C66" w:rsidRPr="008A6038" w:rsidRDefault="003F3C66" w:rsidP="003F3C66">
      <w:pPr>
        <w:jc w:val="both"/>
      </w:pPr>
      <w:r w:rsidRPr="008A6038">
        <w:tab/>
      </w:r>
      <w:r w:rsidRPr="008A6038">
        <w:rPr>
          <w:rFonts w:hint="eastAsia"/>
        </w:rPr>
        <w:t>針對</w:t>
      </w:r>
      <w:r w:rsidRPr="008A6038">
        <w:rPr>
          <w:rFonts w:hint="eastAsia"/>
          <w:i/>
          <w:iCs/>
        </w:rPr>
        <w:t>C</w:t>
      </w:r>
      <w:r w:rsidRPr="008A6038">
        <w:rPr>
          <w:i/>
          <w:iCs/>
        </w:rPr>
        <w:t xml:space="preserve">hao2 </w:t>
      </w:r>
      <w:r w:rsidRPr="008A6038">
        <w:rPr>
          <w:rFonts w:hint="eastAsia"/>
        </w:rPr>
        <w:t>的方法，</w:t>
      </w:r>
      <w:commentRangeStart w:id="216"/>
      <w:r w:rsidRPr="008A6038">
        <w:rPr>
          <w:rFonts w:hint="eastAsia"/>
        </w:rPr>
        <w:t>C</w:t>
      </w:r>
      <w:r w:rsidRPr="008A6038">
        <w:t xml:space="preserve">hiu </w:t>
      </w:r>
      <w:r w:rsidRPr="008A6038">
        <w:rPr>
          <w:rFonts w:hint="eastAsia"/>
        </w:rPr>
        <w:t>等人</w:t>
      </w:r>
      <w:r w:rsidRPr="008A6038">
        <w:rPr>
          <w:rFonts w:hint="eastAsia"/>
        </w:rPr>
        <w:t xml:space="preserve"> (</w:t>
      </w:r>
      <w:r w:rsidRPr="008A6038">
        <w:t>2014</w:t>
      </w:r>
      <w:r w:rsidRPr="008A6038">
        <w:rPr>
          <w:rFonts w:hint="eastAsia"/>
        </w:rPr>
        <w:t>)</w:t>
      </w:r>
      <w:commentRangeEnd w:id="216"/>
      <w:r w:rsidRPr="008A6038">
        <w:rPr>
          <w:rStyle w:val="af6"/>
        </w:rPr>
        <w:commentReference w:id="216"/>
      </w:r>
      <w:r w:rsidRPr="008A6038">
        <w:t xml:space="preserve"> </w:t>
      </w:r>
      <w:r w:rsidRPr="008A6038">
        <w:rPr>
          <w:rFonts w:hint="eastAsia"/>
        </w:rPr>
        <w:t>應用</w:t>
      </w:r>
      <w:r w:rsidRPr="008A6038">
        <w:rPr>
          <w:rFonts w:hint="eastAsia"/>
        </w:rPr>
        <w:t>Go</w:t>
      </w:r>
      <w:r w:rsidRPr="008A6038">
        <w:t xml:space="preserve">od-Turing </w:t>
      </w:r>
      <w:r w:rsidRPr="008A6038">
        <w:rPr>
          <w:rFonts w:hint="eastAsia"/>
        </w:rPr>
        <w:t>頻率公式，並加入</w:t>
      </w:r>
      <m:oMath>
        <m:sSub>
          <m:sSubPr>
            <m:ctrlPr>
              <w:rPr>
                <w:rFonts w:ascii="Cambria Math" w:hAnsi="Cambria Math"/>
                <w:i/>
              </w:rPr>
            </m:ctrlPr>
          </m:sSubPr>
          <m:e>
            <m:r>
              <w:rPr>
                <w:rFonts w:ascii="Cambria Math" w:hAnsi="Cambria Math"/>
              </w:rPr>
              <m:t>Q</m:t>
            </m:r>
          </m:e>
          <m:sub>
            <m:r>
              <w:rPr>
                <w:rFonts w:ascii="Cambria Math" w:hAnsi="Cambria Math"/>
              </w:rPr>
              <m:t>3</m:t>
            </m:r>
          </m:sub>
        </m:sSub>
      </m:oMath>
      <w:r w:rsidRPr="008A6038">
        <w:rPr>
          <w:rFonts w:hint="eastAsia"/>
        </w:rPr>
        <w:t>與</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4</m:t>
            </m:r>
          </m:sub>
        </m:sSub>
      </m:oMath>
      <w:r w:rsidRPr="008A6038">
        <w:rPr>
          <w:rFonts w:hint="eastAsia"/>
        </w:rPr>
        <w:t>的資訊對其進行修正，開發更為準確的下界估計式</w:t>
      </w:r>
      <w:r w:rsidRPr="008A6038">
        <w:rPr>
          <w:rFonts w:hint="eastAsia"/>
        </w:rPr>
        <w:t xml:space="preserve"> </w:t>
      </w:r>
      <w:r w:rsidRPr="008A6038">
        <w:rPr>
          <w:i/>
          <w:iCs/>
        </w:rPr>
        <w:t>iC</w:t>
      </w:r>
      <w:r w:rsidRPr="008A6038">
        <w:rPr>
          <w:rFonts w:hint="eastAsia"/>
          <w:i/>
          <w:iCs/>
        </w:rPr>
        <w:t>h</w:t>
      </w:r>
      <w:r w:rsidRPr="008A6038">
        <w:rPr>
          <w:i/>
          <w:iCs/>
        </w:rPr>
        <w:t>ao2</w:t>
      </w:r>
      <w:r w:rsidRPr="008A6038">
        <w:t xml:space="preserve"> </w:t>
      </w:r>
      <w:r w:rsidRPr="008A6038">
        <w:rPr>
          <w:rFonts w:hint="eastAsia"/>
        </w:rPr>
        <w:t>：</w:t>
      </w:r>
    </w:p>
    <w:p w14:paraId="57D73ED3" w14:textId="77777777" w:rsidR="003F3C66" w:rsidRPr="008A6038" w:rsidRDefault="003F3C66" w:rsidP="003F3C66">
      <w:pPr>
        <w:jc w:val="both"/>
      </w:pPr>
    </w:p>
    <w:p w14:paraId="7791FF9D" w14:textId="77777777" w:rsidR="003F3C66" w:rsidRPr="008A6038" w:rsidRDefault="00000000" w:rsidP="003F3C66">
      <w:pPr>
        <w:jc w:val="both"/>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iChao2</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e>
            <m:sub>
              <m:r>
                <w:rPr>
                  <w:rFonts w:ascii="Cambria Math" w:hAnsi="Cambria Math"/>
                </w:rPr>
                <m:t>Chao2</m:t>
              </m:r>
            </m:sub>
          </m:sSub>
          <m:r>
            <w:rPr>
              <w:rFonts w:ascii="Cambria Math" w:hAnsi="Cambria Math"/>
            </w:rPr>
            <m:t>+</m:t>
          </m:r>
          <m:f>
            <m:fPr>
              <m:ctrlPr>
                <w:rPr>
                  <w:rFonts w:ascii="Cambria Math" w:hAnsi="Cambria Math"/>
                  <w:i/>
                </w:rPr>
              </m:ctrlPr>
            </m:fPr>
            <m:num>
              <m:r>
                <w:rPr>
                  <w:rFonts w:ascii="Cambria Math" w:hAnsi="Cambria Math"/>
                </w:rPr>
                <m:t>t-3</m:t>
              </m:r>
            </m:num>
            <m:den>
              <m:r>
                <w:rPr>
                  <w:rFonts w:ascii="Cambria Math" w:hAnsi="Cambria Math"/>
                </w:rPr>
                <m:t>4t</m:t>
              </m:r>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m:t>
                  </m:r>
                  <m:f>
                    <m:fPr>
                      <m:ctrlPr>
                        <w:rPr>
                          <w:rFonts w:ascii="Cambria Math" w:hAnsi="Cambria Math"/>
                          <w:i/>
                        </w:rPr>
                      </m:ctrlPr>
                    </m:fPr>
                    <m:num>
                      <m:r>
                        <w:rPr>
                          <w:rFonts w:ascii="Cambria Math" w:hAnsi="Cambria Math"/>
                        </w:rPr>
                        <m:t>t-3</m:t>
                      </m:r>
                    </m:num>
                    <m:den>
                      <m:r>
                        <w:rPr>
                          <w:rFonts w:ascii="Cambria Math" w:hAnsi="Cambria Math"/>
                        </w:rPr>
                        <m:t>2</m:t>
                      </m:r>
                      <m:d>
                        <m:dPr>
                          <m:ctrlPr>
                            <w:rPr>
                              <w:rFonts w:ascii="Cambria Math" w:hAnsi="Cambria Math"/>
                              <w:i/>
                            </w:rPr>
                          </m:ctrlPr>
                        </m:dPr>
                        <m:e>
                          <m:r>
                            <w:rPr>
                              <w:rFonts w:ascii="Cambria Math" w:hAnsi="Cambria Math"/>
                            </w:rPr>
                            <m:t>t-1</m:t>
                          </m:r>
                        </m:e>
                      </m:d>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2</m:t>
                          </m:r>
                        </m:sub>
                      </m:sSub>
                      <m:sSub>
                        <m:sSubPr>
                          <m:ctrlPr>
                            <w:rPr>
                              <w:rFonts w:ascii="Cambria Math" w:hAnsi="Cambria Math"/>
                              <w:i/>
                            </w:rPr>
                          </m:ctrlPr>
                        </m:sSubPr>
                        <m:e>
                          <m:r>
                            <w:rPr>
                              <w:rFonts w:ascii="Cambria Math" w:hAnsi="Cambria Math"/>
                            </w:rPr>
                            <m:t>Q</m:t>
                          </m:r>
                        </m:e>
                        <m:sub>
                          <m:r>
                            <w:rPr>
                              <w:rFonts w:ascii="Cambria Math" w:hAnsi="Cambria Math"/>
                            </w:rPr>
                            <m:t>3</m:t>
                          </m:r>
                        </m:sub>
                      </m:sSub>
                    </m:num>
                    <m:den>
                      <m:sSub>
                        <m:sSubPr>
                          <m:ctrlPr>
                            <w:rPr>
                              <w:rFonts w:ascii="Cambria Math" w:hAnsi="Cambria Math"/>
                              <w:i/>
                            </w:rPr>
                          </m:ctrlPr>
                        </m:sSubPr>
                        <m:e>
                          <m:r>
                            <w:rPr>
                              <w:rFonts w:ascii="Cambria Math" w:hAnsi="Cambria Math"/>
                            </w:rPr>
                            <m:t>Q</m:t>
                          </m:r>
                        </m:e>
                        <m:sub>
                          <m:r>
                            <w:rPr>
                              <w:rFonts w:ascii="Cambria Math" w:hAnsi="Cambria Math"/>
                            </w:rPr>
                            <m:t>4</m:t>
                          </m:r>
                        </m:sub>
                      </m:sSub>
                    </m:den>
                  </m:f>
                  <m:r>
                    <w:rPr>
                      <w:rFonts w:ascii="Cambria Math" w:hAnsi="Cambria Math"/>
                    </w:rPr>
                    <m:t>, 0</m:t>
                  </m:r>
                </m:e>
              </m:d>
            </m:e>
          </m:func>
        </m:oMath>
      </m:oMathPara>
    </w:p>
    <w:p w14:paraId="4C7A983D" w14:textId="42AE8771" w:rsidR="003F3C66" w:rsidRPr="008A6038" w:rsidRDefault="003F3C66" w:rsidP="003F3C66">
      <w:pPr>
        <w:widowControl/>
        <w:spacing w:line="240" w:lineRule="auto"/>
        <w:rPr>
          <w:rFonts w:cstheme="majorBidi"/>
          <w:b/>
          <w:bCs/>
          <w:kern w:val="0"/>
          <w:szCs w:val="28"/>
        </w:rPr>
      </w:pPr>
    </w:p>
    <w:p w14:paraId="162F36FA" w14:textId="77777777" w:rsidR="003F3C66" w:rsidRPr="008A6038" w:rsidRDefault="003F3C66" w:rsidP="00642A73">
      <w:pPr>
        <w:pStyle w:val="4"/>
        <w:numPr>
          <w:ilvl w:val="0"/>
          <w:numId w:val="0"/>
        </w:numPr>
        <w:ind w:left="425" w:hanging="425"/>
      </w:pPr>
      <w:r w:rsidRPr="008A6038">
        <w:rPr>
          <w:rFonts w:hint="eastAsia"/>
        </w:rPr>
        <w:t>兩群落的共同物種數估計</w:t>
      </w:r>
    </w:p>
    <w:p w14:paraId="2C5CCDFE" w14:textId="77777777" w:rsidR="003F3C66" w:rsidRPr="008A6038" w:rsidRDefault="003F3C66" w:rsidP="003F3C66">
      <w:pPr>
        <w:ind w:firstLine="425"/>
      </w:pPr>
      <w:r w:rsidRPr="008A6038">
        <w:rPr>
          <w:rFonts w:hint="eastAsia"/>
        </w:rPr>
        <w:t>在生態統計中，群落之間的共同物種可以表示兩群落間的物種多樣性，同時也能表現兩群落間的相似性</w:t>
      </w:r>
      <w:r w:rsidRPr="008A6038">
        <w:rPr>
          <w:rFonts w:hint="eastAsia"/>
        </w:rPr>
        <w:t xml:space="preserve"> </w:t>
      </w:r>
      <w:commentRangeStart w:id="217"/>
      <w:r w:rsidRPr="008A6038">
        <w:rPr>
          <w:rFonts w:hint="eastAsia"/>
        </w:rPr>
        <w:t>(Ch</w:t>
      </w:r>
      <w:r w:rsidRPr="008A6038">
        <w:t>ao, et al., 2000)</w:t>
      </w:r>
      <w:commentRangeEnd w:id="217"/>
      <w:r w:rsidRPr="008A6038">
        <w:rPr>
          <w:rStyle w:val="af6"/>
        </w:rPr>
        <w:commentReference w:id="217"/>
      </w:r>
      <w:r w:rsidRPr="008A6038">
        <w:rPr>
          <w:rFonts w:hint="eastAsia"/>
        </w:rPr>
        <w:t>。在兩群落的抽樣樣本中，除了共同種之外，也會分別存在只出現於其中單一群落的特有物種。為此，當在比較兩群落之間的物種豐富度時，並非僅考慮單一群落的物種豐富度，而是必須針對群落間的共同物種數進行估計。與單群落的物種數估計相似，在大多數情況下，抽樣樣本無法觀測到所有存在的共同種。因此需針對未被抽樣觀測到的共同種進行估計，並加上已存在於樣本中的共同物種數，作為修正的共同物種數所使用。</w:t>
      </w:r>
      <w:commentRangeStart w:id="218"/>
      <w:r w:rsidRPr="008A6038">
        <w:rPr>
          <w:rFonts w:hint="eastAsia"/>
        </w:rPr>
        <w:t>P</w:t>
      </w:r>
      <w:r w:rsidRPr="008A6038">
        <w:t>an et al. (2009)</w:t>
      </w:r>
      <w:commentRangeEnd w:id="218"/>
      <w:r w:rsidRPr="008A6038">
        <w:rPr>
          <w:rStyle w:val="af6"/>
        </w:rPr>
        <w:commentReference w:id="218"/>
      </w:r>
      <w:r w:rsidRPr="008A6038">
        <w:t xml:space="preserve"> </w:t>
      </w:r>
      <w:r w:rsidRPr="008A6038">
        <w:rPr>
          <w:rFonts w:hint="eastAsia"/>
        </w:rPr>
        <w:t>將</w:t>
      </w:r>
      <w:r w:rsidRPr="008A6038">
        <w:rPr>
          <w:i/>
          <w:iCs/>
        </w:rPr>
        <w:t>Chao2</w:t>
      </w:r>
      <w:r w:rsidRPr="008A6038">
        <w:rPr>
          <w:rFonts w:hint="eastAsia"/>
        </w:rPr>
        <w:t>的方法推廣至兩群落，建立一估計兩群落間存在的共同物種數之估計式。</w:t>
      </w:r>
    </w:p>
    <w:p w14:paraId="7F575373" w14:textId="77777777" w:rsidR="003F3C66" w:rsidRPr="008A6038" w:rsidRDefault="003F3C66" w:rsidP="003F3C66">
      <w:r w:rsidRPr="008A6038">
        <w:lastRenderedPageBreak/>
        <w:tab/>
      </w:r>
      <w:r w:rsidRPr="008A6038">
        <w:rPr>
          <w:rFonts w:hint="eastAsia"/>
        </w:rPr>
        <w:t>假設在第一群落的樣本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與第二群落的樣本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中，分別有</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A6038">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個抽樣區塊。且兩群落的第</w:t>
      </w:r>
      <w:proofErr w:type="spellStart"/>
      <w:r w:rsidRPr="008A6038">
        <w:rPr>
          <w:rFonts w:hint="eastAsia"/>
        </w:rPr>
        <w:t>i</w:t>
      </w:r>
      <w:proofErr w:type="spellEnd"/>
      <w:r w:rsidRPr="008A6038">
        <w:rPr>
          <w:rFonts w:hint="eastAsia"/>
        </w:rPr>
        <w:t>物種出現機率分別表示為</w:t>
      </w:r>
      <m:oMath>
        <m:sSub>
          <m:sSubPr>
            <m:ctrlPr>
              <w:rPr>
                <w:rFonts w:ascii="Cambria Math" w:hAnsi="Cambria Math"/>
                <w:i/>
              </w:rPr>
            </m:ctrlPr>
          </m:sSubPr>
          <m:e>
            <m:r>
              <w:rPr>
                <w:rFonts w:ascii="Cambria Math" w:hAnsi="Cambria Math"/>
              </w:rPr>
              <m:t>π</m:t>
            </m:r>
          </m:e>
          <m:sub>
            <m:r>
              <w:rPr>
                <w:rFonts w:ascii="Cambria Math" w:hAnsi="Cambria Math"/>
              </w:rPr>
              <m:t>1i</m:t>
            </m:r>
          </m:sub>
        </m:sSub>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2i</m:t>
            </m:r>
          </m:sub>
        </m:sSub>
      </m:oMath>
      <w:r w:rsidRPr="008A6038">
        <w:rPr>
          <w:rFonts w:hint="eastAsia"/>
        </w:rPr>
        <w:t>。則</w:t>
      </w:r>
      <w:r w:rsidRPr="008A6038">
        <w:rPr>
          <w:rFonts w:hint="eastAsia"/>
        </w:rPr>
        <w:t xml:space="preserve"> </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kl</m:t>
            </m:r>
          </m:sub>
        </m:sSub>
      </m:oMath>
      <w:r w:rsidRPr="008A6038">
        <w:rPr>
          <w:rFonts w:hint="eastAsia"/>
        </w:rPr>
        <w:t>表示在出現頻率向量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k </m:t>
        </m:r>
      </m:oMath>
      <w:r w:rsidRPr="008A6038">
        <w:rPr>
          <w:rFonts w:hint="eastAsia"/>
        </w:rPr>
        <w:t>個區塊，同時在</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l </m:t>
        </m:r>
      </m:oMath>
      <w:r w:rsidRPr="008A6038">
        <w:rPr>
          <w:rFonts w:hint="eastAsia"/>
        </w:rPr>
        <w:t>個區塊的物種數。</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kl</m:t>
            </m:r>
          </m:sub>
        </m:sSub>
        <m:r>
          <w:rPr>
            <w:rFonts w:ascii="Cambria Math" w:hAnsi="Cambria Math"/>
          </w:rPr>
          <m:t>)</m:t>
        </m:r>
      </m:oMath>
      <w:r w:rsidRPr="008A6038">
        <w:rPr>
          <w:rFonts w:hint="eastAsia"/>
        </w:rPr>
        <w:t>可以表示為：</w:t>
      </w:r>
    </w:p>
    <w:p w14:paraId="54295C3C" w14:textId="77777777" w:rsidR="003F3C66" w:rsidRPr="008A6038" w:rsidRDefault="003F3C66" w:rsidP="003F3C66"/>
    <w:p w14:paraId="51C45492"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hint="eastAsia"/>
                </w:rPr>
                <m:t>P(</m:t>
              </m:r>
              <m:sSub>
                <m:sSubPr>
                  <m:ctrlPr>
                    <w:rPr>
                      <w:rFonts w:ascii="Cambria Math" w:hAnsi="Cambria Math"/>
                      <w:i/>
                    </w:rPr>
                  </m:ctrlPr>
                </m:sSubPr>
                <m:e>
                  <m:r>
                    <w:rPr>
                      <w:rFonts w:ascii="Cambria Math" w:hAnsi="Cambria Math" w:hint="eastAsia"/>
                    </w:rPr>
                    <m:t>Y</m:t>
                  </m:r>
                </m:e>
                <m:sub>
                  <m:r>
                    <w:rPr>
                      <w:rFonts w:ascii="Cambria Math" w:hAnsi="Cambria Math"/>
                    </w:rPr>
                    <m:t>i</m:t>
                  </m:r>
                </m:sub>
              </m:sSub>
              <m:r>
                <w:rPr>
                  <w:rFonts w:ascii="Cambria Math" w:hAnsi="Cambria Math"/>
                </w:rPr>
                <m:t xml:space="preserve">=l)=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sup>
                  </m:sSup>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sSubSup>
                    <m:sSubSupPr>
                      <m:ctrlPr>
                        <w:rPr>
                          <w:rFonts w:ascii="Cambria Math" w:hAnsi="Cambria Math"/>
                          <w:i/>
                        </w:rPr>
                      </m:ctrlPr>
                    </m:sSubSupPr>
                    <m:e>
                      <m:r>
                        <w:rPr>
                          <w:rFonts w:ascii="Cambria Math" w:hAnsi="Cambria Math"/>
                        </w:rPr>
                        <m:t>π</m:t>
                      </m:r>
                    </m:e>
                    <m:sub>
                      <m:r>
                        <w:rPr>
                          <w:rFonts w:ascii="Cambria Math" w:hAnsi="Cambria Math"/>
                        </w:rPr>
                        <m:t>2i</m:t>
                      </m:r>
                    </m:sub>
                    <m:sup>
                      <m:r>
                        <w:rPr>
                          <w:rFonts w:ascii="Cambria Math" w:hAnsi="Cambria Math"/>
                        </w:rPr>
                        <m:t>l</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sup>
                  </m:sSup>
                </m:e>
              </m:nary>
            </m:e>
          </m:nary>
        </m:oMath>
      </m:oMathPara>
    </w:p>
    <w:p w14:paraId="73ED38A8" w14:textId="77777777" w:rsidR="003F3C66" w:rsidRPr="008A6038" w:rsidRDefault="003F3C66" w:rsidP="003F3C66">
      <w:pPr>
        <w:jc w:val="both"/>
      </w:pPr>
    </w:p>
    <w:p w14:paraId="6EA37A24" w14:textId="77777777" w:rsidR="003F3C66" w:rsidRPr="008A6038" w:rsidRDefault="003F3C66" w:rsidP="003F3C66">
      <w:pPr>
        <w:jc w:val="both"/>
      </w:pPr>
      <w:r w:rsidRPr="008A6038">
        <w:rPr>
          <w:rFonts w:hint="eastAsia"/>
        </w:rPr>
        <w:t>因此求得在</w:t>
      </w:r>
      <w:bookmarkStart w:id="219" w:name="_Hlk160544955"/>
      <w:r w:rsidRPr="008A6038">
        <w:rPr>
          <w:rFonts w:hint="eastAsia"/>
        </w:rPr>
        <w:t>樣本中分別未出現於兩群落的期望值</w:t>
      </w:r>
      <w:bookmarkEnd w:id="219"/>
      <w:r w:rsidRPr="008A6038">
        <w:rPr>
          <w:rFonts w:hint="eastAsia"/>
        </w:rPr>
        <w:t>為：</w:t>
      </w:r>
    </w:p>
    <w:p w14:paraId="1091B3B0" w14:textId="77777777" w:rsidR="003F3C66" w:rsidRPr="008A6038" w:rsidRDefault="003F3C66" w:rsidP="003F3C66">
      <w:pPr>
        <w:jc w:val="both"/>
      </w:pPr>
    </w:p>
    <w:p w14:paraId="40A71D1C"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 xml:space="preserve"> </m:t>
          </m:r>
        </m:oMath>
      </m:oMathPara>
    </w:p>
    <w:p w14:paraId="6614A18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4085702A" w14:textId="77777777" w:rsidR="003F3C66" w:rsidRPr="00715DC7"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m:t>
                  </m:r>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oMath>
      </m:oMathPara>
    </w:p>
    <w:p w14:paraId="3178FBD9" w14:textId="77777777" w:rsidR="00715DC7" w:rsidRPr="008A6038" w:rsidRDefault="00715DC7" w:rsidP="003F3C66">
      <w:pPr>
        <w:jc w:val="both"/>
      </w:pPr>
    </w:p>
    <w:p w14:paraId="5A2CD6F8" w14:textId="77777777" w:rsidR="003F3C66" w:rsidRPr="008A6038" w:rsidRDefault="003F3C66" w:rsidP="003F3C66">
      <w:pPr>
        <w:jc w:val="both"/>
      </w:pPr>
      <w:r w:rsidRPr="008A6038">
        <w:rPr>
          <w:rFonts w:hint="eastAsia"/>
        </w:rPr>
        <w:t>為求得</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0</m:t>
            </m:r>
            <m:r>
              <w:rPr>
                <w:rFonts w:ascii="Cambria Math" w:hAnsi="Cambria Math" w:hint="eastAsia"/>
              </w:rPr>
              <m:t>+</m:t>
            </m:r>
          </m:sub>
        </m:sSub>
        <m:r>
          <w:rPr>
            <w:rFonts w:ascii="Cambria Math" w:hAnsi="Cambria Math"/>
          </w:rPr>
          <m:t>)</m:t>
        </m:r>
      </m:oMath>
      <w:r w:rsidRPr="008A6038">
        <w:rPr>
          <w:rFonts w:hint="eastAsia"/>
        </w:rPr>
        <w:t>下界估計式，因此需要</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1+</m:t>
            </m:r>
          </m:sub>
        </m:sSub>
        <m:r>
          <w:rPr>
            <w:rFonts w:ascii="Cambria Math" w:hAnsi="Cambria Math"/>
          </w:rPr>
          <m:t>)</m:t>
        </m:r>
      </m:oMath>
      <w:r w:rsidRPr="008A6038">
        <w:rPr>
          <w:rFonts w:hint="eastAsia"/>
        </w:rPr>
        <w:t>與</w:t>
      </w:r>
      <w:r w:rsidRPr="008A6038">
        <w:rPr>
          <w:rFonts w:hint="eastAsia"/>
        </w:rPr>
        <w:t xml:space="preserve"> </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2+</m:t>
            </m:r>
          </m:sub>
        </m:sSub>
        <m:r>
          <w:rPr>
            <w:rFonts w:ascii="Cambria Math" w:hAnsi="Cambria Math"/>
          </w:rPr>
          <m:t>)</m:t>
        </m:r>
      </m:oMath>
      <w:r w:rsidRPr="008A6038">
        <w:rPr>
          <w:rFonts w:hint="eastAsia"/>
        </w:rPr>
        <w:t>的資訊：</w:t>
      </w:r>
    </w:p>
    <w:p w14:paraId="053FCE86" w14:textId="77777777" w:rsidR="003F3C66" w:rsidRPr="008A6038" w:rsidRDefault="003F3C66" w:rsidP="003F3C66">
      <w:pPr>
        <w:jc w:val="both"/>
      </w:pPr>
    </w:p>
    <w:p w14:paraId="7BE2A9C4"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4197C228"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r>
                    <w:rPr>
                      <w:rFonts w:ascii="Cambria Math" w:hAnsi="Cambria Math" w:hint="eastAsia"/>
                    </w:rPr>
                    <m:t>+</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oMath>
      </m:oMathPara>
    </w:p>
    <w:p w14:paraId="76005F68" w14:textId="77777777" w:rsidR="003F3C66" w:rsidRPr="008A6038" w:rsidRDefault="003F3C66" w:rsidP="003F3C66">
      <w:pPr>
        <w:jc w:val="both"/>
      </w:pPr>
    </w:p>
    <w:p w14:paraId="222190D8" w14:textId="77777777" w:rsidR="00715DC7" w:rsidRDefault="00715DC7" w:rsidP="003F3C66">
      <w:pPr>
        <w:jc w:val="both"/>
      </w:pPr>
    </w:p>
    <w:p w14:paraId="075901AF" w14:textId="09627B51" w:rsidR="003F3C66" w:rsidRPr="008A6038" w:rsidRDefault="003F3C66" w:rsidP="003F3C66">
      <w:pPr>
        <w:jc w:val="both"/>
      </w:pPr>
      <w:r w:rsidRPr="008A6038">
        <w:rPr>
          <w:rFonts w:hint="eastAsia"/>
        </w:rPr>
        <w:lastRenderedPageBreak/>
        <w:t>又根據柯西</w:t>
      </w:r>
      <w:r w:rsidRPr="008A6038">
        <w:rPr>
          <w:rFonts w:hint="eastAsia"/>
        </w:rPr>
        <w:t>-</w:t>
      </w:r>
      <w:r w:rsidRPr="008A6038">
        <w:rPr>
          <w:rFonts w:hint="eastAsia"/>
        </w:rPr>
        <w:t>施瓦茨不等式之概念可以推導出：</w:t>
      </w:r>
    </w:p>
    <w:p w14:paraId="7CA25570" w14:textId="77777777" w:rsidR="003F3C66" w:rsidRPr="008A6038" w:rsidRDefault="003F3C66" w:rsidP="003F3C66">
      <w:pPr>
        <w:jc w:val="both"/>
      </w:pPr>
    </w:p>
    <w:p w14:paraId="7AB492BC"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sSup>
                        <m:sSupPr>
                          <m:ctrlPr>
                            <w:rPr>
                              <w:rFonts w:ascii="Cambria Math" w:hAnsi="Cambria Math"/>
                              <w:i/>
                            </w:rPr>
                          </m:ctrlPr>
                        </m:sSupPr>
                        <m:e>
                          <m:r>
                            <w:rPr>
                              <w:rFonts w:ascii="Cambria Math" w:hAnsi="Cambria Math"/>
                            </w:rPr>
                            <m:t>[1-</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r>
                    <w:rPr>
                      <w:rFonts w:ascii="Cambria Math" w:hAnsi="Cambria Math"/>
                    </w:rPr>
                    <m:t>]</m:t>
                  </m:r>
                </m:e>
              </m:d>
            </m:e>
            <m:sup>
              <m:r>
                <w:rPr>
                  <w:rFonts w:ascii="Cambria Math" w:hAnsi="Cambria Math"/>
                </w:rPr>
                <m:t>2</m:t>
              </m:r>
            </m:sup>
          </m:sSup>
        </m:oMath>
      </m:oMathPara>
    </w:p>
    <w:p w14:paraId="7C6E299C" w14:textId="77777777" w:rsidR="003F3C66" w:rsidRPr="008A6038" w:rsidRDefault="003F3C66" w:rsidP="003F3C66">
      <w:pPr>
        <w:jc w:val="both"/>
      </w:pPr>
    </w:p>
    <w:p w14:paraId="293F347E" w14:textId="77777777" w:rsidR="003F3C66" w:rsidRPr="008A6038" w:rsidRDefault="003F3C66" w:rsidP="003F3C66">
      <w:pPr>
        <w:jc w:val="both"/>
      </w:pPr>
      <w:r w:rsidRPr="008A6038">
        <w:rPr>
          <w:rFonts w:hint="eastAsia"/>
        </w:rPr>
        <w:t>固可求得：</w:t>
      </w:r>
    </w:p>
    <w:p w14:paraId="78CD921F" w14:textId="77777777" w:rsidR="003F3C66" w:rsidRPr="008A6038" w:rsidRDefault="003F3C66" w:rsidP="003F3C66">
      <w:pPr>
        <w:jc w:val="both"/>
      </w:pPr>
    </w:p>
    <w:p w14:paraId="016BB2FD"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r>
                    <w:rPr>
                      <w:rFonts w:ascii="Cambria Math" w:hAnsi="Cambria Math"/>
                    </w:rPr>
                    <m:t>+</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 xml:space="preserve"> </m:t>
          </m:r>
        </m:oMath>
      </m:oMathPara>
    </w:p>
    <w:p w14:paraId="1BBE53FA" w14:textId="77777777" w:rsidR="003F3C66" w:rsidRPr="008A6038" w:rsidRDefault="003F3C66" w:rsidP="003F3C66">
      <w:pPr>
        <w:jc w:val="both"/>
      </w:pPr>
    </w:p>
    <w:p w14:paraId="6FA85CE9" w14:textId="77777777" w:rsidR="003F3C66" w:rsidRPr="008A6038" w:rsidRDefault="003F3C66" w:rsidP="003F3C66">
      <w:r w:rsidRPr="008A6038">
        <w:rPr>
          <w:rFonts w:hint="eastAsia"/>
        </w:rPr>
        <w:t>同理可以求得：</w:t>
      </w:r>
    </w:p>
    <w:p w14:paraId="290139BD" w14:textId="77777777" w:rsidR="003F3C66" w:rsidRPr="008A6038" w:rsidRDefault="003F3C66" w:rsidP="003F3C66"/>
    <w:p w14:paraId="2F10D6DC"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e>
                <m:sup>
                  <m:r>
                    <w:rPr>
                      <w:rFonts w:ascii="Cambria Math" w:hAnsi="Cambria Math"/>
                    </w:rPr>
                    <m:t>2</m:t>
                  </m:r>
                </m:sup>
              </m:sSup>
            </m:num>
            <m:den>
              <m:r>
                <w:rPr>
                  <w:rFonts w:ascii="Cambria Math" w:hAnsi="Cambria Math"/>
                </w:rPr>
                <m:t>2E(</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m:t>
              </m:r>
            </m:den>
          </m:f>
        </m:oMath>
      </m:oMathPara>
    </w:p>
    <w:p w14:paraId="1A9F71CE" w14:textId="77777777" w:rsidR="003F3C66" w:rsidRPr="008A6038" w:rsidRDefault="003F3C66" w:rsidP="003F3C66"/>
    <w:p w14:paraId="71DD9BDD" w14:textId="77777777" w:rsidR="003F3C66" w:rsidRPr="008A6038" w:rsidRDefault="003F3C66" w:rsidP="003F3C66">
      <w:r w:rsidRPr="008A6038">
        <w:rPr>
          <w:rFonts w:hint="eastAsia"/>
        </w:rPr>
        <w:t>而若是想要求得</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00</m:t>
            </m:r>
          </m:sub>
        </m:sSub>
        <m:r>
          <w:rPr>
            <w:rFonts w:ascii="Cambria Math" w:hAnsi="Cambria Math"/>
          </w:rPr>
          <m:t>)</m:t>
        </m:r>
      </m:oMath>
      <w:r w:rsidRPr="008A6038">
        <w:rPr>
          <w:rFonts w:hint="eastAsia"/>
        </w:rPr>
        <w:t>下界估計式，則需要</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11</m:t>
            </m:r>
          </m:sub>
        </m:sSub>
        <m:r>
          <w:rPr>
            <w:rFonts w:ascii="Cambria Math" w:hAnsi="Cambria Math"/>
          </w:rPr>
          <m:t>)</m:t>
        </m:r>
      </m:oMath>
      <w:r w:rsidRPr="008A6038">
        <w:rPr>
          <w:rFonts w:hint="eastAsia"/>
        </w:rPr>
        <w:t>與</w:t>
      </w:r>
      <w:r w:rsidRPr="008A6038">
        <w:rPr>
          <w:rFonts w:hint="eastAsia"/>
        </w:rPr>
        <w:t xml:space="preserve"> </w:t>
      </w:r>
      <m:oMath>
        <m:r>
          <w:rPr>
            <w:rFonts w:ascii="Cambria Math" w:hAnsi="Cambria Math" w:hint="eastAsia"/>
          </w:rPr>
          <m:t>E(</m:t>
        </m:r>
        <m:sSub>
          <m:sSubPr>
            <m:ctrlPr>
              <w:rPr>
                <w:rFonts w:ascii="Cambria Math" w:hAnsi="Cambria Math"/>
                <w:i/>
              </w:rPr>
            </m:ctrlPr>
          </m:sSubPr>
          <m:e>
            <m:r>
              <w:rPr>
                <w:rFonts w:ascii="Cambria Math" w:hAnsi="Cambria Math" w:hint="eastAsia"/>
              </w:rPr>
              <m:t>Q</m:t>
            </m:r>
          </m:e>
          <m:sub>
            <m:r>
              <w:rPr>
                <w:rFonts w:ascii="Cambria Math" w:hAnsi="Cambria Math"/>
              </w:rPr>
              <m:t>22</m:t>
            </m:r>
          </m:sub>
        </m:sSub>
        <m:r>
          <w:rPr>
            <w:rFonts w:ascii="Cambria Math" w:hAnsi="Cambria Math"/>
          </w:rPr>
          <m:t>)</m:t>
        </m:r>
      </m:oMath>
      <w:r w:rsidRPr="008A6038">
        <w:rPr>
          <w:rFonts w:hint="eastAsia"/>
        </w:rPr>
        <w:t>的資訊：</w:t>
      </w:r>
    </w:p>
    <w:p w14:paraId="5DB157AF" w14:textId="77777777" w:rsidR="003F3C66" w:rsidRPr="008A6038" w:rsidRDefault="003F3C66" w:rsidP="003F3C66"/>
    <w:p w14:paraId="777DABB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e>
          </m:nary>
          <m:sSup>
            <m:sSupPr>
              <m:ctrlPr>
                <w:rPr>
                  <w:rFonts w:ascii="Cambria Math" w:hAnsi="Cambria Math"/>
                  <w:i/>
                </w:rPr>
              </m:ctrlPr>
            </m:sSupPr>
            <m:e>
              <m:sSub>
                <m:sSubPr>
                  <m:ctrlPr>
                    <w:rPr>
                      <w:rFonts w:ascii="Cambria Math" w:hAnsi="Cambria Math"/>
                      <w:i/>
                    </w:rPr>
                  </m:ctrlPr>
                </m:sSub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r>
                    <w:rPr>
                      <w:rFonts w:ascii="Cambria Math" w:hAnsi="Cambria Math"/>
                    </w:rPr>
                    <m:t>π</m:t>
                  </m:r>
                </m:e>
                <m:sub>
                  <m:r>
                    <w:rPr>
                      <w:rFonts w:ascii="Cambria Math" w:hAnsi="Cambria Math"/>
                    </w:rPr>
                    <m:t>2i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sup>
          </m:sSup>
        </m:oMath>
      </m:oMathPara>
    </w:p>
    <w:p w14:paraId="2B316ED6"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r>
            <w:rPr>
              <w:rFonts w:ascii="Cambria Math" w:hAnsi="Cambria Math"/>
            </w:rPr>
            <m:t xml:space="preserve">= </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e>
                      </m:d>
                    </m:num>
                    <m:den>
                      <m:r>
                        <w:rPr>
                          <w:rFonts w:ascii="Cambria Math" w:hAnsi="Cambria Math"/>
                        </w:rPr>
                        <m:t>2</m:t>
                      </m:r>
                    </m:den>
                  </m:f>
                </m:e>
              </m:d>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e>
                          </m:d>
                        </m:num>
                        <m:den>
                          <m:r>
                            <w:rPr>
                              <w:rFonts w:ascii="Cambria Math" w:hAnsi="Cambria Math"/>
                            </w:rPr>
                            <m:t>2</m:t>
                          </m:r>
                        </m:den>
                      </m:f>
                    </m:e>
                  </m:d>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oMath>
      </m:oMathPara>
    </w:p>
    <w:p w14:paraId="2275DC30" w14:textId="77777777" w:rsidR="003F3C66" w:rsidRPr="008A6038" w:rsidRDefault="003F3C66" w:rsidP="003F3C66">
      <w:pPr>
        <w:jc w:val="both"/>
      </w:pPr>
    </w:p>
    <w:p w14:paraId="1E8CEC1D" w14:textId="77777777" w:rsidR="003F3C66" w:rsidRPr="008A6038" w:rsidRDefault="003F3C66" w:rsidP="003F3C66">
      <w:pPr>
        <w:jc w:val="both"/>
      </w:pPr>
      <w:r w:rsidRPr="008A6038">
        <w:rPr>
          <w:rFonts w:hint="eastAsia"/>
        </w:rPr>
        <w:lastRenderedPageBreak/>
        <w:t>又根據柯西</w:t>
      </w:r>
      <w:r w:rsidRPr="008A6038">
        <w:rPr>
          <w:rFonts w:hint="eastAsia"/>
        </w:rPr>
        <w:t>-</w:t>
      </w:r>
      <w:r w:rsidRPr="008A6038">
        <w:rPr>
          <w:rFonts w:hint="eastAsia"/>
        </w:rPr>
        <w:t>施瓦茨不等式之概念可以推導出：</w:t>
      </w:r>
    </w:p>
    <w:p w14:paraId="1F4AE3BD" w14:textId="77777777" w:rsidR="003F3C66" w:rsidRPr="008A6038" w:rsidRDefault="003F3C66" w:rsidP="003F3C66">
      <w:pPr>
        <w:jc w:val="both"/>
      </w:pPr>
    </w:p>
    <w:p w14:paraId="170F7CEA"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sup>
                  </m:sSup>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1i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-2</m:t>
                      </m:r>
                    </m:sup>
                  </m:sSup>
                </m:e>
              </m:nary>
              <m:sSup>
                <m:sSupPr>
                  <m:ctrlPr>
                    <w:rPr>
                      <w:rFonts w:ascii="Cambria Math" w:hAnsi="Cambria Math"/>
                      <w:i/>
                    </w:rPr>
                  </m:ctrlPr>
                </m:sSupPr>
                <m:e>
                  <m:sSubSup>
                    <m:sSubSupPr>
                      <m:ctrlPr>
                        <w:rPr>
                          <w:rFonts w:ascii="Cambria Math" w:hAnsi="Cambria Math"/>
                          <w:i/>
                        </w:rPr>
                      </m:ctrlPr>
                    </m:sSubSupPr>
                    <m:e>
                      <m:r>
                        <w:rPr>
                          <w:rFonts w:ascii="Cambria Math" w:hAnsi="Cambria Math"/>
                        </w:rPr>
                        <m:t>π</m:t>
                      </m:r>
                    </m:e>
                    <m:sub>
                      <m:r>
                        <w:rPr>
                          <w:rFonts w:ascii="Cambria Math" w:hAnsi="Cambria Math"/>
                        </w:rPr>
                        <m:t>2i</m:t>
                      </m:r>
                    </m:sub>
                    <m:sup>
                      <m:r>
                        <w:rPr>
                          <w:rFonts w:ascii="Cambria Math" w:hAnsi="Cambria Math"/>
                        </w:rPr>
                        <m:t>2</m:t>
                      </m:r>
                    </m:sup>
                  </m:sSubSup>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-2</m:t>
                  </m:r>
                </m:sup>
              </m:sSup>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1i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1i</m:t>
                                  </m:r>
                                </m:sub>
                              </m:sSub>
                            </m:e>
                          </m:d>
                        </m:e>
                        <m:sup>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sup>
                      </m:sSup>
                    </m:e>
                  </m:nary>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2i</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2i</m:t>
                              </m:r>
                            </m:sub>
                          </m:sSub>
                        </m:e>
                      </m:d>
                    </m:e>
                    <m:sup>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sup>
                  </m:sSup>
                </m:e>
              </m:d>
            </m:e>
            <m:sup>
              <m:r>
                <w:rPr>
                  <w:rFonts w:ascii="Cambria Math" w:hAnsi="Cambria Math"/>
                </w:rPr>
                <m:t>2</m:t>
              </m:r>
            </m:sup>
          </m:sSup>
        </m:oMath>
      </m:oMathPara>
    </w:p>
    <w:p w14:paraId="4837D9C6" w14:textId="77777777" w:rsidR="003F3C66" w:rsidRPr="008A6038" w:rsidRDefault="003F3C66" w:rsidP="003F3C66">
      <w:pPr>
        <w:jc w:val="both"/>
      </w:pPr>
    </w:p>
    <w:p w14:paraId="21AA66AF" w14:textId="77777777" w:rsidR="003F3C66" w:rsidRPr="008A6038" w:rsidRDefault="003F3C66" w:rsidP="003F3C66">
      <w:r w:rsidRPr="008A6038">
        <w:rPr>
          <w:rFonts w:hint="eastAsia"/>
        </w:rPr>
        <w:t>最終得：</w:t>
      </w:r>
    </w:p>
    <w:p w14:paraId="213214AD" w14:textId="77777777" w:rsidR="003F3C66" w:rsidRPr="008A6038" w:rsidRDefault="003F3C66" w:rsidP="003F3C66"/>
    <w:p w14:paraId="1950072B"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hint="eastAsia"/>
                    </w:rPr>
                    <m:t>0</m:t>
                  </m:r>
                  <m:r>
                    <w:rPr>
                      <w:rFonts w:ascii="Cambria Math" w:hAnsi="Cambria Math"/>
                    </w:rPr>
                    <m:t>0</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p>
                <m:sSupPr>
                  <m:ctrlPr>
                    <w:rPr>
                      <w:rFonts w:ascii="Cambria Math" w:hAnsi="Cambria Math"/>
                      <w:i/>
                    </w:rPr>
                  </m:ctrlPr>
                </m:sSupPr>
                <m:e>
                  <m:d>
                    <m:dPr>
                      <m:begChr m:val="["/>
                      <m:endChr m:val="]"/>
                      <m:ctrlPr>
                        <w:rPr>
                          <w:rFonts w:ascii="Cambria Math" w:hAnsi="Cambria Math"/>
                          <w:i/>
                        </w:rPr>
                      </m:ctrlPr>
                    </m:dPr>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d>
                </m:e>
                <m:sup>
                  <m:r>
                    <w:rPr>
                      <w:rFonts w:ascii="Cambria Math" w:hAnsi="Cambria Math"/>
                    </w:rPr>
                    <m:t>2</m:t>
                  </m:r>
                </m:sup>
              </m:sSup>
            </m:num>
            <m:den>
              <m:r>
                <w:rPr>
                  <w:rFonts w:ascii="Cambria Math" w:hAnsi="Cambria Math"/>
                </w:rPr>
                <m:t>4E(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m:t>
              </m:r>
            </m:den>
          </m:f>
        </m:oMath>
      </m:oMathPara>
    </w:p>
    <w:p w14:paraId="2E2FB9B0" w14:textId="23A5A109" w:rsidR="003F3C66" w:rsidRPr="008A6038" w:rsidRDefault="003F3C66" w:rsidP="003F3C66">
      <w:pPr>
        <w:widowControl/>
        <w:spacing w:line="240" w:lineRule="auto"/>
      </w:pPr>
    </w:p>
    <w:p w14:paraId="77F37032" w14:textId="77777777" w:rsidR="003F3C66" w:rsidRPr="008A6038" w:rsidRDefault="003F3C66" w:rsidP="003F3C66">
      <w:pPr>
        <w:ind w:firstLine="425"/>
        <w:jc w:val="both"/>
      </w:pPr>
      <w:r w:rsidRPr="008A6038">
        <w:rPr>
          <w:rFonts w:hint="eastAsia"/>
        </w:rPr>
        <w:t>將結果帶入</w:t>
      </w:r>
      <w:r w:rsidRPr="008A6038">
        <w:rPr>
          <w:rFonts w:hint="eastAsia"/>
        </w:rPr>
        <w:t xml:space="preserve"> </w:t>
      </w:r>
      <m:oMath>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w:rPr>
                <w:rFonts w:ascii="Cambria Math" w:hAnsi="Cambria Math"/>
              </w:rPr>
              <m:t>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00</m:t>
            </m:r>
          </m:sub>
        </m:sSub>
      </m:oMath>
      <w:r w:rsidRPr="008A6038">
        <w:rPr>
          <w:rFonts w:hint="eastAsia"/>
        </w:rPr>
        <w:t>，可知估計式</w:t>
      </w:r>
      <w:r w:rsidRPr="008A6038">
        <w:rPr>
          <w:rFonts w:hint="eastAsia"/>
        </w:rPr>
        <w:t xml:space="preserve"> </w:t>
      </w:r>
      <w:r w:rsidRPr="008A6038">
        <w:rPr>
          <w:rFonts w:hint="eastAsia"/>
          <w:i/>
          <w:iCs/>
        </w:rPr>
        <w:t>P</w:t>
      </w:r>
      <w:r w:rsidRPr="008A6038">
        <w:rPr>
          <w:i/>
          <w:iCs/>
        </w:rPr>
        <w:t>an</w:t>
      </w:r>
      <w:r w:rsidRPr="008A6038">
        <w:rPr>
          <w:rFonts w:hint="eastAsia"/>
        </w:rPr>
        <w:t>為：</w:t>
      </w:r>
    </w:p>
    <w:p w14:paraId="51243782" w14:textId="77777777" w:rsidR="003F3C66" w:rsidRPr="008A6038" w:rsidRDefault="003F3C66" w:rsidP="003F3C66">
      <w:pPr>
        <w:jc w:val="both"/>
      </w:pPr>
    </w:p>
    <w:p w14:paraId="75724E1D" w14:textId="77777777" w:rsidR="003F3C66" w:rsidRPr="008A6038" w:rsidRDefault="00000000" w:rsidP="003F3C66">
      <w:pPr>
        <w:ind w:firstLine="425"/>
      </w:pPr>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Pan</m:t>
              </m:r>
            </m:sub>
          </m:sSub>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oMath>
      </m:oMathPara>
    </w:p>
    <w:p w14:paraId="3D2BB136"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503A3610"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r>
                            <w:rPr>
                              <w:rFonts w:ascii="Cambria Math" w:hAnsi="Cambria Math"/>
                            </w:rPr>
                            <m:t>-1</m:t>
                          </m:r>
                        </m:e>
                      </m:d>
                    </m:num>
                    <m:den>
                      <m:r>
                        <w:rPr>
                          <w:rFonts w:ascii="Cambria Math" w:hAnsi="Cambria Math"/>
                        </w:rPr>
                        <m:t>2</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m:t>
                      </m:r>
                    </m:sub>
                  </m:sSub>
                  <m:r>
                    <w:rPr>
                      <w:rFonts w:ascii="Cambria Math" w:hAnsi="Cambria Math"/>
                    </w:rPr>
                    <m:t>=0</m:t>
                  </m:r>
                </m:e>
              </m:eqArr>
            </m:e>
          </m:d>
        </m:oMath>
      </m:oMathPara>
    </w:p>
    <w:p w14:paraId="6438EEA9" w14:textId="77777777" w:rsidR="003F3C66" w:rsidRPr="008A6038" w:rsidRDefault="003F3C66" w:rsidP="003F3C66">
      <w:pPr>
        <w:ind w:firstLine="425"/>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00</m:t>
                  </m:r>
                </m:sub>
              </m:sSub>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11</m:t>
                          </m:r>
                        </m:sub>
                        <m:sup>
                          <m:r>
                            <w:rPr>
                              <w:rFonts w:ascii="Cambria Math" w:hAnsi="Cambria Math"/>
                            </w:rPr>
                            <m:t>2</m:t>
                          </m:r>
                        </m:sup>
                      </m:sSubSup>
                    </m:num>
                    <m:den>
                      <m:sSub>
                        <m:sSubPr>
                          <m:ctrlPr>
                            <w:rPr>
                              <w:rFonts w:ascii="Cambria Math" w:hAnsi="Cambria Math"/>
                              <w:i/>
                            </w:rPr>
                          </m:ctrlPr>
                        </m:sSubPr>
                        <m:e>
                          <m:r>
                            <w:rPr>
                              <w:rFonts w:ascii="Cambria Math" w:hAnsi="Cambria Math"/>
                            </w:rPr>
                            <m:t>Q</m:t>
                          </m:r>
                        </m:e>
                        <m:sub>
                          <m:r>
                            <w:rPr>
                              <w:rFonts w:ascii="Cambria Math" w:hAnsi="Cambria Math"/>
                            </w:rPr>
                            <m:t>22</m:t>
                          </m:r>
                        </m:sub>
                      </m:sSub>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&gt;0</m:t>
                  </m:r>
                </m:e>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11</m:t>
                          </m:r>
                        </m:sub>
                      </m:sSub>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r>
                            <w:rPr>
                              <w:rFonts w:ascii="Cambria Math" w:hAnsi="Cambria Math"/>
                            </w:rPr>
                            <m:t>-1</m:t>
                          </m:r>
                        </m:e>
                      </m:d>
                    </m:num>
                    <m:den>
                      <m:r>
                        <w:rPr>
                          <w:rFonts w:ascii="Cambria Math" w:hAnsi="Cambria Math"/>
                        </w:rPr>
                        <m:t>4</m:t>
                      </m:r>
                    </m:den>
                  </m:f>
                  <m:r>
                    <w:rPr>
                      <w:rFonts w:ascii="Cambria Math" w:hAnsi="Cambria Math"/>
                    </w:rPr>
                    <m:t xml:space="preserve">,   if </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rPr>
                    <m:t>=0</m:t>
                  </m:r>
                </m:e>
              </m:eqArr>
            </m:e>
          </m:d>
        </m:oMath>
      </m:oMathPara>
    </w:p>
    <w:p w14:paraId="7728A3FB" w14:textId="77777777" w:rsidR="003F3C66" w:rsidRPr="008A6038" w:rsidRDefault="003F3C66" w:rsidP="003F3C66"/>
    <w:p w14:paraId="45EC507A" w14:textId="77777777" w:rsidR="003F3C66" w:rsidRPr="008A6038" w:rsidRDefault="003F3C66" w:rsidP="000D12AD">
      <w:pPr>
        <w:pStyle w:val="3"/>
      </w:pPr>
      <w:bookmarkStart w:id="220" w:name="_Hlk162856736"/>
      <w:r w:rsidRPr="008A6038">
        <w:rPr>
          <w:rFonts w:hint="eastAsia"/>
        </w:rPr>
        <w:t>取後不放回之抽樣方式</w:t>
      </w:r>
    </w:p>
    <w:p w14:paraId="15D82713" w14:textId="77777777" w:rsidR="003F3C66" w:rsidRPr="008A6038" w:rsidRDefault="003F3C66" w:rsidP="003F3C66">
      <w:pPr>
        <w:ind w:firstLine="425"/>
      </w:pPr>
      <w:r w:rsidRPr="008A6038">
        <w:rPr>
          <w:rFonts w:hint="eastAsia"/>
        </w:rPr>
        <w:t>相對於取後放回的抽樣方式，另一種在生態資料中常見的抽樣方法為取後</w:t>
      </w:r>
      <w:r w:rsidRPr="008A6038">
        <w:rPr>
          <w:rFonts w:hint="eastAsia"/>
        </w:rPr>
        <w:lastRenderedPageBreak/>
        <w:t>不放回。在取後不放回的抽樣方法中，廣泛使用在林業調查中，依照所選區塊對樹木進行不重複取樣，或是用於陷阱或誘捕器的抽樣方式中，需要殺死個體的抽樣方法。</w:t>
      </w:r>
    </w:p>
    <w:p w14:paraId="205FB3B5" w14:textId="77777777" w:rsidR="003F3C66" w:rsidRPr="008A6038" w:rsidRDefault="003F3C66" w:rsidP="003F3C66">
      <w:pPr>
        <w:ind w:firstLine="480"/>
        <w:rPr>
          <w:rFonts w:cs="Times New Roman"/>
        </w:rPr>
      </w:pPr>
      <w:r w:rsidRPr="008A6038">
        <w:rPr>
          <w:rFonts w:hint="eastAsia"/>
        </w:rPr>
        <w:t>在這種類型抽樣方法的單群落情況中，</w:t>
      </w:r>
      <w:r w:rsidRPr="008A6038">
        <w:rPr>
          <w:rFonts w:cs="Times New Roman" w:hint="eastAsia"/>
        </w:rPr>
        <w:t>假設將欲調查地區大致分為</w:t>
      </w:r>
      <m:oMath>
        <m:r>
          <w:rPr>
            <w:rFonts w:ascii="Cambria Math" w:hAnsi="Cambria Math" w:cs="Times New Roman" w:hint="eastAsia"/>
          </w:rPr>
          <m:t xml:space="preserve"> T </m:t>
        </m:r>
      </m:oMath>
      <w:r w:rsidRPr="008A6038">
        <w:rPr>
          <w:rFonts w:cs="Times New Roman" w:hint="eastAsia"/>
        </w:rPr>
        <w:t>個相等的區塊。</w:t>
      </w:r>
      <w:r w:rsidRPr="008A6038">
        <w:rPr>
          <w:rFonts w:hint="eastAsia"/>
        </w:rPr>
        <w:t>又每個區塊物種存在的機率為</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w:t>
      </w:r>
      <m:oMath>
        <m:r>
          <w:rPr>
            <w:rFonts w:ascii="Cambria Math" w:hAnsi="Cambria Math"/>
          </w:rPr>
          <m:t>0≤</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≤1</m:t>
        </m:r>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為未知參數。假設在</w:t>
      </w:r>
      <m:oMath>
        <m:r>
          <w:rPr>
            <w:rFonts w:ascii="Cambria Math" w:hAnsi="Cambria Math" w:hint="eastAsia"/>
          </w:rPr>
          <m:t>T</m:t>
        </m:r>
      </m:oMath>
      <w:r w:rsidRPr="008A6038">
        <w:rPr>
          <w:rFonts w:hint="eastAsia"/>
        </w:rPr>
        <w:t>區塊中，物種</w:t>
      </w:r>
      <m:oMath>
        <m:r>
          <w:rPr>
            <w:rFonts w:ascii="Cambria Math" w:hAnsi="Cambria Math"/>
          </w:rPr>
          <m:t>i</m:t>
        </m:r>
      </m:oMath>
      <w:r w:rsidRPr="008A6038">
        <w:t xml:space="preserve"> </w:t>
      </w:r>
      <w:r w:rsidRPr="008A6038">
        <w:rPr>
          <w:rFonts w:hint="eastAsia"/>
        </w:rPr>
        <w:t>僅能在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8A6038">
        <w:rPr>
          <w:rFonts w:hint="eastAsia"/>
        </w:rPr>
        <w:t>的目標區塊中被檢驗到，</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oMath>
      <w:r w:rsidRPr="008A6038">
        <w:rPr>
          <w:rFonts w:hint="eastAsia"/>
        </w:rPr>
        <w:t>亦為未知參數，且</w:t>
      </w:r>
      <m:oMath>
        <m:r>
          <w:rPr>
            <w:rFonts w:ascii="Cambria Math" w:hAnsi="Cambria Math"/>
          </w:rPr>
          <m:t>1≤</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m:t>
        </m:r>
        <m:r>
          <w:rPr>
            <w:rFonts w:ascii="Cambria Math" w:hAnsi="Cambria Math" w:hint="eastAsia"/>
          </w:rPr>
          <m:t>T</m:t>
        </m:r>
      </m:oMath>
      <w:r w:rsidRPr="008A6038">
        <w:rPr>
          <w:rFonts w:hint="eastAsia"/>
        </w:rPr>
        <w:t>。則在</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給定</w:t>
      </w:r>
      <m:oMath>
        <m:sSub>
          <m:sSubPr>
            <m:ctrlPr>
              <w:rPr>
                <w:rFonts w:ascii="Cambria Math" w:hAnsi="Cambria Math"/>
                <w:i/>
              </w:rPr>
            </m:ctrlPr>
          </m:sSubPr>
          <m:e>
            <m:r>
              <w:rPr>
                <w:rFonts w:ascii="Cambria Math" w:hAnsi="Cambria Math"/>
              </w:rPr>
              <m:t>π</m:t>
            </m:r>
          </m:e>
          <m:sub>
            <m:r>
              <w:rPr>
                <w:rFonts w:ascii="Cambria Math" w:hAnsi="Cambria Math"/>
              </w:rPr>
              <m:t>i</m:t>
            </m:r>
          </m:sub>
        </m:sSub>
      </m:oMath>
      <w:r w:rsidRPr="008A6038">
        <w:rPr>
          <w:rFonts w:hint="eastAsia"/>
        </w:rPr>
        <w:t>的條件下</w:t>
      </w:r>
      <w:r w:rsidRPr="008A6038">
        <w:rPr>
          <w:rFonts w:cs="Times New Roman" w:hint="eastAsia"/>
        </w:rPr>
        <w:t>遵循參數</w:t>
      </w:r>
      <m:oMath>
        <m:r>
          <w:rPr>
            <w:rFonts w:ascii="Cambria Math" w:hAnsi="Cambria Math" w:cs="Times New Roman"/>
          </w:rPr>
          <m:t>T</m:t>
        </m:r>
      </m:oMath>
      <w:r w:rsidRPr="008A6038">
        <w:rPr>
          <w:rFonts w:cs="Times New Roman" w:hint="eastAsia"/>
        </w:rPr>
        <w:t>和</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m:t>
            </m:r>
            <m:r>
              <w:rPr>
                <w:rFonts w:ascii="Cambria Math" w:hAnsi="Cambria Math" w:cs="Times New Roman" w:hint="eastAsia"/>
              </w:rPr>
              <m:t xml:space="preserve"> </m:t>
            </m:r>
          </m:sub>
        </m:sSub>
      </m:oMath>
      <w:r w:rsidRPr="008A6038">
        <w:rPr>
          <w:rFonts w:cs="Times New Roman" w:hint="eastAsia"/>
        </w:rPr>
        <w:t>的零截尾二項分佈</w:t>
      </w:r>
      <w:r w:rsidRPr="008A6038">
        <w:rPr>
          <w:rFonts w:cs="Times New Roman" w:hint="eastAsia"/>
        </w:rPr>
        <w:t xml:space="preserve"> (</w:t>
      </w:r>
      <w:r w:rsidRPr="008A6038">
        <w:rPr>
          <w:rFonts w:cs="Times New Roman"/>
        </w:rPr>
        <w:t>zero-truncated binomial distribution)</w:t>
      </w:r>
      <w:r w:rsidRPr="008A6038">
        <w:rPr>
          <w:rFonts w:cs="Times New Roman" w:hint="eastAsia"/>
        </w:rPr>
        <w:t>：</w:t>
      </w:r>
    </w:p>
    <w:p w14:paraId="127DFC40" w14:textId="77777777" w:rsidR="003F3C66" w:rsidRPr="008A6038" w:rsidRDefault="003F3C66" w:rsidP="003F3C66">
      <w:pPr>
        <w:ind w:firstLine="480"/>
        <w:rPr>
          <w:rFonts w:cs="Times New Roman"/>
        </w:rPr>
      </w:pPr>
    </w:p>
    <w:p w14:paraId="0642E065" w14:textId="77777777" w:rsidR="003F3C66" w:rsidRPr="008A6038" w:rsidRDefault="003F3C66" w:rsidP="003F3C66">
      <w:pPr>
        <w:ind w:firstLine="480"/>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m:t>
              </m:r>
              <m:sSub>
                <m:sSubPr>
                  <m:ctrlPr>
                    <w:rPr>
                      <w:rFonts w:ascii="Cambria Math" w:hAnsi="Cambria Math"/>
                      <w:i/>
                    </w:rPr>
                  </m:ctrlPr>
                </m:sSubPr>
                <m:e>
                  <m:r>
                    <w:rPr>
                      <w:rFonts w:ascii="Cambria Math" w:hAnsi="Cambria Math"/>
                    </w:rPr>
                    <m:t>u</m:t>
                  </m:r>
                </m:e>
                <m:sub>
                  <m:r>
                    <w:rPr>
                      <w:rFonts w:ascii="Cambria Math" w:hAnsi="Cambria Math"/>
                    </w:rPr>
                    <m:t>i</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m:t>
                  </m:r>
                </m:sub>
                <m:sup>
                  <m:sSub>
                    <m:sSubPr>
                      <m:ctrlPr>
                        <w:rPr>
                          <w:rFonts w:ascii="Cambria Math" w:hAnsi="Cambria Math"/>
                          <w:i/>
                        </w:rPr>
                      </m:ctrlPr>
                    </m:sSubPr>
                    <m:e>
                      <m:r>
                        <w:rPr>
                          <w:rFonts w:ascii="Cambria Math" w:hAnsi="Cambria Math" w:hint="eastAsia"/>
                        </w:rPr>
                        <m:t xml:space="preserve"> </m:t>
                      </m:r>
                      <m:r>
                        <w:rPr>
                          <w:rFonts w:ascii="Cambria Math" w:hAnsi="Cambria Math"/>
                        </w:rPr>
                        <m:t>u</m:t>
                      </m:r>
                    </m:e>
                    <m:sub>
                      <m:r>
                        <w:rPr>
                          <w:rFonts w:ascii="Cambria Math" w:hAnsi="Cambria Math"/>
                        </w:rPr>
                        <m:t>i</m:t>
                      </m:r>
                      <m:r>
                        <w:rPr>
                          <w:rFonts w:ascii="Cambria Math" w:hAnsi="Cambria Math" w:hint="eastAsia"/>
                        </w:rPr>
                        <m:t xml:space="preserve"> </m:t>
                      </m:r>
                    </m:sub>
                  </m:sSub>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sSub>
                    <m:sSubPr>
                      <m:ctrlPr>
                        <w:rPr>
                          <w:rFonts w:ascii="Cambria Math" w:hAnsi="Cambria Math"/>
                          <w:i/>
                        </w:rPr>
                      </m:ctrlPr>
                    </m:sSubPr>
                    <m:e>
                      <m:r>
                        <w:rPr>
                          <w:rFonts w:ascii="Cambria Math" w:hAnsi="Cambria Math" w:hint="eastAsia"/>
                        </w:rPr>
                        <m:t xml:space="preserve"> </m:t>
                      </m:r>
                      <m:r>
                        <w:rPr>
                          <w:rFonts w:ascii="Cambria Math" w:hAnsi="Cambria Math"/>
                        </w:rPr>
                        <m:t>T-u</m:t>
                      </m:r>
                    </m:e>
                    <m:sub>
                      <m:r>
                        <w:rPr>
                          <w:rFonts w:ascii="Cambria Math" w:hAnsi="Cambria Math"/>
                        </w:rPr>
                        <m:t>i</m:t>
                      </m:r>
                      <m:r>
                        <w:rPr>
                          <w:rFonts w:ascii="Cambria Math" w:hAnsi="Cambria Math" w:hint="eastAsia"/>
                        </w:rPr>
                        <m:t xml:space="preserve"> </m:t>
                      </m:r>
                    </m:sub>
                  </m:sSub>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r>
            <w:rPr>
              <w:rFonts w:ascii="Cambria Math" w:hAnsi="Cambria Math"/>
            </w:rPr>
            <m:t>, i=1, 2, …, S</m:t>
          </m:r>
        </m:oMath>
      </m:oMathPara>
    </w:p>
    <w:p w14:paraId="4EA73E8F" w14:textId="77777777" w:rsidR="003F3C66" w:rsidRPr="008A6038" w:rsidRDefault="003F3C66" w:rsidP="003F3C66">
      <w:pPr>
        <w:ind w:firstLine="480"/>
        <w:rPr>
          <w:rFonts w:cs="Times New Roman"/>
        </w:rPr>
      </w:pPr>
    </w:p>
    <w:p w14:paraId="0117D2D0" w14:textId="77777777" w:rsidR="003F3C66" w:rsidRPr="008A6038" w:rsidRDefault="003F3C66" w:rsidP="003F3C66">
      <w:pPr>
        <w:ind w:firstLine="480"/>
        <w:rPr>
          <w:rFonts w:cs="Times New Roman"/>
        </w:rPr>
      </w:pPr>
      <w:r w:rsidRPr="008A6038">
        <w:rPr>
          <w:rFonts w:cs="Times New Roman" w:hint="eastAsia"/>
        </w:rPr>
        <w:t>當從</w:t>
      </w:r>
      <w:r w:rsidRPr="008A6038">
        <w:rPr>
          <w:rFonts w:cs="Times New Roman"/>
          <w:i/>
          <w:iCs/>
        </w:rPr>
        <w:t>T</w:t>
      </w:r>
      <w:r w:rsidRPr="008A6038">
        <w:rPr>
          <w:rFonts w:cs="Times New Roman" w:hint="eastAsia"/>
        </w:rPr>
        <w:t>個區塊中，針對群落進行取後不放回之隨機抽樣，分別抽取</w:t>
      </w:r>
      <w:r w:rsidRPr="008A6038">
        <w:rPr>
          <w:rFonts w:cs="Times New Roman"/>
          <w:i/>
          <w:iCs/>
        </w:rPr>
        <w:t>t</w:t>
      </w:r>
      <w:r w:rsidRPr="008A6038">
        <w:rPr>
          <w:rFonts w:cs="Times New Roman" w:hint="eastAsia"/>
        </w:rPr>
        <w:t>的區塊數，若在取樣區塊中發現該物種，則被紀錄為存在，反之則為不存在，僅記錄每個採樣樣本中物種的發生率，以形成</w:t>
      </w:r>
      <w:r w:rsidRPr="008A6038">
        <w:rPr>
          <w:rFonts w:hint="eastAsia"/>
        </w:rPr>
        <w:t>出現頻率向量</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r>
          <w:rPr>
            <w:rFonts w:ascii="Cambria Math" w:hAnsi="Cambria Math" w:cs="Times New Roman" w:hint="eastAsia"/>
          </w:rPr>
          <m:t xml:space="preserve"> </m:t>
        </m:r>
      </m:oMath>
      <w:r w:rsidRPr="008A6038">
        <w:rPr>
          <w:rFonts w:cs="Times New Roman" w:hint="eastAsia"/>
        </w:rPr>
        <w:t>。</w:t>
      </w:r>
      <w:r w:rsidRPr="008A6038">
        <w:rPr>
          <w:rFonts w:hint="eastAsia"/>
        </w:rPr>
        <w:t>在給定</w:t>
      </w:r>
      <w:r w:rsidRPr="008A6038">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的情況下，</w:t>
      </w:r>
      <m:oMath>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 xml:space="preserve"> </m:t>
        </m:r>
      </m:oMath>
      <w:r w:rsidRPr="008A6038">
        <w:rPr>
          <w:rFonts w:cs="Times New Roman" w:hint="eastAsia"/>
        </w:rPr>
        <w:t>應服從超幾何分佈</w:t>
      </w:r>
      <w:r w:rsidRPr="008A6038">
        <w:rPr>
          <w:rFonts w:cs="Times New Roman" w:hint="eastAsia"/>
        </w:rPr>
        <w:t xml:space="preserve"> (</w:t>
      </w:r>
      <w:r w:rsidRPr="008A6038">
        <w:rPr>
          <w:rFonts w:cs="Times New Roman"/>
        </w:rPr>
        <w:t>hypergeometric distribution</w:t>
      </w:r>
      <w:r w:rsidRPr="008A6038">
        <w:rPr>
          <w:rFonts w:cs="Times New Roman" w:hint="eastAsia"/>
        </w:rPr>
        <w:t>)</w:t>
      </w:r>
      <w:r w:rsidRPr="008A6038">
        <w:rPr>
          <w:rFonts w:cs="Times New Roman" w:hint="eastAsia"/>
        </w:rPr>
        <w:t>：</w:t>
      </w:r>
    </w:p>
    <w:p w14:paraId="09FF2765" w14:textId="77777777" w:rsidR="003F3C66" w:rsidRPr="008A6038" w:rsidRDefault="003F3C66" w:rsidP="003F3C66">
      <w:pPr>
        <w:ind w:firstLine="480"/>
        <w:rPr>
          <w:rFonts w:cs="Times New Roman"/>
        </w:rPr>
      </w:pPr>
    </w:p>
    <w:p w14:paraId="1C96F927" w14:textId="77777777" w:rsidR="003F3C66" w:rsidRPr="008A6038" w:rsidRDefault="003F3C66" w:rsidP="003F3C66">
      <w:pPr>
        <w:ind w:firstLine="480"/>
        <w:rPr>
          <w:rFonts w:cs="Times New Roman"/>
          <w:i/>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S</m:t>
              </m:r>
            </m:sup>
            <m:e>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sSub>
                                <m:sSubPr>
                                  <m:ctrlPr>
                                    <w:rPr>
                                      <w:rFonts w:ascii="Cambria Math" w:hAnsi="Cambria Math"/>
                                      <w:i/>
                                    </w:rPr>
                                  </m:ctrlPr>
                                </m:sSubPr>
                                <m:e>
                                  <m:r>
                                    <w:rPr>
                                      <w:rFonts w:ascii="Cambria Math" w:hAnsi="Cambria Math"/>
                                    </w:rPr>
                                    <m:t>x</m:t>
                                  </m:r>
                                </m:e>
                                <m:sub>
                                  <m:r>
                                    <w:rPr>
                                      <w:rFonts w:ascii="Cambria Math" w:hAnsi="Cambria Math"/>
                                    </w:rPr>
                                    <m:t>i</m:t>
                                  </m:r>
                                </m:sub>
                              </m:sSub>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x</m:t>
                                  </m:r>
                                </m:e>
                                <m:sub>
                                  <m:r>
                                    <w:rPr>
                                      <w:rFonts w:ascii="Cambria Math" w:hAnsi="Cambria Math"/>
                                    </w:rPr>
                                    <m:t>i</m:t>
                                  </m:r>
                                </m:sub>
                              </m:sSub>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d>
            </m:e>
          </m:nary>
          <m:r>
            <w:rPr>
              <w:rFonts w:ascii="Cambria Math" w:hAnsi="Cambria Math"/>
            </w:rPr>
            <m:t>, i=1, 2, …, S</m:t>
          </m:r>
        </m:oMath>
      </m:oMathPara>
    </w:p>
    <w:p w14:paraId="66E119A1" w14:textId="77777777" w:rsidR="003F3C66" w:rsidRPr="008A6038" w:rsidRDefault="003F3C66" w:rsidP="003F3C66">
      <w:pPr>
        <w:rPr>
          <w:iCs/>
        </w:rPr>
      </w:pPr>
    </w:p>
    <w:p w14:paraId="16CDD1ED" w14:textId="77777777" w:rsidR="003F3C66" w:rsidRPr="008A6038" w:rsidRDefault="003F3C66" w:rsidP="000D12AD">
      <w:pPr>
        <w:pStyle w:val="4"/>
      </w:pPr>
      <w:r w:rsidRPr="008A6038">
        <w:rPr>
          <w:rFonts w:hint="eastAsia"/>
        </w:rPr>
        <w:t>單群落物種數估計</w:t>
      </w:r>
    </w:p>
    <w:p w14:paraId="70FB3282" w14:textId="272DFCF2" w:rsidR="003F3C66" w:rsidRPr="008A6038" w:rsidRDefault="003F3C66" w:rsidP="003F3C66">
      <w:pPr>
        <w:ind w:firstLine="425"/>
      </w:pPr>
      <w:commentRangeStart w:id="221"/>
      <w:r w:rsidRPr="008A6038">
        <w:t xml:space="preserve">Chao </w:t>
      </w:r>
      <w:r w:rsidR="00682F22">
        <w:rPr>
          <w:rFonts w:hint="eastAsia"/>
        </w:rPr>
        <w:t>與</w:t>
      </w:r>
      <w:r w:rsidRPr="008A6038">
        <w:t xml:space="preserve"> Lin</w:t>
      </w:r>
      <w:r w:rsidRPr="008A6038">
        <w:rPr>
          <w:rFonts w:hint="eastAsia"/>
        </w:rPr>
        <w:t xml:space="preserve"> (</w:t>
      </w:r>
      <w:r w:rsidRPr="008A6038">
        <w:t>2012)</w:t>
      </w:r>
      <w:commentRangeEnd w:id="221"/>
      <w:r w:rsidRPr="008A6038">
        <w:rPr>
          <w:rStyle w:val="af6"/>
        </w:rPr>
        <w:commentReference w:id="221"/>
      </w:r>
      <w:r w:rsidRPr="008A6038">
        <w:rPr>
          <w:rFonts w:hint="eastAsia"/>
        </w:rPr>
        <w:t xml:space="preserve"> </w:t>
      </w:r>
      <w:r w:rsidRPr="008A6038">
        <w:rPr>
          <w:rFonts w:hint="eastAsia"/>
        </w:rPr>
        <w:t>針對</w:t>
      </w:r>
      <w:r w:rsidRPr="008A6038">
        <w:rPr>
          <w:rFonts w:hint="eastAsia"/>
          <w:i/>
          <w:iCs/>
        </w:rPr>
        <w:t>Ch</w:t>
      </w:r>
      <w:r w:rsidRPr="008A6038">
        <w:rPr>
          <w:i/>
          <w:iCs/>
        </w:rPr>
        <w:t>ao2</w:t>
      </w:r>
      <w:r w:rsidRPr="008A6038">
        <w:rPr>
          <w:rFonts w:hint="eastAsia"/>
        </w:rPr>
        <w:t>進行修正，針對取後不放回的樣本資料開發新的估計方法。在該估計方法中</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p>
    <w:p w14:paraId="6FCD9504" w14:textId="77777777" w:rsidR="003F3C66" w:rsidRPr="008A6038" w:rsidRDefault="003F3C66" w:rsidP="003F3C66">
      <w:pPr>
        <w:ind w:firstLine="425"/>
      </w:pPr>
    </w:p>
    <w:p w14:paraId="3CDABAF5"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t-k</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nary>
        </m:oMath>
      </m:oMathPara>
    </w:p>
    <w:p w14:paraId="5DD3AA36" w14:textId="77777777" w:rsidR="003F3C66" w:rsidRPr="008A6038" w:rsidRDefault="003F3C66" w:rsidP="003F3C66">
      <w:pPr>
        <w:jc w:val="both"/>
      </w:pPr>
      <w:r w:rsidRPr="008A6038">
        <w:rPr>
          <w:rFonts w:hint="eastAsia"/>
        </w:rPr>
        <w:lastRenderedPageBreak/>
        <w:t>因此求得在樣本中未出現以及分別出現一次與兩次的物種數之期望值為：</w:t>
      </w:r>
    </w:p>
    <w:p w14:paraId="1C35CB96" w14:textId="77777777" w:rsidR="003F3C66" w:rsidRPr="008A6038" w:rsidRDefault="003F3C66" w:rsidP="003F3C66">
      <w:pPr>
        <w:jc w:val="both"/>
      </w:pPr>
    </w:p>
    <w:p w14:paraId="56CFF788"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r>
            <w:rPr>
              <w:rFonts w:ascii="Cambria Math" w:hAnsi="Cambria Math"/>
            </w:rPr>
            <m:t xml:space="preserve"> </m:t>
          </m:r>
        </m:oMath>
      </m:oMathPara>
    </w:p>
    <w:p w14:paraId="03580589"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t-1</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oMath>
      </m:oMathPara>
    </w:p>
    <w:p w14:paraId="62D9062D" w14:textId="77777777" w:rsidR="003F3C66" w:rsidRPr="008A6038" w:rsidRDefault="003F3C66" w:rsidP="003F3C66">
      <w:pPr>
        <w:jc w:val="both"/>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t-2</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r>
                <w:rPr>
                  <w:rFonts w:ascii="Cambria Math" w:hAnsi="Cambria Math"/>
                </w:rPr>
                <m:t xml:space="preserve">= </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-1</m:t>
                          </m:r>
                        </m:e>
                      </m:d>
                    </m:num>
                    <m:den>
                      <m:r>
                        <w:rPr>
                          <w:rFonts w:ascii="Cambria Math" w:hAnsi="Cambria Math"/>
                        </w:rPr>
                        <m:t>2</m:t>
                      </m:r>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-t+2)</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nary>
        </m:oMath>
      </m:oMathPara>
    </w:p>
    <w:p w14:paraId="3ACEC909" w14:textId="77777777" w:rsidR="003F3C66" w:rsidRPr="008A6038" w:rsidRDefault="003F3C66" w:rsidP="003F3C66">
      <w:pPr>
        <w:jc w:val="both"/>
      </w:pPr>
    </w:p>
    <w:p w14:paraId="2A032C32" w14:textId="77777777" w:rsidR="003F3C66" w:rsidRDefault="003F3C66" w:rsidP="003F3C66">
      <w:pPr>
        <w:jc w:val="both"/>
      </w:pPr>
      <w:r w:rsidRPr="008A6038">
        <w:rPr>
          <w:rFonts w:hint="eastAsia"/>
        </w:rPr>
        <w:t>根據柯西</w:t>
      </w:r>
      <w:r w:rsidRPr="008A6038">
        <w:rPr>
          <w:rFonts w:hint="eastAsia"/>
        </w:rPr>
        <w:t>-</w:t>
      </w:r>
      <w:r w:rsidRPr="008A6038">
        <w:rPr>
          <w:rFonts w:hint="eastAsia"/>
        </w:rPr>
        <w:t>施瓦茨不等式之概念可以得：</w:t>
      </w:r>
    </w:p>
    <w:p w14:paraId="30839E48" w14:textId="77777777" w:rsidR="00715DC7" w:rsidRPr="008A6038" w:rsidRDefault="00715DC7" w:rsidP="003F3C66">
      <w:pPr>
        <w:jc w:val="both"/>
      </w:pPr>
    </w:p>
    <w:p w14:paraId="1DF0823F" w14:textId="77777777" w:rsidR="003F3C66" w:rsidRPr="008A6038" w:rsidRDefault="00000000" w:rsidP="003F3C66">
      <w:pPr>
        <w:jc w:val="both"/>
      </w:pPr>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e>
            <m:sup>
              <m:r>
                <w:rPr>
                  <w:rFonts w:ascii="Cambria Math" w:hAnsi="Cambria Math"/>
                </w:rPr>
                <m:t>2</m:t>
              </m:r>
            </m:sup>
          </m:sSup>
        </m:oMath>
      </m:oMathPara>
    </w:p>
    <w:p w14:paraId="2EC163E9" w14:textId="77777777" w:rsidR="003F3C66" w:rsidRPr="008A6038" w:rsidRDefault="003F3C66" w:rsidP="003F3C66">
      <w:pPr>
        <w:jc w:val="both"/>
      </w:pPr>
    </w:p>
    <w:p w14:paraId="4C229DE3" w14:textId="77777777" w:rsidR="003F3C66" w:rsidRPr="008A6038" w:rsidRDefault="003F3C66" w:rsidP="003F3C66">
      <w:r w:rsidRPr="008A6038">
        <w:rPr>
          <w:rFonts w:hint="eastAsia"/>
        </w:rPr>
        <w:t>將其中</w:t>
      </w:r>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oMath>
      <w:r w:rsidRPr="008A6038">
        <w:rPr>
          <w:rFonts w:hint="eastAsia"/>
        </w:rPr>
        <w:t>整理以便後續計算：</w:t>
      </w:r>
    </w:p>
    <w:p w14:paraId="670FE8CD" w14:textId="77777777" w:rsidR="003F3C66" w:rsidRPr="008A6038" w:rsidRDefault="003F3C66" w:rsidP="003F3C66"/>
    <w:p w14:paraId="6862EA6B" w14:textId="77777777" w:rsidR="003F3C66" w:rsidRPr="008A6038" w:rsidRDefault="00000000" w:rsidP="003F3C66">
      <m:oMathPara>
        <m:oMath>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r>
            <w:rPr>
              <w:rFonts w:ascii="Cambria Math" w:hAnsi="Cambria Math" w:hint="eastAsia"/>
            </w:rPr>
            <m:t>=</m:t>
          </m:r>
          <m:f>
            <m:fPr>
              <m:ctrlPr>
                <w:rPr>
                  <w:rFonts w:ascii="Cambria Math" w:hAnsi="Cambria Math"/>
                  <w:i/>
                </w:rPr>
              </m:ctrlPr>
            </m:fPr>
            <m:num>
              <m:r>
                <w:rPr>
                  <w:rFonts w:ascii="Cambria Math" w:hAnsi="Cambria Math"/>
                </w:rPr>
                <m:t>t</m:t>
              </m:r>
            </m:num>
            <m:den>
              <m:r>
                <w:rPr>
                  <w:rFonts w:ascii="Cambria Math" w:hAnsi="Cambria Math"/>
                </w:rPr>
                <m:t>t-1</m:t>
              </m:r>
            </m:den>
          </m:f>
          <m:d>
            <m:dPr>
              <m:begChr m:val="["/>
              <m:endChr m:val="]"/>
              <m:ctrlPr>
                <w:rPr>
                  <w:rFonts w:ascii="Cambria Math" w:hAnsi="Cambria Math"/>
                  <w:i/>
                </w:rPr>
              </m:ctrlPr>
            </m:dPr>
            <m:e>
              <m:f>
                <m:fPr>
                  <m:ctrlPr>
                    <w:rPr>
                      <w:rFonts w:ascii="Cambria Math" w:hAnsi="Cambria Math"/>
                      <w:i/>
                    </w:rPr>
                  </m:ctrlPr>
                </m:fPr>
                <m:num>
                  <m:r>
                    <w:rPr>
                      <w:rFonts w:ascii="Cambria Math" w:hAnsi="Cambria Math"/>
                    </w:rPr>
                    <m:t>t</m:t>
                  </m:r>
                  <m:d>
                    <m:dPr>
                      <m:ctrlPr>
                        <w:rPr>
                          <w:rFonts w:ascii="Cambria Math" w:hAnsi="Cambria Math"/>
                          <w:i/>
                        </w:rPr>
                      </m:ctrlPr>
                    </m:dPr>
                    <m:e>
                      <m:r>
                        <w:rPr>
                          <w:rFonts w:ascii="Cambria Math" w:hAnsi="Cambria Math"/>
                        </w:rPr>
                        <m:t>t-1</m:t>
                      </m:r>
                    </m:e>
                  </m:d>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-1</m:t>
                      </m:r>
                    </m:e>
                  </m:d>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oMath>
      </m:oMathPara>
    </w:p>
    <w:p w14:paraId="35C804EE" w14:textId="77777777" w:rsidR="003F3C66" w:rsidRPr="008A6038" w:rsidRDefault="003F3C66" w:rsidP="003F3C66"/>
    <w:p w14:paraId="5571F42E" w14:textId="77777777" w:rsidR="003F3C66" w:rsidRPr="008A6038" w:rsidRDefault="003F3C66" w:rsidP="003F3C66">
      <w:r w:rsidRPr="008A6038">
        <w:rPr>
          <w:rFonts w:hint="eastAsia"/>
        </w:rPr>
        <w:t>則不等式中的第二項可寫作：</w:t>
      </w:r>
    </w:p>
    <w:p w14:paraId="0FB15AC3" w14:textId="77777777" w:rsidR="003F3C66" w:rsidRPr="008A6038" w:rsidRDefault="003F3C66" w:rsidP="003F3C66"/>
    <w:p w14:paraId="21F39A59" w14:textId="77777777" w:rsidR="003F3C66" w:rsidRPr="008A6038" w:rsidRDefault="00000000" w:rsidP="003F3C66">
      <m:oMathPara>
        <m:oMath>
          <m:d>
            <m:dPr>
              <m:begChr m:val="["/>
              <m:endChr m:val="]"/>
              <m:ctrlPr>
                <w:rPr>
                  <w:rFonts w:ascii="Cambria Math" w:hAnsi="Cambria Math"/>
                  <w:i/>
                </w:rPr>
              </m:ctrlPr>
            </m:dPr>
            <m:e>
              <m:nary>
                <m:naryPr>
                  <m:chr m:val="∑"/>
                  <m:ctrlPr>
                    <w:rPr>
                      <w:rFonts w:ascii="Cambria Math" w:hAnsi="Cambria Math"/>
                      <w:i/>
                    </w:rPr>
                  </m:ctrlPr>
                </m:naryPr>
                <m:sub>
                  <m:r>
                    <w:rPr>
                      <w:rFonts w:ascii="Cambria Math" w:hAnsi="Cambria Math"/>
                    </w:rPr>
                    <m:t>i=1</m:t>
                  </m:r>
                </m:sub>
                <m:sup>
                  <m:r>
                    <w:rPr>
                      <w:rFonts w:ascii="Cambria Math" w:hAnsi="Cambria Math"/>
                    </w:rPr>
                    <m:t>S</m:t>
                  </m:r>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e>
                      </m:d>
                    </m:e>
                    <m:sup>
                      <m:r>
                        <w:rPr>
                          <w:rFonts w:ascii="Cambria Math" w:hAnsi="Cambria Math"/>
                        </w:rPr>
                        <m:t>2</m:t>
                      </m:r>
                    </m:sup>
                  </m:sSup>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e>
              </m:nary>
            </m:e>
          </m:d>
          <m:r>
            <w:rPr>
              <w:rFonts w:ascii="Cambria Math" w:hAnsi="Cambria Math"/>
            </w:rPr>
            <m:t>≈</m:t>
          </m:r>
          <m:f>
            <m:fPr>
              <m:ctrlPr>
                <w:rPr>
                  <w:rFonts w:ascii="Cambria Math" w:hAnsi="Cambria Math"/>
                  <w:i/>
                </w:rPr>
              </m:ctrlPr>
            </m:fPr>
            <m:num>
              <m:r>
                <w:rPr>
                  <w:rFonts w:ascii="Cambria Math" w:hAnsi="Cambria Math"/>
                </w:rPr>
                <m:t>2t</m:t>
              </m:r>
            </m:num>
            <m:den>
              <m:r>
                <w:rPr>
                  <w:rFonts w:ascii="Cambria Math" w:hAnsi="Cambria Math"/>
                </w:rPr>
                <m:t>t-1</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2</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r>
                <w:rPr>
                  <w:rFonts w:ascii="Cambria Math" w:hAnsi="Cambria Math"/>
                </w:rPr>
                <m:t>S</m:t>
              </m:r>
            </m:sup>
            <m:e>
              <m:f>
                <m:fPr>
                  <m:ctrlPr>
                    <w:rPr>
                      <w:rFonts w:ascii="Cambria Math" w:hAnsi="Cambria Math"/>
                      <w:i/>
                    </w:rPr>
                  </m:ctrlPr>
                </m:fPr>
                <m:num>
                  <m:sSup>
                    <m:sSupPr>
                      <m:ctrlPr>
                        <w:rPr>
                          <w:rFonts w:ascii="Cambria Math" w:hAnsi="Cambria Math"/>
                          <w:i/>
                        </w:rPr>
                      </m:ctrlPr>
                    </m:sSupPr>
                    <m:e>
                      <m:r>
                        <w:rPr>
                          <w:rFonts w:ascii="Cambria Math" w:hAnsi="Cambria Math"/>
                        </w:rPr>
                        <m:t>t</m:t>
                      </m:r>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i</m:t>
                      </m:r>
                    </m:sub>
                  </m:sSub>
                </m:num>
                <m:den>
                  <m:sSup>
                    <m:sSupPr>
                      <m:ctrlPr>
                        <w:rPr>
                          <w:rFonts w:ascii="Cambria Math" w:hAnsi="Cambria Math"/>
                          <w:i/>
                        </w:rPr>
                      </m:ctrlPr>
                    </m:sSupPr>
                    <m:e>
                      <m:d>
                        <m:dPr>
                          <m:ctrlPr>
                            <w:rPr>
                              <w:rFonts w:ascii="Cambria Math" w:hAnsi="Cambria Math"/>
                              <w:i/>
                            </w:rPr>
                          </m:ctrlPr>
                        </m:dPr>
                        <m:e>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e>
                      </m:d>
                    </m:e>
                    <m:sup>
                      <m:r>
                        <w:rPr>
                          <w:rFonts w:ascii="Cambria Math" w:hAnsi="Cambria Math"/>
                        </w:rPr>
                        <m:t>2</m:t>
                      </m:r>
                    </m:sup>
                  </m:sSup>
                </m:den>
              </m:f>
            </m:e>
          </m:nary>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t</m:t>
                      </m:r>
                    </m:den>
                  </m:f>
                </m:e>
              </m:d>
            </m:num>
            <m:den>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t</m:t>
                      </m:r>
                    </m:den>
                  </m:f>
                </m:e>
              </m:d>
            </m:den>
          </m:f>
        </m:oMath>
      </m:oMathPara>
    </w:p>
    <w:p w14:paraId="197501F4" w14:textId="77777777" w:rsidR="003F3C66" w:rsidRPr="008A6038" w:rsidRDefault="003F3C66" w:rsidP="003F3C66"/>
    <w:p w14:paraId="1AB04509" w14:textId="77777777" w:rsidR="00715DC7" w:rsidRDefault="00715DC7" w:rsidP="003F3C66">
      <w:pPr>
        <w:ind w:firstLine="480"/>
      </w:pPr>
    </w:p>
    <w:p w14:paraId="38D8BB44" w14:textId="445C0ECA" w:rsidR="003F3C66" w:rsidRPr="008A6038" w:rsidRDefault="003F3C66" w:rsidP="003F3C66">
      <w:pPr>
        <w:ind w:firstLine="480"/>
      </w:pPr>
      <w:r w:rsidRPr="008A6038">
        <w:rPr>
          <w:rFonts w:hint="eastAsia"/>
        </w:rPr>
        <w:lastRenderedPageBreak/>
        <w:t>由於那些擁有較大</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值的物種對上述方程式中最後一項的貢獻幾乎可以忽略不計。對於那些</w:t>
      </w:r>
      <w:r w:rsidRPr="008A6038">
        <w:rPr>
          <w:rFonts w:hint="eastAsia"/>
        </w:rPr>
        <w:t xml:space="preserve"> </w:t>
      </w:r>
      <m:oMath>
        <m:sSub>
          <m:sSubPr>
            <m:ctrlPr>
              <w:rPr>
                <w:rFonts w:ascii="Cambria Math" w:hAnsi="Cambria Math"/>
                <w:i/>
              </w:rPr>
            </m:ctrlPr>
          </m:sSubPr>
          <m:e>
            <m:r>
              <w:rPr>
                <w:rFonts w:ascii="Cambria Math" w:hAnsi="Cambria Math"/>
              </w:rPr>
              <m:t>u</m:t>
            </m:r>
          </m:e>
          <m:sub>
            <m:r>
              <w:rPr>
                <w:rFonts w:ascii="Cambria Math" w:hAnsi="Cambria Math"/>
              </w:rPr>
              <m:t>i</m:t>
            </m:r>
          </m:sub>
        </m:sSub>
      </m:oMath>
      <w:r w:rsidRPr="008A6038">
        <w:rPr>
          <w:rFonts w:hint="eastAsia"/>
        </w:rPr>
        <w:t xml:space="preserve"> </w:t>
      </w:r>
      <w:r w:rsidRPr="008A6038">
        <w:rPr>
          <w:rFonts w:hint="eastAsia"/>
        </w:rPr>
        <w:t>遠小於</w:t>
      </w:r>
      <m:oMath>
        <m:r>
          <w:rPr>
            <w:rFonts w:ascii="Cambria Math" w:hAnsi="Cambria Math" w:hint="eastAsia"/>
          </w:rPr>
          <m:t xml:space="preserve"> </m:t>
        </m:r>
        <m:r>
          <w:rPr>
            <w:rFonts w:ascii="Cambria Math" w:hAnsi="Cambria Math"/>
          </w:rPr>
          <m:t>T</m:t>
        </m:r>
        <m:r>
          <w:rPr>
            <w:rFonts w:ascii="Cambria Math" w:hAnsi="Cambria Math" w:hint="eastAsia"/>
          </w:rPr>
          <m:t xml:space="preserve"> </m:t>
        </m:r>
      </m:oMath>
      <w:r w:rsidRPr="008A6038">
        <w:rPr>
          <w:rFonts w:hint="eastAsia"/>
        </w:rPr>
        <w:t>的物種，我們有以下結果：</w:t>
      </w:r>
    </w:p>
    <w:p w14:paraId="6D95006F" w14:textId="77777777" w:rsidR="003F3C66" w:rsidRPr="008A6038" w:rsidRDefault="003F3C66" w:rsidP="003F3C66">
      <w:pPr>
        <w:ind w:firstLine="480"/>
      </w:pPr>
    </w:p>
    <w:p w14:paraId="083E8F46" w14:textId="77777777" w:rsidR="003F3C66" w:rsidRPr="008A6038" w:rsidRDefault="00000000" w:rsidP="003F3C66">
      <m:oMathPara>
        <m:oMath>
          <m:f>
            <m:fPr>
              <m:ctrlPr>
                <w:rPr>
                  <w:rFonts w:ascii="Cambria Math" w:hAnsi="Cambria Math"/>
                  <w:i/>
                </w:rPr>
              </m:ctrlPr>
            </m:fPr>
            <m:num>
              <m:r>
                <w:rPr>
                  <w:rFonts w:ascii="Cambria Math" w:hAnsi="Cambria Math"/>
                </w:rPr>
                <m:t>t</m:t>
              </m:r>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m:t>
              </m:r>
            </m:den>
          </m:f>
          <m:r>
            <w:rPr>
              <w:rFonts w:ascii="Cambria Math" w:hAnsi="Cambria Math"/>
            </w:rPr>
            <m:t xml:space="preserve">= </m:t>
          </m:r>
          <m:f>
            <m:fPr>
              <m:ctrlPr>
                <w:rPr>
                  <w:rFonts w:ascii="Cambria Math" w:hAnsi="Cambria Math"/>
                  <w:i/>
                </w:rPr>
              </m:ctrlPr>
            </m:fPr>
            <m:num>
              <m:r>
                <w:rPr>
                  <w:rFonts w:ascii="Cambria Math" w:hAnsi="Cambria Math"/>
                </w:rPr>
                <m:t>t/T</m:t>
              </m:r>
            </m:num>
            <m:den>
              <m:r>
                <w:rPr>
                  <w:rFonts w:ascii="Cambria Math" w:hAnsi="Cambria Math"/>
                </w:rPr>
                <m:t>(T-</m:t>
              </m:r>
              <m:sSub>
                <m:sSubPr>
                  <m:ctrlPr>
                    <w:rPr>
                      <w:rFonts w:ascii="Cambria Math" w:hAnsi="Cambria Math"/>
                      <w:i/>
                    </w:rPr>
                  </m:ctrlPr>
                </m:sSubPr>
                <m:e>
                  <m:r>
                    <w:rPr>
                      <w:rFonts w:ascii="Cambria Math" w:hAnsi="Cambria Math"/>
                    </w:rPr>
                    <m:t>u</m:t>
                  </m:r>
                </m:e>
                <m:sub>
                  <m:r>
                    <w:rPr>
                      <w:rFonts w:ascii="Cambria Math" w:hAnsi="Cambria Math"/>
                    </w:rPr>
                    <m:t>i</m:t>
                  </m:r>
                </m:sub>
              </m:sSub>
              <m:r>
                <w:rPr>
                  <w:rFonts w:ascii="Cambria Math" w:hAnsi="Cambria Math"/>
                </w:rPr>
                <m:t>-t+1)/T</m:t>
              </m:r>
            </m:den>
          </m:f>
          <m:r>
            <w:rPr>
              <w:rFonts w:ascii="Cambria Math" w:hAnsi="Cambria Math"/>
            </w:rPr>
            <m:t>≈</m:t>
          </m:r>
          <m:f>
            <m:fPr>
              <m:ctrlPr>
                <w:rPr>
                  <w:rFonts w:ascii="Cambria Math" w:hAnsi="Cambria Math"/>
                  <w:i/>
                </w:rPr>
              </m:ctrlPr>
            </m:fPr>
            <m:num>
              <m:r>
                <w:rPr>
                  <w:rFonts w:ascii="Cambria Math" w:hAnsi="Cambria Math"/>
                </w:rPr>
                <m:t>t/T</m:t>
              </m:r>
            </m:num>
            <m:den>
              <m:r>
                <w:rPr>
                  <w:rFonts w:ascii="Cambria Math" w:hAnsi="Cambria Math"/>
                </w:rPr>
                <m:t>(T-t)/T</m:t>
              </m:r>
            </m:den>
          </m:f>
          <m:r>
            <w:rPr>
              <w:rFonts w:ascii="Cambria Math" w:hAnsi="Cambria Math" w:hint="eastAsia"/>
            </w:rPr>
            <m:t>=</m:t>
          </m:r>
          <m:f>
            <m:fPr>
              <m:ctrlPr>
                <w:rPr>
                  <w:rFonts w:ascii="Cambria Math" w:hAnsi="Cambria Math"/>
                  <w:i/>
                </w:rPr>
              </m:ctrlPr>
            </m:fPr>
            <m:num>
              <m:r>
                <w:rPr>
                  <w:rFonts w:ascii="Cambria Math" w:hAnsi="Cambria Math"/>
                </w:rPr>
                <m:t>q</m:t>
              </m:r>
            </m:num>
            <m:den>
              <m:r>
                <w:rPr>
                  <w:rFonts w:ascii="Cambria Math" w:hAnsi="Cambria Math"/>
                </w:rPr>
                <m:t>1-q</m:t>
              </m:r>
            </m:den>
          </m:f>
        </m:oMath>
      </m:oMathPara>
    </w:p>
    <w:p w14:paraId="630B2819" w14:textId="77777777" w:rsidR="003F3C66" w:rsidRPr="008A6038" w:rsidRDefault="003F3C66" w:rsidP="003F3C66"/>
    <w:p w14:paraId="3E0E45B6" w14:textId="77777777" w:rsidR="003F3C66" w:rsidRPr="008A6038" w:rsidRDefault="003F3C66" w:rsidP="003F3C66">
      <w:r w:rsidRPr="008A6038">
        <w:rPr>
          <w:rFonts w:hint="eastAsia"/>
        </w:rPr>
        <w:t>故可將不等式整理為：</w:t>
      </w:r>
    </w:p>
    <w:p w14:paraId="44952FE8" w14:textId="77777777" w:rsidR="003F3C66" w:rsidRPr="008A6038" w:rsidRDefault="003F3C66" w:rsidP="003F3C66"/>
    <w:p w14:paraId="2A5BBA7D"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d>
            <m:dPr>
              <m:begChr m:val="{"/>
              <m:endChr m:val="}"/>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t-1</m:t>
                  </m:r>
                </m:den>
              </m:f>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1-q</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d>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oMath>
      </m:oMathPara>
    </w:p>
    <w:p w14:paraId="561DC85E" w14:textId="77777777" w:rsidR="000D12AD" w:rsidRPr="008A6038" w:rsidRDefault="000D12AD" w:rsidP="003F3C66"/>
    <w:p w14:paraId="6319358B" w14:textId="0BE11CE2" w:rsidR="003F3C66" w:rsidRPr="008A6038" w:rsidRDefault="003F3C66" w:rsidP="003F3C66">
      <w:r w:rsidRPr="008A6038">
        <w:rPr>
          <w:rFonts w:hint="eastAsia"/>
        </w:rPr>
        <w:t>移項後得：</w:t>
      </w:r>
    </w:p>
    <w:p w14:paraId="5928128D" w14:textId="77777777" w:rsidR="003F3C66" w:rsidRPr="008A6038" w:rsidRDefault="003F3C66" w:rsidP="003F3C66"/>
    <w:p w14:paraId="715C8B21" w14:textId="77777777" w:rsidR="003F3C66" w:rsidRPr="008A6038" w:rsidRDefault="003F3C66" w:rsidP="003F3C66">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 xml:space="preserve">≥ </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f>
                <m:fPr>
                  <m:ctrlPr>
                    <w:rPr>
                      <w:rFonts w:ascii="Cambria Math" w:hAnsi="Cambria Math"/>
                      <w:i/>
                    </w:rPr>
                  </m:ctrlPr>
                </m:fPr>
                <m:num>
                  <m:r>
                    <w:rPr>
                      <w:rFonts w:ascii="Cambria Math" w:hAnsi="Cambria Math"/>
                    </w:rPr>
                    <m:t>t</m:t>
                  </m:r>
                </m:num>
                <m:den>
                  <m:r>
                    <w:rPr>
                      <w:rFonts w:ascii="Cambria Math" w:hAnsi="Cambria Math"/>
                    </w:rPr>
                    <m:t>t-1</m:t>
                  </m:r>
                </m:den>
              </m:f>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1-q</m:t>
                  </m:r>
                </m:den>
              </m:f>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oMath>
      </m:oMathPara>
    </w:p>
    <w:p w14:paraId="06525E03" w14:textId="77777777" w:rsidR="003F3C66" w:rsidRPr="008A6038" w:rsidRDefault="003F3C66" w:rsidP="003F3C66"/>
    <w:p w14:paraId="20ED57A8" w14:textId="77777777" w:rsidR="003F3C66" w:rsidRPr="008A6038" w:rsidRDefault="003F3C66" w:rsidP="003F3C66">
      <w:pPr>
        <w:jc w:val="both"/>
      </w:pPr>
      <w:r w:rsidRPr="008A6038">
        <w:rPr>
          <w:rFonts w:hint="eastAsia"/>
        </w:rPr>
        <w:t>最終將結果帶入</w:t>
      </w:r>
      <w:r w:rsidRPr="008A6038">
        <w:rPr>
          <w:rFonts w:hint="eastAsia"/>
        </w:rPr>
        <w:t xml:space="preserve"> </w:t>
      </w:r>
      <m:oMath>
        <m:r>
          <w:rPr>
            <w:rFonts w:ascii="Cambria Math" w:hAnsi="Cambria Math" w:hint="eastAsia"/>
          </w:rPr>
          <m:t xml:space="preserve">S=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0</m:t>
            </m:r>
          </m:sub>
        </m:sSub>
      </m:oMath>
      <w:r w:rsidRPr="008A6038">
        <w:rPr>
          <w:rFonts w:hint="eastAsia"/>
        </w:rPr>
        <w:t>，可知估計式</w:t>
      </w:r>
      <w:r w:rsidRPr="008A6038">
        <w:rPr>
          <w:rFonts w:hint="eastAsia"/>
        </w:rPr>
        <w:t xml:space="preserve"> </w:t>
      </w:r>
      <w:r w:rsidRPr="008A6038">
        <w:rPr>
          <w:rFonts w:hint="eastAsia"/>
          <w:i/>
          <w:iCs/>
        </w:rPr>
        <w:t>wChao</w:t>
      </w:r>
      <w:r w:rsidRPr="008A6038">
        <w:rPr>
          <w:i/>
          <w:iCs/>
        </w:rPr>
        <w:t>2</w:t>
      </w:r>
      <w:r w:rsidRPr="008A6038">
        <w:rPr>
          <w:rFonts w:hint="eastAsia"/>
        </w:rPr>
        <w:t>為：</w:t>
      </w:r>
    </w:p>
    <w:p w14:paraId="4C489535" w14:textId="77777777" w:rsidR="003F3C66" w:rsidRPr="008A6038" w:rsidRDefault="003F3C66" w:rsidP="003F3C66">
      <w:pPr>
        <w:jc w:val="both"/>
      </w:pPr>
    </w:p>
    <w:p w14:paraId="1790EF8B" w14:textId="77777777" w:rsidR="003F3C66" w:rsidRPr="008A6038" w:rsidRDefault="00000000" w:rsidP="003F3C66">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m:t>
              </m:r>
            </m:sub>
          </m:sSub>
          <m:r>
            <w:rPr>
              <w:rFonts w:ascii="Cambria Math" w:hAnsi="Cambria Math" w:hint="eastAsia"/>
            </w:rPr>
            <m:t xml:space="preserve">= </m:t>
          </m:r>
          <m:sSub>
            <m:sSubPr>
              <m:ctrlPr>
                <w:rPr>
                  <w:rFonts w:ascii="Cambria Math" w:hAnsi="Cambria Math"/>
                  <w:i/>
                </w:rPr>
              </m:ctrlPr>
            </m:sSubPr>
            <m:e>
              <m:r>
                <w:rPr>
                  <w:rFonts w:ascii="Cambria Math" w:hAnsi="Cambria Math"/>
                </w:rPr>
                <m:t>S</m:t>
              </m:r>
            </m:e>
            <m:sub>
              <m:r>
                <w:rPr>
                  <w:rFonts w:ascii="Cambria Math" w:hAnsi="Cambria Math"/>
                </w:rPr>
                <m:t>obs</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w2E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oMath>
      </m:oMathPara>
    </w:p>
    <w:p w14:paraId="2E426071" w14:textId="77777777" w:rsidR="003F3C66" w:rsidRPr="008A6038" w:rsidRDefault="003F3C66" w:rsidP="003F3C66">
      <w:pPr>
        <w:widowControl/>
        <w:spacing w:line="240" w:lineRule="auto"/>
      </w:pPr>
      <w:r w:rsidRPr="008A6038">
        <w:rPr>
          <w:rFonts w:hint="eastAsia"/>
        </w:rPr>
        <w:t>其中，</w:t>
      </w:r>
      <m:oMath>
        <m:r>
          <w:rPr>
            <w:rFonts w:ascii="Cambria Math" w:hAnsi="Cambria Math"/>
          </w:rPr>
          <m:t xml:space="preserve">w= </m:t>
        </m:r>
        <m:f>
          <m:fPr>
            <m:ctrlPr>
              <w:rPr>
                <w:rFonts w:ascii="Cambria Math" w:hAnsi="Cambria Math"/>
                <w:i/>
              </w:rPr>
            </m:ctrlPr>
          </m:fPr>
          <m:num>
            <m:r>
              <w:rPr>
                <w:rFonts w:ascii="Cambria Math" w:hAnsi="Cambria Math"/>
              </w:rPr>
              <m:t>t</m:t>
            </m:r>
          </m:num>
          <m:den>
            <m:r>
              <w:rPr>
                <w:rFonts w:ascii="Cambria Math" w:hAnsi="Cambria Math"/>
              </w:rPr>
              <m:t>t-1</m:t>
            </m:r>
          </m:den>
        </m:f>
      </m:oMath>
      <w:r w:rsidRPr="008A6038">
        <w:rPr>
          <w:rFonts w:hint="eastAsia"/>
        </w:rPr>
        <w:t>，</w:t>
      </w:r>
      <m:oMath>
        <m:r>
          <w:rPr>
            <w:rFonts w:ascii="Cambria Math" w:hAnsi="Cambria Math"/>
          </w:rPr>
          <m:t>r=</m:t>
        </m:r>
        <m:f>
          <m:fPr>
            <m:ctrlPr>
              <w:rPr>
                <w:rFonts w:ascii="Cambria Math" w:hAnsi="Cambria Math"/>
                <w:i/>
              </w:rPr>
            </m:ctrlPr>
          </m:fPr>
          <m:num>
            <m:r>
              <w:rPr>
                <w:rFonts w:ascii="Cambria Math" w:hAnsi="Cambria Math"/>
              </w:rPr>
              <m:t>q</m:t>
            </m:r>
          </m:num>
          <m:den>
            <m:r>
              <w:rPr>
                <w:rFonts w:ascii="Cambria Math" w:hAnsi="Cambria Math"/>
              </w:rPr>
              <m:t>1-q</m:t>
            </m:r>
          </m:den>
        </m:f>
      </m:oMath>
      <w:r w:rsidRPr="008A6038">
        <w:rPr>
          <w:rFonts w:hint="eastAsia"/>
        </w:rPr>
        <w:t>。</w:t>
      </w:r>
    </w:p>
    <w:p w14:paraId="29114BF8" w14:textId="77777777" w:rsidR="003F3C66" w:rsidRPr="008A6038" w:rsidRDefault="003F3C66" w:rsidP="003F3C66">
      <w:pPr>
        <w:widowControl/>
        <w:spacing w:line="240" w:lineRule="auto"/>
      </w:pPr>
    </w:p>
    <w:p w14:paraId="437AAAB0" w14:textId="77777777" w:rsidR="003F3C66" w:rsidRPr="008A6038" w:rsidRDefault="003F3C66" w:rsidP="000D12AD">
      <w:pPr>
        <w:pStyle w:val="4"/>
      </w:pPr>
      <w:r w:rsidRPr="008A6038">
        <w:rPr>
          <w:rFonts w:hint="eastAsia"/>
        </w:rPr>
        <w:t>兩群落的共同種估計</w:t>
      </w:r>
    </w:p>
    <w:p w14:paraId="53F30165" w14:textId="77777777" w:rsidR="003F3C66" w:rsidRPr="008A6038" w:rsidRDefault="003F3C66" w:rsidP="003F3C66">
      <w:pPr>
        <w:ind w:firstLine="425"/>
      </w:pPr>
      <w:r w:rsidRPr="008A6038">
        <w:rPr>
          <w:rFonts w:hint="eastAsia"/>
        </w:rPr>
        <w:t>與取後放回的估計方法相似，在取後不放回的估計中也存在兩群落間的共同種估計需求。在此假設在第一群落的樣本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與第二群落的樣本</w:t>
      </w:r>
      <w:r w:rsidRPr="008A6038">
        <w:rPr>
          <w:rFonts w:hint="eastAsia"/>
        </w:rPr>
        <w:t xml:space="preserve"> (</w:t>
      </w:r>
      <m:oMath>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 xml:space="preserve">) </w:t>
      </w:r>
      <w:r w:rsidRPr="008A6038">
        <w:rPr>
          <w:rFonts w:hint="eastAsia"/>
        </w:rPr>
        <w:t>中，分別有</w:t>
      </w:r>
      <m:oMath>
        <m:sSub>
          <m:sSubPr>
            <m:ctrlPr>
              <w:rPr>
                <w:rFonts w:ascii="Cambria Math" w:hAnsi="Cambria Math"/>
                <w:i/>
              </w:rPr>
            </m:ctrlPr>
          </m:sSubPr>
          <m:e>
            <m:r>
              <w:rPr>
                <w:rFonts w:ascii="Cambria Math" w:hAnsi="Cambria Math"/>
              </w:rPr>
              <m:t>t</m:t>
            </m:r>
          </m:e>
          <m:sub>
            <m:r>
              <w:rPr>
                <w:rFonts w:ascii="Cambria Math" w:hAnsi="Cambria Math"/>
              </w:rPr>
              <m:t>1</m:t>
            </m:r>
          </m:sub>
        </m:sSub>
      </m:oMath>
      <w:r w:rsidRPr="008A6038">
        <w:rPr>
          <w:rFonts w:hint="eastAsia"/>
        </w:rPr>
        <w:t>、</w:t>
      </w:r>
      <m:oMath>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個抽樣區塊。且兩群落的第</w:t>
      </w:r>
      <m:oMath>
        <m:r>
          <w:rPr>
            <w:rFonts w:ascii="Cambria Math" w:hAnsi="Cambria Math" w:hint="eastAsia"/>
          </w:rPr>
          <m:t xml:space="preserve"> i </m:t>
        </m:r>
      </m:oMath>
      <w:r w:rsidRPr="008A6038">
        <w:rPr>
          <w:rFonts w:hint="eastAsia"/>
        </w:rPr>
        <w:t>物種出現機率分別表示為</w:t>
      </w:r>
      <m:oMath>
        <m:sSub>
          <m:sSubPr>
            <m:ctrlPr>
              <w:rPr>
                <w:rFonts w:ascii="Cambria Math" w:hAnsi="Cambria Math"/>
                <w:i/>
              </w:rPr>
            </m:ctrlPr>
          </m:sSubPr>
          <m:e>
            <m:r>
              <w:rPr>
                <w:rFonts w:ascii="Cambria Math" w:hAnsi="Cambria Math"/>
              </w:rPr>
              <m:t>π</m:t>
            </m:r>
          </m:e>
          <m:sub>
            <m:r>
              <w:rPr>
                <w:rFonts w:ascii="Cambria Math" w:hAnsi="Cambria Math"/>
              </w:rPr>
              <m:t>1i</m:t>
            </m:r>
          </m:sub>
        </m:sSub>
      </m:oMath>
      <w:r w:rsidRPr="008A6038">
        <w:rPr>
          <w:rFonts w:hint="eastAsia"/>
        </w:rPr>
        <w:t>、</w:t>
      </w:r>
      <m:oMath>
        <m:sSub>
          <m:sSubPr>
            <m:ctrlPr>
              <w:rPr>
                <w:rFonts w:ascii="Cambria Math" w:hAnsi="Cambria Math"/>
                <w:i/>
              </w:rPr>
            </m:ctrlPr>
          </m:sSubPr>
          <m:e>
            <m:r>
              <w:rPr>
                <w:rFonts w:ascii="Cambria Math" w:hAnsi="Cambria Math"/>
              </w:rPr>
              <m:t>π</m:t>
            </m:r>
          </m:e>
          <m:sub>
            <m:r>
              <w:rPr>
                <w:rFonts w:ascii="Cambria Math" w:hAnsi="Cambria Math"/>
              </w:rPr>
              <m:t>2i</m:t>
            </m:r>
          </m:sub>
        </m:sSub>
      </m:oMath>
      <w:r w:rsidRPr="008A6038">
        <w:rPr>
          <w:rFonts w:hint="eastAsia"/>
        </w:rPr>
        <w:t>。則</w:t>
      </w:r>
      <w:r w:rsidRPr="008A6038">
        <w:rPr>
          <w:rFonts w:hint="eastAsia"/>
        </w:rPr>
        <w:t xml:space="preserve"> </w:t>
      </w:r>
      <m:oMath>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kl</m:t>
            </m:r>
          </m:sub>
        </m:sSub>
      </m:oMath>
      <w:r w:rsidRPr="008A6038">
        <w:rPr>
          <w:rFonts w:hint="eastAsia"/>
        </w:rPr>
        <w:t>表示在出現頻率向量</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中出現</w:t>
      </w:r>
      <m:oMath>
        <m:r>
          <w:rPr>
            <w:rFonts w:ascii="Cambria Math" w:hAnsi="Cambria Math" w:hint="eastAsia"/>
          </w:rPr>
          <m:t xml:space="preserve"> k </m:t>
        </m:r>
      </m:oMath>
      <w:r w:rsidRPr="008A6038">
        <w:rPr>
          <w:rFonts w:hint="eastAsia"/>
        </w:rPr>
        <w:t>個區塊，同時在</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Y</m:t>
            </m:r>
            <m:ctrlPr>
              <w:rPr>
                <w:rFonts w:ascii="Cambria Math" w:hAnsi="Cambria Math" w:hint="eastAsia"/>
                <w:i/>
              </w:rPr>
            </m:ctrlPr>
          </m:e>
          <m:sub>
            <m:r>
              <w:rPr>
                <w:rFonts w:ascii="Cambria Math" w:hAnsi="Cambria Math"/>
              </w:rPr>
              <m:t>i</m:t>
            </m:r>
          </m:sub>
        </m:sSub>
      </m:oMath>
      <w:r w:rsidRPr="008A6038">
        <w:rPr>
          <w:rFonts w:hint="eastAsia"/>
        </w:rPr>
        <w:t>中出現</w:t>
      </w:r>
      <w:r w:rsidRPr="008A6038">
        <w:rPr>
          <w:rFonts w:hint="eastAsia"/>
        </w:rPr>
        <w:t xml:space="preserve"> </w:t>
      </w:r>
      <m:oMath>
        <m:r>
          <w:rPr>
            <w:rFonts w:ascii="Cambria Math" w:hAnsi="Cambria Math" w:hint="eastAsia"/>
          </w:rPr>
          <m:t xml:space="preserve">l </m:t>
        </m:r>
      </m:oMath>
      <w:r w:rsidRPr="008A6038">
        <w:rPr>
          <w:rFonts w:hint="eastAsia"/>
        </w:rPr>
        <w:t>個區塊的物種</w:t>
      </w:r>
      <w:r w:rsidRPr="008A6038">
        <w:rPr>
          <w:rFonts w:hint="eastAsia"/>
        </w:rPr>
        <w:lastRenderedPageBreak/>
        <w:t>數。在給定</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m:t>
            </m:r>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1i</m:t>
            </m:r>
          </m:sub>
        </m:sSub>
        <m:r>
          <w:rPr>
            <w:rFonts w:ascii="Cambria Math" w:hAnsi="Cambria Math" w:hint="eastAsia"/>
          </w:rPr>
          <m:t xml:space="preserve"> </m:t>
        </m:r>
      </m:oMath>
      <w:r w:rsidRPr="008A6038">
        <w:rPr>
          <w:rFonts w:hint="eastAsia"/>
        </w:rPr>
        <w:t>與</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m:t>
            </m:r>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2i</m:t>
            </m:r>
          </m:sub>
        </m:sSub>
        <m:r>
          <w:rPr>
            <w:rFonts w:ascii="Cambria Math" w:hAnsi="Cambria Math" w:hint="eastAsia"/>
          </w:rPr>
          <m:t xml:space="preserve"> </m:t>
        </m:r>
      </m:oMath>
      <w:r w:rsidRPr="008A6038">
        <w:rPr>
          <w:rFonts w:hint="eastAsia"/>
        </w:rPr>
        <w:t>的情況下，</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kl</m:t>
                </m:r>
              </m:sub>
            </m:sSub>
          </m:e>
        </m:d>
        <m:r>
          <w:rPr>
            <w:rFonts w:ascii="Cambria Math" w:hAnsi="Cambria Math" w:hint="eastAsia"/>
          </w:rPr>
          <m:t xml:space="preserve"> </m:t>
        </m:r>
      </m:oMath>
      <w:r w:rsidRPr="008A6038">
        <w:rPr>
          <w:rFonts w:hint="eastAsia"/>
        </w:rPr>
        <w:t>可以表示為：</w:t>
      </w:r>
    </w:p>
    <w:p w14:paraId="2C896944" w14:textId="77777777" w:rsidR="003F3C66" w:rsidRPr="008A6038" w:rsidRDefault="003F3C66" w:rsidP="003F3C66">
      <w:pPr>
        <w:ind w:firstLine="425"/>
      </w:pPr>
    </w:p>
    <w:p w14:paraId="2E982CEC" w14:textId="77777777" w:rsidR="003F3C66" w:rsidRPr="008A6038" w:rsidRDefault="003F3C66" w:rsidP="003F3C66">
      <w:pPr>
        <w:jc w:val="both"/>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r>
                <w:rPr>
                  <w:rFonts w:ascii="Cambria Math" w:hAnsi="Cambria Math"/>
                </w:rPr>
                <m:t>P(</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=k)P(</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nary>
          <m:r>
            <w:rPr>
              <w:rFonts w:ascii="Cambria Math" w:hAnsi="Cambria Math"/>
            </w:rPr>
            <m:t>=</m:t>
          </m:r>
          <m:nary>
            <m:naryPr>
              <m:chr m:val="∑"/>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S</m:t>
                  </m:r>
                </m:e>
                <m:sub>
                  <m:r>
                    <w:rPr>
                      <w:rFonts w:ascii="Cambria Math" w:hAnsi="Cambria Math"/>
                    </w:rPr>
                    <m:t>12</m:t>
                  </m:r>
                </m:sub>
              </m:sSub>
            </m:sup>
            <m:e>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1i</m:t>
                              </m:r>
                            </m:sub>
                          </m:sSub>
                        </m:num>
                        <m:den>
                          <m:r>
                            <w:rPr>
                              <w:rFonts w:ascii="Cambria Math" w:hAnsi="Cambria Math"/>
                            </w:rPr>
                            <m:t>k</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1i</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en>
              </m:f>
              <m:f>
                <m:fPr>
                  <m:ctrlPr>
                    <w:rPr>
                      <w:rFonts w:ascii="Cambria Math" w:hAnsi="Cambria Math"/>
                      <w:i/>
                    </w:rPr>
                  </m:ctrlPr>
                </m:fPr>
                <m:num>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i</m:t>
                              </m:r>
                            </m:sub>
                          </m:sSub>
                        </m:num>
                        <m:den>
                          <m:r>
                            <w:rPr>
                              <w:rFonts w:ascii="Cambria Math" w:hAnsi="Cambria Math"/>
                            </w:rPr>
                            <m:t>l</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2i</m:t>
                              </m:r>
                            </m:sub>
                          </m:sSub>
                        </m:num>
                        <m:den>
                          <m:r>
                            <w:rPr>
                              <w:rFonts w:ascii="Cambria Math" w:hAnsi="Cambria Math"/>
                            </w:rPr>
                            <m:t>t-l</m:t>
                          </m:r>
                        </m:den>
                      </m:f>
                    </m:e>
                  </m:d>
                </m:num>
                <m:den>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en>
              </m:f>
            </m:e>
          </m:nary>
        </m:oMath>
      </m:oMathPara>
    </w:p>
    <w:p w14:paraId="1F001DB2" w14:textId="77777777" w:rsidR="003F3C66" w:rsidRPr="008A6038" w:rsidRDefault="003F3C66" w:rsidP="003F3C66">
      <w:pPr>
        <w:jc w:val="both"/>
      </w:pPr>
    </w:p>
    <w:p w14:paraId="628005D6" w14:textId="77777777" w:rsidR="003F3C66" w:rsidRPr="008A6038" w:rsidRDefault="003F3C66" w:rsidP="003F3C66">
      <w:r w:rsidRPr="008A6038">
        <w:tab/>
      </w:r>
      <w:r w:rsidRPr="008A6038">
        <w:rPr>
          <w:rFonts w:hint="eastAsia"/>
        </w:rPr>
        <w:t>同理於取後不放回的單群落物種數估計方法，藉由樣本中分別未出現於兩群落的期望值計算兩群落的共同種，可得最終估計式為：</w:t>
      </w:r>
    </w:p>
    <w:p w14:paraId="646CCA37" w14:textId="77777777" w:rsidR="003F3C66" w:rsidRPr="008A6038" w:rsidRDefault="003F3C66" w:rsidP="003F3C66"/>
    <w:p w14:paraId="3C969A44" w14:textId="77777777" w:rsidR="003F3C66" w:rsidRPr="008A6038" w:rsidRDefault="00000000" w:rsidP="003F3C66">
      <m:oMathPara>
        <m:oMath>
          <m:sSub>
            <m:sSubPr>
              <m:ctrlPr>
                <w:rPr>
                  <w:rFonts w:ascii="Cambria Math" w:hAnsi="Cambria Math"/>
                  <w:i/>
                </w:rPr>
              </m:ctrlPr>
            </m:sSubPr>
            <m:e>
              <m:acc>
                <m:accPr>
                  <m:ctrlPr>
                    <w:rPr>
                      <w:rFonts w:ascii="Cambria Math" w:hAnsi="Cambria Math"/>
                      <w:i/>
                    </w:rPr>
                  </m:ctrlPr>
                </m:accPr>
                <m:e>
                  <m:r>
                    <w:rPr>
                      <w:rFonts w:ascii="Cambria Math" w:hAnsi="Cambria Math" w:hint="eastAsia"/>
                    </w:rPr>
                    <m:t>S</m:t>
                  </m:r>
                </m:e>
              </m:acc>
              <m:ctrlPr>
                <w:rPr>
                  <w:rFonts w:ascii="Cambria Math" w:hAnsi="Cambria Math" w:hint="eastAsia"/>
                  <w:i/>
                </w:rPr>
              </m:ctrlPr>
            </m:e>
            <m:sub>
              <m:r>
                <w:rPr>
                  <w:rFonts w:ascii="Cambria Math" w:hAnsi="Cambria Math"/>
                </w:rPr>
                <m:t>wChao2.12</m:t>
              </m:r>
            </m:sub>
          </m:sSub>
          <m:r>
            <w:rPr>
              <w:rFonts w:ascii="Cambria Math" w:hAnsi="Cambria Math" w:hint="eastAsia"/>
            </w:rPr>
            <m:t xml:space="preserve">= </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E</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e>
                <m:sup>
                  <m:r>
                    <w:rPr>
                      <w:rFonts w:ascii="Cambria Math" w:hAnsi="Cambria Math"/>
                    </w:rPr>
                    <m:t>2</m:t>
                  </m:r>
                </m:sup>
              </m:sSup>
            </m:num>
            <m:den>
              <m:r>
                <w:rPr>
                  <w:rFonts w:ascii="Cambria Math" w:hAnsi="Cambria Math"/>
                </w:rPr>
                <m:t>4</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+2</m:t>
              </m:r>
              <m:sSub>
                <m:sSubPr>
                  <m:ctrlPr>
                    <w:rPr>
                      <w:rFonts w:ascii="Cambria Math" w:hAnsi="Cambria Math"/>
                      <w:i/>
                    </w:rPr>
                  </m:ctrlPr>
                </m:sSubPr>
                <m:e>
                  <m:sSub>
                    <m:sSubPr>
                      <m:ctrlPr>
                        <w:rPr>
                          <w:rFonts w:ascii="Cambria Math" w:hAnsi="Cambria Math"/>
                          <w:i/>
                        </w:rPr>
                      </m:ctrlPr>
                    </m:sSubPr>
                    <m:e>
                      <m:r>
                        <w:rPr>
                          <w:rFonts w:ascii="Cambria Math" w:hAnsi="Cambria Math"/>
                        </w:rPr>
                        <m:t>w</m:t>
                      </m:r>
                    </m:e>
                    <m:sub>
                      <m:r>
                        <w:rPr>
                          <w:rFonts w:ascii="Cambria Math" w:hAnsi="Cambria Math"/>
                        </w:rPr>
                        <m:t>2</m:t>
                      </m:r>
                    </m:sub>
                  </m:sSub>
                  <m:r>
                    <w:rPr>
                      <w:rFonts w:ascii="Cambria Math" w:hAnsi="Cambria Math"/>
                    </w:rPr>
                    <m:t>r</m:t>
                  </m:r>
                </m:e>
                <m:sub>
                  <m:r>
                    <w:rPr>
                      <w:rFonts w:ascii="Cambria Math" w:hAnsi="Cambria Math"/>
                    </w:rPr>
                    <m:t>1</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den>
          </m:f>
        </m:oMath>
      </m:oMathPara>
    </w:p>
    <w:p w14:paraId="78A8E6F6" w14:textId="77777777" w:rsidR="003F3C66" w:rsidRPr="008A6038" w:rsidRDefault="003F3C66" w:rsidP="003F3C66">
      <w:r w:rsidRPr="008A6038">
        <w:rPr>
          <w:rFonts w:hint="eastAsia"/>
        </w:rPr>
        <w:t>其中，</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den>
        </m:f>
      </m:oMath>
      <w:r w:rsidRPr="008A6038">
        <w:rPr>
          <w:rFonts w:hint="eastAsia"/>
        </w:rPr>
        <w:t>，</w:t>
      </w:r>
      <m:oMath>
        <m:sSub>
          <m:sSubPr>
            <m:ctrlPr>
              <w:rPr>
                <w:rFonts w:ascii="Cambria Math" w:hAnsi="Cambria Math"/>
                <w:i/>
              </w:rPr>
            </m:ctrlPr>
          </m:sSubPr>
          <m:e>
            <m:r>
              <w:rPr>
                <w:rFonts w:ascii="Cambria Math" w:hAnsi="Cambria Math"/>
              </w:rPr>
              <m:t>r</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i</m:t>
                </m:r>
              </m:sub>
            </m:sSub>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i</m:t>
                </m:r>
              </m:sub>
            </m:sSub>
          </m:den>
        </m:f>
      </m:oMath>
      <w:r w:rsidRPr="008A6038">
        <w:rPr>
          <w:rFonts w:hint="eastAsia"/>
        </w:rPr>
        <w:t>，</w:t>
      </w:r>
      <m:oMath>
        <m:r>
          <w:rPr>
            <w:rFonts w:ascii="Cambria Math" w:hAnsi="Cambria Math"/>
          </w:rPr>
          <m:t>i=1, 2</m:t>
        </m:r>
      </m:oMath>
    </w:p>
    <w:p w14:paraId="02B1576B" w14:textId="77777777" w:rsidR="003F3C66" w:rsidRDefault="003F3C66" w:rsidP="003F3C66"/>
    <w:p w14:paraId="35E29415" w14:textId="77777777" w:rsidR="00C32A35" w:rsidRPr="008A6038" w:rsidRDefault="00C32A35" w:rsidP="00C32A35">
      <w:pPr>
        <w:pStyle w:val="3"/>
      </w:pPr>
      <w:r w:rsidRPr="008A6038">
        <w:rPr>
          <w:rFonts w:hint="eastAsia"/>
        </w:rPr>
        <w:t>樣本涵蓋率</w:t>
      </w:r>
    </w:p>
    <w:p w14:paraId="5123AD94" w14:textId="5B53ECD1" w:rsidR="00C32A35" w:rsidRPr="008A6038" w:rsidRDefault="00C32A35" w:rsidP="00C32A35">
      <w:pPr>
        <w:ind w:firstLine="425"/>
      </w:pPr>
      <w:r w:rsidRPr="008A6038">
        <w:rPr>
          <w:rFonts w:hint="eastAsia"/>
        </w:rPr>
        <w:t>樣本涵蓋率的概念起源於第二次世界大戰，艾倫圖靈</w:t>
      </w:r>
      <w:r w:rsidRPr="008A6038">
        <w:rPr>
          <w:rFonts w:hint="eastAsia"/>
        </w:rPr>
        <w:t xml:space="preserve"> (</w:t>
      </w:r>
      <w:r w:rsidRPr="008A6038">
        <w:t>Alan Turing</w:t>
      </w:r>
      <w:r w:rsidRPr="008A6038">
        <w:rPr>
          <w:rFonts w:hint="eastAsia"/>
        </w:rPr>
        <w:t xml:space="preserve">) </w:t>
      </w:r>
      <w:r w:rsidRPr="008A6038">
        <w:rPr>
          <w:rFonts w:hint="eastAsia"/>
        </w:rPr>
        <w:t>與其同事</w:t>
      </w:r>
      <w:r w:rsidRPr="008A6038">
        <w:rPr>
          <w:rFonts w:hint="eastAsia"/>
        </w:rPr>
        <w:t xml:space="preserve">I.J </w:t>
      </w:r>
      <w:r w:rsidRPr="008A6038">
        <w:rPr>
          <w:rFonts w:hint="eastAsia"/>
        </w:rPr>
        <w:t>古德</w:t>
      </w:r>
      <w:r w:rsidRPr="008A6038">
        <w:rPr>
          <w:rFonts w:hint="eastAsia"/>
        </w:rPr>
        <w:t xml:space="preserve"> (</w:t>
      </w:r>
      <w:r w:rsidRPr="008A6038">
        <w:t>I. J. Good.</w:t>
      </w:r>
      <w:r w:rsidRPr="008A6038">
        <w:rPr>
          <w:rFonts w:hint="eastAsia"/>
        </w:rPr>
        <w:t xml:space="preserve">) </w:t>
      </w:r>
      <w:r w:rsidRPr="008A6038">
        <w:rPr>
          <w:rFonts w:hint="eastAsia"/>
        </w:rPr>
        <w:t>在密碼分析中所開發之估計方法。於出現率樣本中，樣本涵蓋率被定義為樣本中已檢測物種的總出現的比例，即物種的相對</w:t>
      </w:r>
      <w:r w:rsidRPr="008A6038">
        <w:rPr>
          <w:rFonts w:hint="eastAsia"/>
          <w:iCs/>
        </w:rPr>
        <w:t>出現率</w:t>
      </w:r>
      <w:r w:rsidRPr="008A6038">
        <w:rPr>
          <w:rFonts w:hint="eastAsia"/>
        </w:rPr>
        <w:t>總和。在隨機抽樣的假設下，物種出現頻率向量為</w:t>
      </w:r>
      <w:r w:rsidRPr="008A6038">
        <w:rPr>
          <w:rFonts w:hint="eastAsia"/>
        </w:rPr>
        <w:t xml:space="preserve"> (</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s</m:t>
            </m:r>
          </m:sub>
        </m:sSub>
      </m:oMath>
      <w:r w:rsidRPr="008A6038">
        <w:rPr>
          <w:rFonts w:hint="eastAsia"/>
        </w:rPr>
        <w:t>)</w:t>
      </w:r>
      <w:r w:rsidRPr="008A6038">
        <w:rPr>
          <w:rFonts w:hint="eastAsia"/>
        </w:rPr>
        <w:t>，而對抽樣區塊中所觀測到的物種機率估計為</w:t>
      </w:r>
      <m:oMath>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π</m:t>
                </m:r>
              </m:e>
            </m:acc>
          </m:e>
          <m:sub>
            <m:r>
              <w:rPr>
                <w:rFonts w:ascii="Cambria Math" w:hAnsi="Cambria Math"/>
              </w:rPr>
              <m:t>i</m:t>
            </m:r>
          </m:sub>
        </m:sSub>
        <m:r>
          <w:rPr>
            <w:rFonts w:ascii="Cambria Math" w:hAnsi="Cambria Math" w:hint="eastAsia"/>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num>
          <m:den>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X</m:t>
                    </m:r>
                  </m:e>
                  <m:sub>
                    <m:r>
                      <w:rPr>
                        <w:rFonts w:ascii="Cambria Math" w:hAnsi="Cambria Math"/>
                      </w:rPr>
                      <m:t>i</m:t>
                    </m:r>
                  </m:sub>
                </m:sSub>
              </m:e>
            </m:nary>
          </m:den>
        </m:f>
      </m:oMath>
      <w:r w:rsidRPr="008A6038">
        <w:rPr>
          <w:rFonts w:hint="eastAsia"/>
        </w:rPr>
        <w:t xml:space="preserve"> </w:t>
      </w:r>
      <w:r w:rsidRPr="008A6038">
        <w:rPr>
          <w:rFonts w:hint="eastAsia"/>
        </w:rPr>
        <w:t>，則樣本覆蓋率可表示為：</w:t>
      </w:r>
    </w:p>
    <w:p w14:paraId="470B3E58" w14:textId="3DB0E272" w:rsidR="00C32A35" w:rsidRPr="00C32A35" w:rsidRDefault="00C32A35" w:rsidP="00C32A35">
      <w:pPr>
        <w:ind w:firstLine="425"/>
        <w:rPr>
          <w:i/>
        </w:rPr>
      </w:pPr>
      <m:oMathPara>
        <m:oMath>
          <m:r>
            <w:rPr>
              <w:rFonts w:ascii="Cambria Math" w:hAnsi="Cambria Math" w:hint="eastAsia"/>
            </w:rPr>
            <m:t xml:space="preserve">C= </m:t>
          </m:r>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&gt;0</m:t>
                  </m:r>
                </m:e>
              </m:d>
            </m:e>
          </m:nary>
          <m:r>
            <w:rPr>
              <w:rFonts w:ascii="Cambria Math" w:hAnsi="Cambria Math"/>
            </w:rPr>
            <m:t>=1-</m:t>
          </m:r>
          <m:nary>
            <m:naryPr>
              <m:chr m:val="∑"/>
              <m:ctrlPr>
                <w:rPr>
                  <w:rFonts w:ascii="Cambria Math" w:hAnsi="Cambria Math"/>
                  <w:i/>
                </w:rPr>
              </m:ctrlPr>
            </m:naryPr>
            <m:sub>
              <m:r>
                <w:rPr>
                  <w:rFonts w:ascii="Cambria Math" w:hAnsi="Cambria Math"/>
                </w:rPr>
                <m:t>i=1</m:t>
              </m:r>
            </m:sub>
            <m:sup>
              <m:r>
                <w:rPr>
                  <w:rFonts w:ascii="Cambria Math" w:hAnsi="Cambria Math"/>
                </w:rPr>
                <m:t>S</m:t>
              </m:r>
            </m:sup>
            <m:e>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I</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e>
          </m:nary>
        </m:oMath>
      </m:oMathPara>
    </w:p>
    <w:p w14:paraId="1809B28F" w14:textId="77777777" w:rsidR="00715DC7" w:rsidRDefault="00715DC7">
      <w:pPr>
        <w:widowControl/>
        <w:spacing w:line="240" w:lineRule="auto"/>
        <w:rPr>
          <w:iCs/>
        </w:rPr>
      </w:pPr>
      <w:r>
        <w:rPr>
          <w:iCs/>
        </w:rPr>
        <w:br w:type="page"/>
      </w:r>
    </w:p>
    <w:p w14:paraId="28F539D6" w14:textId="77552217" w:rsidR="00C32A35" w:rsidRDefault="00C32A35" w:rsidP="00C32A35">
      <w:pPr>
        <w:ind w:firstLine="425"/>
        <w:rPr>
          <w:iCs/>
        </w:rPr>
      </w:pPr>
      <w:r w:rsidRPr="008A6038">
        <w:rPr>
          <w:rFonts w:hint="eastAsia"/>
          <w:iCs/>
        </w:rPr>
        <w:lastRenderedPageBreak/>
        <w:t>由上述式子可以得知，物種的相對出現率總和，其值應界於</w:t>
      </w:r>
      <w:r w:rsidRPr="008A6038">
        <w:rPr>
          <w:rFonts w:hint="eastAsia"/>
          <w:iCs/>
        </w:rPr>
        <w:t>0</w:t>
      </w:r>
      <w:r w:rsidRPr="008A6038">
        <w:rPr>
          <w:rFonts w:hint="eastAsia"/>
          <w:iCs/>
        </w:rPr>
        <w:t>至</w:t>
      </w:r>
      <w:r w:rsidRPr="008A6038">
        <w:rPr>
          <w:iCs/>
        </w:rPr>
        <w:t>1</w:t>
      </w:r>
      <w:r w:rsidRPr="008A6038">
        <w:rPr>
          <w:rFonts w:hint="eastAsia"/>
          <w:iCs/>
        </w:rPr>
        <w:t>之間。並且，</w:t>
      </w:r>
      <m:oMath>
        <m:r>
          <w:rPr>
            <w:rFonts w:ascii="Cambria Math" w:hAnsi="Cambria Math"/>
          </w:rPr>
          <m:t>1</m:t>
        </m:r>
        <m:r>
          <w:rPr>
            <w:rFonts w:ascii="Cambria Math" w:eastAsia="MS Mincho" w:hAnsi="Cambria Math" w:cs="MS Mincho" w:hint="eastAsia"/>
          </w:rPr>
          <m:t>-</m:t>
        </m:r>
        <m:r>
          <w:rPr>
            <w:rFonts w:ascii="Cambria Math" w:hAnsi="Cambria Math" w:hint="eastAsia"/>
          </w:rPr>
          <m:t>C</m:t>
        </m:r>
      </m:oMath>
      <w:r w:rsidRPr="008A6038">
        <w:rPr>
          <w:rFonts w:hint="eastAsia"/>
          <w:iCs/>
        </w:rPr>
        <w:t xml:space="preserve"> </w:t>
      </w:r>
      <w:r w:rsidRPr="008A6038">
        <w:rPr>
          <w:rFonts w:hint="eastAsia"/>
          <w:iCs/>
        </w:rPr>
        <w:t>可被解釋為再多觀測一個新的區塊時，該區塊出現新物種的機率。由於該區塊出現的為新物種，固可使用樣本中僅出現一個區塊</w:t>
      </w:r>
      <w:r w:rsidRPr="008A6038">
        <w:rPr>
          <w:rFonts w:hint="eastAsia"/>
          <w:iCs/>
        </w:rPr>
        <w:t xml:space="preserve"> (</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i</m:t>
            </m:r>
          </m:sub>
        </m:sSub>
      </m:oMath>
      <w:r w:rsidRPr="008A6038">
        <w:rPr>
          <w:rFonts w:hint="eastAsia"/>
          <w:iCs/>
        </w:rPr>
        <w:t xml:space="preserve">) </w:t>
      </w:r>
      <w:r w:rsidRPr="008A6038">
        <w:rPr>
          <w:rFonts w:hint="eastAsia"/>
          <w:iCs/>
        </w:rPr>
        <w:t>的資訊估計該指標，樣本涵蓋率的估計式為：</w:t>
      </w:r>
    </w:p>
    <w:p w14:paraId="61CB3417" w14:textId="77777777" w:rsidR="00715DC7" w:rsidRPr="008A6038" w:rsidRDefault="00715DC7" w:rsidP="00C32A35">
      <w:pPr>
        <w:ind w:firstLine="425"/>
        <w:rPr>
          <w:iCs/>
        </w:rPr>
      </w:pPr>
    </w:p>
    <w:p w14:paraId="62B893D7" w14:textId="77777777" w:rsidR="00C32A35" w:rsidRPr="00715DC7" w:rsidRDefault="00000000" w:rsidP="00C32A35">
      <w:pPr>
        <w:ind w:firstLine="425"/>
        <w:rPr>
          <w:iCs/>
        </w:rPr>
      </w:pPr>
      <m:oMathPara>
        <m:oMath>
          <m:acc>
            <m:accPr>
              <m:ctrlPr>
                <w:rPr>
                  <w:rFonts w:ascii="Cambria Math" w:hAnsi="Cambria Math"/>
                  <w:i/>
                  <w:iCs/>
                </w:rPr>
              </m:ctrlPr>
            </m:accPr>
            <m:e>
              <m:r>
                <w:rPr>
                  <w:rFonts w:ascii="Cambria Math" w:hAnsi="Cambria Math" w:hint="eastAsia"/>
                </w:rPr>
                <m:t>C</m:t>
              </m:r>
            </m:e>
          </m:acc>
          <m:r>
            <w:rPr>
              <w:rFonts w:ascii="Cambria Math" w:hAnsi="Cambria Math" w:hint="eastAsia"/>
            </w:rPr>
            <m:t>=</m:t>
          </m:r>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sSub>
                    <m:sSubPr>
                      <m:ctrlPr>
                        <w:rPr>
                          <w:rFonts w:ascii="Cambria Math" w:hAnsi="Cambria Math"/>
                          <w:i/>
                          <w:iCs/>
                        </w:rPr>
                      </m:ctrlPr>
                    </m:sSubPr>
                    <m:e>
                      <m:r>
                        <w:rPr>
                          <w:rFonts w:ascii="Cambria Math" w:hAnsi="Cambria Math"/>
                        </w:rPr>
                        <m:t>iQ</m:t>
                      </m:r>
                    </m:e>
                    <m:sub>
                      <m:r>
                        <w:rPr>
                          <w:rFonts w:ascii="Cambria Math" w:hAnsi="Cambria Math"/>
                        </w:rPr>
                        <m:t>i</m:t>
                      </m:r>
                    </m:sub>
                  </m:sSub>
                </m:e>
              </m:nary>
            </m:den>
          </m:f>
        </m:oMath>
      </m:oMathPara>
    </w:p>
    <w:p w14:paraId="76FDEB66" w14:textId="77777777" w:rsidR="00715DC7" w:rsidRPr="008A6038" w:rsidRDefault="00715DC7" w:rsidP="00C32A35">
      <w:pPr>
        <w:ind w:firstLine="425"/>
        <w:rPr>
          <w:iCs/>
        </w:rPr>
      </w:pPr>
    </w:p>
    <w:bookmarkEnd w:id="220"/>
    <w:p w14:paraId="28416041" w14:textId="77777777" w:rsidR="003F3C66" w:rsidRPr="008A6038" w:rsidRDefault="003F3C66" w:rsidP="000D12AD">
      <w:pPr>
        <w:pStyle w:val="3"/>
      </w:pPr>
      <w:r w:rsidRPr="008A6038">
        <w:rPr>
          <w:rFonts w:hint="eastAsia"/>
        </w:rPr>
        <w:t>標準差估計</w:t>
      </w:r>
    </w:p>
    <w:p w14:paraId="6F16561B" w14:textId="77777777" w:rsidR="003F3C66" w:rsidRPr="008A6038" w:rsidRDefault="003F3C66" w:rsidP="003F3C66">
      <w:pPr>
        <w:ind w:firstLine="480"/>
        <w:rPr>
          <w:rFonts w:cs="Times New Roman"/>
        </w:rPr>
      </w:pPr>
      <w:r w:rsidRPr="008A6038">
        <w:rPr>
          <w:rFonts w:cs="Times New Roman" w:hint="eastAsia"/>
        </w:rPr>
        <w:t>根據</w:t>
      </w:r>
      <m:oMath>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r>
              <w:rPr>
                <w:rFonts w:ascii="Cambria Math" w:hAnsi="Cambria Math" w:cs="Times New Roman"/>
              </w:rPr>
              <m:t xml:space="preserve">, …,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sub>
            </m:sSub>
          </m:e>
        </m:d>
      </m:oMath>
      <w:r w:rsidRPr="008A6038">
        <w:rPr>
          <w:rFonts w:cs="Times New Roman" w:hint="eastAsia"/>
        </w:rPr>
        <w:t>的漸近分布，其服從大小為</w:t>
      </w:r>
      <m:oMath>
        <m:r>
          <w:rPr>
            <w:rFonts w:ascii="Cambria Math" w:hAnsi="Cambria Math" w:cs="Times New Roman" w:hint="eastAsia"/>
          </w:rPr>
          <m:t xml:space="preserve"> S </m:t>
        </m:r>
      </m:oMath>
      <w:r w:rsidRPr="008A6038">
        <w:rPr>
          <w:rFonts w:cs="Times New Roman" w:hint="eastAsia"/>
        </w:rPr>
        <w:t>以及機率為</w:t>
      </w:r>
      <m:oMath>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num>
              <m:den>
                <m:r>
                  <w:rPr>
                    <w:rFonts w:ascii="Cambria Math" w:hAnsi="Cambria Math" w:cs="Times New Roman"/>
                  </w:rPr>
                  <m:t>S</m:t>
                </m:r>
              </m:den>
            </m:f>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r>
                  <w:rPr>
                    <w:rFonts w:ascii="Cambria Math" w:hAnsi="Cambria Math" w:cs="Times New Roman"/>
                  </w:rPr>
                  <m:t>)</m:t>
                </m:r>
              </m:num>
              <m:den>
                <m:r>
                  <w:rPr>
                    <w:rFonts w:ascii="Cambria Math" w:hAnsi="Cambria Math" w:cs="Times New Roman"/>
                  </w:rPr>
                  <m:t>S</m:t>
                </m:r>
              </m:den>
            </m:f>
            <m:r>
              <w:rPr>
                <w:rFonts w:ascii="Cambria Math" w:hAnsi="Cambria Math" w:cs="Times New Roman"/>
              </w:rPr>
              <m:t>, …,</m:t>
            </m:r>
            <m:f>
              <m:fPr>
                <m:ctrlPr>
                  <w:rPr>
                    <w:rFonts w:ascii="Cambria Math" w:hAnsi="Cambria Math" w:cs="Times New Roman"/>
                    <w:i/>
                    <w:iCs/>
                  </w:rPr>
                </m:ctrlPr>
              </m:fPr>
              <m:num>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t</m:t>
                    </m:r>
                  </m:sub>
                </m:sSub>
                <m:r>
                  <w:rPr>
                    <w:rFonts w:ascii="Cambria Math" w:hAnsi="Cambria Math" w:cs="Times New Roman"/>
                  </w:rPr>
                  <m:t>)</m:t>
                </m:r>
              </m:num>
              <m:den>
                <m:r>
                  <w:rPr>
                    <w:rFonts w:ascii="Cambria Math" w:hAnsi="Cambria Math" w:cs="Times New Roman"/>
                  </w:rPr>
                  <m:t>S</m:t>
                </m:r>
              </m:den>
            </m:f>
          </m:e>
        </m:d>
        <m:r>
          <w:rPr>
            <w:rFonts w:ascii="Cambria Math" w:hAnsi="Cambria Math" w:cs="Times New Roman" w:hint="eastAsia"/>
          </w:rPr>
          <m:t xml:space="preserve"> </m:t>
        </m:r>
      </m:oMath>
      <w:r w:rsidRPr="008A6038">
        <w:rPr>
          <w:rFonts w:cs="Times New Roman" w:hint="eastAsia"/>
        </w:rPr>
        <w:t>的</w:t>
      </w:r>
      <w:commentRangeStart w:id="222"/>
      <w:r w:rsidRPr="008A6038">
        <w:rPr>
          <w:rFonts w:cs="Times New Roman" w:hint="eastAsia"/>
        </w:rPr>
        <w:t>多項分布</w:t>
      </w:r>
      <w:r w:rsidRPr="008A6038">
        <w:rPr>
          <w:rFonts w:cs="Times New Roman" w:hint="eastAsia"/>
        </w:rPr>
        <w:t xml:space="preserve"> (</w:t>
      </w:r>
      <w:r w:rsidRPr="008A6038">
        <w:rPr>
          <w:rFonts w:cs="Times New Roman"/>
        </w:rPr>
        <w:t>multinomial distribution</w:t>
      </w:r>
      <w:r w:rsidRPr="008A6038">
        <w:rPr>
          <w:rFonts w:cs="Times New Roman" w:hint="eastAsia"/>
        </w:rPr>
        <w:t>)</w:t>
      </w:r>
      <w:commentRangeEnd w:id="222"/>
      <w:r w:rsidRPr="008A6038">
        <w:rPr>
          <w:rStyle w:val="af6"/>
        </w:rPr>
        <w:commentReference w:id="222"/>
      </w:r>
      <w:r w:rsidRPr="008A6038">
        <w:rPr>
          <w:rFonts w:cs="Times New Roman" w:hint="eastAsia"/>
        </w:rPr>
        <w:t>。所提出的物種豐富度估計量的變異數估計量可以使用</w:t>
      </w:r>
      <w:r w:rsidRPr="008A6038">
        <w:rPr>
          <w:rFonts w:cs="Times New Roman" w:hint="eastAsia"/>
        </w:rPr>
        <w:t xml:space="preserve"> </w:t>
      </w:r>
      <w:r w:rsidRPr="008A6038">
        <w:rPr>
          <w:rFonts w:cs="Times New Roman"/>
        </w:rPr>
        <w:t>multivariate delta-method</w:t>
      </w:r>
      <w:r w:rsidRPr="008A6038">
        <w:rPr>
          <w:rFonts w:cs="Times New Roman" w:hint="eastAsia"/>
        </w:rPr>
        <w:t>導出，表示為</w:t>
      </w:r>
    </w:p>
    <w:p w14:paraId="6E2FB9CA" w14:textId="77777777" w:rsidR="00D00A2B" w:rsidRPr="008A6038" w:rsidRDefault="00D00A2B" w:rsidP="003F3C66">
      <w:pPr>
        <w:ind w:firstLine="480"/>
        <w:rPr>
          <w:rFonts w:cs="Times New Roman"/>
        </w:rPr>
      </w:pPr>
    </w:p>
    <w:p w14:paraId="08DAA30C" w14:textId="46ADCBAA" w:rsidR="00362810" w:rsidRPr="008A6038" w:rsidRDefault="00000000" w:rsidP="003F3C66">
      <w:pPr>
        <w:ind w:firstLine="480"/>
        <w:rPr>
          <w:rFonts w:cs="Times New Roman"/>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sSub>
                        <m:sSubPr>
                          <m:ctrlPr>
                            <w:rPr>
                              <w:rFonts w:ascii="Cambria Math" w:hAnsi="Cambria Math"/>
                              <w:i/>
                              <w:iCs/>
                            </w:rPr>
                          </m:ctrlPr>
                        </m:sSubPr>
                        <m:e>
                          <m:acc>
                            <m:accPr>
                              <m:ctrlPr>
                                <w:rPr>
                                  <w:rFonts w:ascii="Cambria Math" w:hAnsi="Cambria Math"/>
                                  <w:i/>
                                  <w:iCs/>
                                </w:rPr>
                              </m:ctrlPr>
                            </m:accPr>
                            <m:e>
                              <m:r>
                                <w:rPr>
                                  <w:rFonts w:ascii="Cambria Math" w:hAnsi="Cambria Math"/>
                                </w:rPr>
                                <m:t>S</m:t>
                              </m:r>
                            </m:e>
                          </m:acc>
                        </m:e>
                        <m:sub>
                          <m:r>
                            <w:rPr>
                              <w:rFonts w:ascii="Cambria Math" w:hAnsi="Cambria Math"/>
                            </w:rPr>
                            <m:t>12</m:t>
                          </m:r>
                        </m:sub>
                      </m:sSub>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p w14:paraId="4CEB8B17" w14:textId="77777777" w:rsidR="003F3C66" w:rsidRPr="008A6038" w:rsidRDefault="003F3C66" w:rsidP="003F3C66">
      <w:pPr>
        <w:rPr>
          <w:rFonts w:cs="Times New Roman"/>
          <w:iCs/>
        </w:rPr>
      </w:pPr>
      <w:r w:rsidRPr="008A6038">
        <w:rPr>
          <w:rFonts w:cs="Times New Roman" w:hint="eastAsia"/>
          <w:iCs/>
        </w:rPr>
        <w:t>其中</w:t>
      </w:r>
      <w:r w:rsidRPr="008A6038">
        <w:rPr>
          <w:rFonts w:cs="Times New Roman"/>
          <w:iCs/>
        </w:rPr>
        <w:t xml:space="preserve"> </w:t>
      </w:r>
      <m:oMath>
        <m:acc>
          <m:accPr>
            <m:ctrlPr>
              <w:rPr>
                <w:rFonts w:ascii="Cambria Math" w:hAnsi="Cambria Math" w:cs="Times New Roman"/>
                <w:i/>
              </w:rPr>
            </m:ctrlPr>
          </m:accPr>
          <m:e>
            <m:r>
              <w:rPr>
                <w:rFonts w:ascii="Cambria Math" w:hAnsi="Cambria Math" w:cs="Times New Roman"/>
              </w:rPr>
              <m:t>cov</m:t>
            </m:r>
          </m:e>
        </m:acc>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d>
                  <m:dPr>
                    <m:ctrlPr>
                      <w:rPr>
                        <w:rFonts w:ascii="Cambria Math" w:hAnsi="Cambria Math" w:cs="Times New Roman"/>
                        <w:i/>
                        <w:iCs/>
                      </w:rPr>
                    </m:ctrlPr>
                  </m:dPr>
                  <m:e>
                    <m:r>
                      <w:rPr>
                        <w:rFonts w:ascii="Cambria Math" w:hAnsi="Cambria Math" w:cs="Times New Roman"/>
                      </w:rPr>
                      <m:t>1-</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num>
                      <m:den>
                        <m:acc>
                          <m:accPr>
                            <m:ctrlPr>
                              <w:rPr>
                                <w:rFonts w:ascii="Cambria Math" w:hAnsi="Cambria Math" w:cs="Times New Roman"/>
                                <w:i/>
                                <w:iCs/>
                              </w:rPr>
                            </m:ctrlPr>
                          </m:accPr>
                          <m:e>
                            <m:r>
                              <w:rPr>
                                <w:rFonts w:ascii="Cambria Math" w:hAnsi="Cambria Math" w:cs="Times New Roman"/>
                              </w:rPr>
                              <m:t>S</m:t>
                            </m:r>
                          </m:e>
                        </m:acc>
                      </m:den>
                    </m:f>
                  </m:e>
                </m:d>
                <m:r>
                  <w:rPr>
                    <w:rFonts w:ascii="Cambria Math" w:hAnsi="Cambria Math" w:cs="Times New Roman"/>
                  </w:rPr>
                  <m:t>, if i=j</m:t>
                </m:r>
              </m:e>
              <m:e>
                <m:r>
                  <w:rPr>
                    <w:rFonts w:ascii="Cambria Math" w:hAnsi="Cambria Math" w:cs="Times New Roman"/>
                  </w:rPr>
                  <m:t>-</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i</m:t>
                        </m:r>
                      </m:sub>
                    </m:sSub>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j</m:t>
                        </m:r>
                      </m:sub>
                    </m:sSub>
                  </m:num>
                  <m:den>
                    <m:acc>
                      <m:accPr>
                        <m:ctrlPr>
                          <w:rPr>
                            <w:rFonts w:ascii="Cambria Math" w:hAnsi="Cambria Math" w:cs="Times New Roman"/>
                            <w:i/>
                            <w:iCs/>
                          </w:rPr>
                        </m:ctrlPr>
                      </m:accPr>
                      <m:e>
                        <m:r>
                          <w:rPr>
                            <w:rFonts w:ascii="Cambria Math" w:hAnsi="Cambria Math" w:cs="Times New Roman"/>
                          </w:rPr>
                          <m:t>S</m:t>
                        </m:r>
                      </m:e>
                    </m:acc>
                  </m:den>
                </m:f>
                <m:r>
                  <w:rPr>
                    <w:rFonts w:ascii="Cambria Math" w:hAnsi="Cambria Math" w:cs="Times New Roman"/>
                  </w:rPr>
                  <m:t>, if i≠j</m:t>
                </m:r>
              </m:e>
            </m:eqArr>
          </m:e>
        </m:d>
      </m:oMath>
    </w:p>
    <w:p w14:paraId="1CEFAD87" w14:textId="77777777" w:rsidR="003F3C66" w:rsidRDefault="003F3C66" w:rsidP="003F3C66"/>
    <w:p w14:paraId="3140327E" w14:textId="77777777" w:rsidR="00C32A35" w:rsidRPr="008A6038" w:rsidRDefault="00C32A35" w:rsidP="00C32A35">
      <w:pPr>
        <w:pStyle w:val="3"/>
      </w:pPr>
      <w:r w:rsidRPr="008A6038">
        <w:t>95%</w:t>
      </w:r>
      <w:r w:rsidRPr="008A6038">
        <w:rPr>
          <w:rFonts w:hint="eastAsia"/>
        </w:rPr>
        <w:t>信賴區間</w:t>
      </w:r>
    </w:p>
    <w:p w14:paraId="06DDE996" w14:textId="77777777" w:rsidR="00C32A35" w:rsidRPr="008A6038" w:rsidRDefault="00C32A35" w:rsidP="00C32A35">
      <w:pPr>
        <w:ind w:firstLine="480"/>
        <w:rPr>
          <w:rFonts w:cs="Times New Roman"/>
        </w:rPr>
      </w:pPr>
      <w:r w:rsidRPr="008A6038">
        <w:rPr>
          <w:rFonts w:cs="Times New Roman" w:hint="eastAsia"/>
        </w:rPr>
        <w:t>物種豐富的信賴區間通過假</w:t>
      </w:r>
      <m:oMath>
        <m:r>
          <w:rPr>
            <w:rFonts w:ascii="Cambria Math" w:hAnsi="Cambria Math" w:cs="Times New Roman" w:hint="eastAsia"/>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S</m:t>
                </m:r>
              </m:e>
            </m:acc>
          </m:e>
          <m:sub>
            <m:r>
              <w:rPr>
                <w:rFonts w:ascii="Cambria Math" w:hAnsi="Cambria Math" w:cs="Times New Roman"/>
              </w:rPr>
              <m:t>12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12</m:t>
            </m:r>
          </m:sub>
        </m:sSub>
      </m:oMath>
      <w:r w:rsidRPr="008A6038">
        <w:rPr>
          <w:rFonts w:cs="Times New Roman" w:hint="eastAsia"/>
        </w:rPr>
        <w:t xml:space="preserve"> </w:t>
      </w:r>
      <w:r w:rsidRPr="008A6038">
        <w:rPr>
          <w:rFonts w:cs="Times New Roman" w:hint="eastAsia"/>
        </w:rPr>
        <w:t>符合對數常態分佈</w:t>
      </w:r>
      <w:r w:rsidRPr="008A6038">
        <w:rPr>
          <w:rFonts w:cs="Times New Roman" w:hint="eastAsia"/>
        </w:rPr>
        <w:t xml:space="preserve"> (</w:t>
      </w:r>
      <w:r w:rsidRPr="008A6038">
        <w:rPr>
          <w:rFonts w:cs="Times New Roman"/>
        </w:rPr>
        <w:t>log normal distribution</w:t>
      </w:r>
      <w:r w:rsidRPr="008A6038">
        <w:rPr>
          <w:rFonts w:cs="Times New Roman" w:hint="eastAsia"/>
        </w:rPr>
        <w:t>)</w:t>
      </w:r>
      <w:r w:rsidRPr="008A6038">
        <w:rPr>
          <w:rFonts w:cs="Times New Roman"/>
        </w:rPr>
        <w:t xml:space="preserve"> </w:t>
      </w:r>
      <w:commentRangeStart w:id="223"/>
      <w:r w:rsidRPr="008A6038">
        <w:rPr>
          <w:rFonts w:cs="Times New Roman"/>
        </w:rPr>
        <w:t>(Chiu et al., 2014)</w:t>
      </w:r>
      <w:commentRangeEnd w:id="223"/>
      <w:r w:rsidRPr="008A6038">
        <w:rPr>
          <w:rStyle w:val="af6"/>
        </w:rPr>
        <w:commentReference w:id="223"/>
      </w:r>
      <w:r w:rsidRPr="008A6038">
        <w:rPr>
          <w:rFonts w:cs="Times New Roman" w:hint="eastAsia"/>
        </w:rPr>
        <w:t>，為此確保了信賴區間之下限值大於觀察到的物種豐富度。故，物種豐富度之</w:t>
      </w:r>
      <w:r w:rsidRPr="008A6038">
        <w:rPr>
          <w:rFonts w:cs="Times New Roman"/>
        </w:rPr>
        <w:t>95%</w:t>
      </w:r>
      <w:r w:rsidRPr="008A6038">
        <w:rPr>
          <w:rFonts w:cs="Times New Roman" w:hint="eastAsia"/>
        </w:rPr>
        <w:t>信賴區間為：</w:t>
      </w:r>
    </w:p>
    <w:p w14:paraId="0A56E2DB" w14:textId="77777777" w:rsidR="00C32A35" w:rsidRPr="008A6038" w:rsidRDefault="00C32A35" w:rsidP="00C32A35">
      <w:pPr>
        <w:ind w:firstLine="480"/>
        <w:rPr>
          <w:rFonts w:cs="Times New Roman"/>
        </w:rPr>
      </w:pPr>
    </w:p>
    <w:p w14:paraId="4249AA59" w14:textId="77777777" w:rsidR="00C32A35" w:rsidRPr="008A6038" w:rsidRDefault="00000000" w:rsidP="00C32A35">
      <w:pPr>
        <w:rPr>
          <w:rFonts w:cs="Times New Roman"/>
        </w:rPr>
      </w:pPr>
      <m:oMathPara>
        <m:oMath>
          <m:d>
            <m:dPr>
              <m:begChr m:val="["/>
              <m:endChr m:val="]"/>
              <m:ctrlPr>
                <w:rPr>
                  <w:rFonts w:ascii="Cambria Math" w:hAnsi="Cambria Math"/>
                  <w:i/>
                </w:rPr>
              </m:ctrlPr>
            </m:dPr>
            <m:e>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e>
          </m:d>
        </m:oMath>
      </m:oMathPara>
    </w:p>
    <w:p w14:paraId="6FBF7DBA" w14:textId="77777777" w:rsidR="00C32A35" w:rsidRPr="008A6038" w:rsidRDefault="00C32A35" w:rsidP="003F3C66"/>
    <w:p w14:paraId="3296857A" w14:textId="27DF0067" w:rsidR="00687421" w:rsidRPr="008A6038" w:rsidRDefault="00687421">
      <w:pPr>
        <w:widowControl/>
        <w:spacing w:line="240" w:lineRule="auto"/>
        <w:rPr>
          <w:iCs/>
        </w:rPr>
        <w:sectPr w:rsidR="00687421" w:rsidRPr="008A6038" w:rsidSect="004F2E60">
          <w:pgSz w:w="11906" w:h="16838"/>
          <w:pgMar w:top="1440" w:right="1800" w:bottom="1440" w:left="1800" w:header="851" w:footer="992" w:gutter="0"/>
          <w:cols w:space="425"/>
          <w:docGrid w:type="lines" w:linePitch="360"/>
        </w:sectPr>
      </w:pPr>
    </w:p>
    <w:p w14:paraId="5C84CE6B" w14:textId="6B079E48" w:rsidR="006B0F64" w:rsidRPr="008A6038" w:rsidRDefault="006B0F64" w:rsidP="004F1E75">
      <w:pPr>
        <w:pStyle w:val="1"/>
      </w:pPr>
      <w:r w:rsidRPr="008A6038">
        <w:rPr>
          <w:rFonts w:hint="eastAsia"/>
        </w:rPr>
        <w:lastRenderedPageBreak/>
        <w:t xml:space="preserve"> </w:t>
      </w:r>
      <w:bookmarkStart w:id="224" w:name="_Toc162382626"/>
      <w:bookmarkStart w:id="225" w:name="_Toc163389343"/>
      <w:r w:rsidR="003241C8" w:rsidRPr="008A6038">
        <w:rPr>
          <w:rFonts w:hint="eastAsia"/>
        </w:rPr>
        <w:t>使用</w:t>
      </w:r>
      <w:r w:rsidR="00042B18" w:rsidRPr="008A6038">
        <w:rPr>
          <w:rFonts w:hint="eastAsia"/>
        </w:rPr>
        <w:t>動差法</w:t>
      </w:r>
      <w:r w:rsidR="0077177E" w:rsidRPr="008A6038">
        <w:rPr>
          <w:rFonts w:hint="eastAsia"/>
        </w:rPr>
        <w:t>估計</w:t>
      </w:r>
      <w:r w:rsidRPr="008A6038">
        <w:rPr>
          <w:rFonts w:hint="eastAsia"/>
        </w:rPr>
        <w:t>共同</w:t>
      </w:r>
      <w:r w:rsidR="004E2752" w:rsidRPr="008A6038">
        <w:rPr>
          <w:rFonts w:hint="eastAsia"/>
        </w:rPr>
        <w:t>物</w:t>
      </w:r>
      <w:r w:rsidRPr="008A6038">
        <w:rPr>
          <w:rFonts w:hint="eastAsia"/>
        </w:rPr>
        <w:t>種</w:t>
      </w:r>
      <w:r w:rsidR="004E2752" w:rsidRPr="008A6038">
        <w:rPr>
          <w:rFonts w:hint="eastAsia"/>
        </w:rPr>
        <w:t>數</w:t>
      </w:r>
      <w:bookmarkEnd w:id="224"/>
      <w:bookmarkEnd w:id="225"/>
    </w:p>
    <w:p w14:paraId="2F478611" w14:textId="77777777" w:rsidR="004E2752" w:rsidRPr="008A6038" w:rsidRDefault="004E2752" w:rsidP="000D12AD">
      <w:pPr>
        <w:pStyle w:val="2"/>
      </w:pPr>
      <w:bookmarkStart w:id="226" w:name="_Toc162382627"/>
      <w:bookmarkStart w:id="227" w:name="_Toc163389344"/>
      <w:r w:rsidRPr="008A6038">
        <w:rPr>
          <w:rFonts w:hint="eastAsia"/>
        </w:rPr>
        <w:t>取後放回之抽樣方法的估計方式</w:t>
      </w:r>
      <w:bookmarkEnd w:id="226"/>
      <w:bookmarkEnd w:id="227"/>
    </w:p>
    <w:p w14:paraId="2978B819" w14:textId="74CD89EE" w:rsidR="00337970" w:rsidRPr="008A6038" w:rsidRDefault="00337970" w:rsidP="00337970">
      <w:pPr>
        <w:ind w:firstLine="480"/>
        <w:jc w:val="both"/>
        <w:rPr>
          <w:color w:val="7F7F7F" w:themeColor="text1" w:themeTint="80"/>
        </w:rPr>
      </w:pPr>
      <w:r w:rsidRPr="008A6038">
        <w:rPr>
          <w:rFonts w:hint="eastAsia"/>
        </w:rPr>
        <w:t>在單群落的情況下，假設在目標區域實際存在</w:t>
      </w:r>
      <w:r w:rsidR="008A6038" w:rsidRPr="008A6038">
        <w:rPr>
          <w:i/>
          <w:iCs/>
        </w:rPr>
        <w:t>S</w:t>
      </w:r>
      <w:r w:rsidRPr="008A6038">
        <w:rPr>
          <w:rFonts w:hint="eastAsia"/>
        </w:rPr>
        <w:t>種物種，且實際存在之物種數</w:t>
      </w:r>
      <w:r w:rsidR="008A6038" w:rsidRPr="008A6038">
        <w:rPr>
          <w:rFonts w:hint="eastAsia"/>
          <w:i/>
          <w:iCs/>
        </w:rPr>
        <w:t>S</w:t>
      </w:r>
      <w:r w:rsidRPr="008A6038">
        <w:rPr>
          <w:rFonts w:hint="eastAsia"/>
        </w:rPr>
        <w:t>為一未知參數。且抽樣單位式從目標區域中針對其中的抽樣區塊進行隨機抽樣，並記錄每個區塊中的物種存在與否。若是該樣本總共包含</w:t>
      </w:r>
      <w:r w:rsidR="008A6038" w:rsidRPr="008A6038">
        <w:rPr>
          <w:rFonts w:hint="eastAsia"/>
        </w:rPr>
        <w:t xml:space="preserve"> </w:t>
      </w:r>
      <w:r w:rsidR="008A6038" w:rsidRPr="008A6038">
        <w:rPr>
          <w:rFonts w:hint="eastAsia"/>
          <w:i/>
          <w:iCs/>
        </w:rPr>
        <w:t>t</w:t>
      </w:r>
      <w:r w:rsidRPr="008A6038">
        <w:rPr>
          <w:rFonts w:hint="eastAsia"/>
        </w:rPr>
        <w:t>個抽樣區塊，並且</w:t>
      </w:r>
      <w:r w:rsidRPr="008A6038">
        <w:rPr>
          <w:rFonts w:hint="eastAsia"/>
        </w:rPr>
        <w:t xml:space="preserve"> </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表示第</w:t>
      </w:r>
      <w:proofErr w:type="spellStart"/>
      <w:r w:rsidR="008A6038" w:rsidRPr="008A6038">
        <w:rPr>
          <w:i/>
          <w:iCs/>
        </w:rPr>
        <w:t>i</w:t>
      </w:r>
      <w:proofErr w:type="spellEnd"/>
      <w:r w:rsidRPr="008A6038">
        <w:rPr>
          <w:rFonts w:hint="eastAsia"/>
        </w:rPr>
        <w:t>物種在樣本中出現的區塊數量。則</w:t>
      </w:r>
      <m:oMath>
        <m:sSub>
          <m:sSubPr>
            <m:ctrlPr>
              <w:rPr>
                <w:rFonts w:ascii="Cambria Math" w:hAnsi="Cambria Math"/>
                <w:i/>
              </w:rPr>
            </m:ctrlPr>
          </m:sSubPr>
          <m:e>
            <m:r>
              <w:rPr>
                <w:rFonts w:ascii="Cambria Math" w:hAnsi="Cambria Math" w:hint="eastAsia"/>
              </w:rPr>
              <m:t xml:space="preserve"> X</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遵循參數為</w:t>
      </w:r>
      <w:r w:rsidR="008A6038" w:rsidRPr="008A6038">
        <w:rPr>
          <w:rFonts w:hint="eastAsia"/>
          <w:i/>
          <w:iCs/>
        </w:rPr>
        <w:t>t</w:t>
      </w:r>
      <w:r w:rsidRPr="008A6038">
        <w:rPr>
          <w:rFonts w:hint="eastAsia"/>
        </w:rPr>
        <w:t>且機率為</w:t>
      </w:r>
      <m:oMath>
        <m:sSub>
          <m:sSubPr>
            <m:ctrlPr>
              <w:rPr>
                <w:rFonts w:ascii="Cambria Math" w:hAnsi="Cambria Math"/>
                <w:i/>
              </w:rPr>
            </m:ctrlPr>
          </m:sSubPr>
          <m:e>
            <m:r>
              <w:rPr>
                <w:rFonts w:ascii="Cambria Math" w:hAnsi="Cambria Math" w:hint="eastAsia"/>
              </w:rPr>
              <m:t xml:space="preserve"> </m:t>
            </m:r>
            <m:r>
              <w:rPr>
                <w:rFonts w:ascii="Cambria Math" w:hAnsi="Cambria Math"/>
              </w:rPr>
              <m:t>π</m:t>
            </m:r>
          </m:e>
          <m:sub>
            <m:r>
              <w:rPr>
                <w:rFonts w:ascii="Cambria Math" w:hAnsi="Cambria Math"/>
              </w:rPr>
              <m:t>i</m:t>
            </m:r>
          </m:sub>
        </m:sSub>
        <m:r>
          <w:rPr>
            <w:rFonts w:ascii="Cambria Math" w:hAnsi="Cambria Math" w:hint="eastAsia"/>
          </w:rPr>
          <m:t xml:space="preserve"> </m:t>
        </m:r>
      </m:oMath>
      <w:r w:rsidRPr="008A6038">
        <w:rPr>
          <w:rFonts w:hint="eastAsia"/>
        </w:rPr>
        <w:t>的二項分佈</w:t>
      </w:r>
      <w:r w:rsidRPr="008A6038">
        <w:rPr>
          <w:rFonts w:hint="eastAsia"/>
        </w:rPr>
        <w:t xml:space="preserve"> (</w:t>
      </w:r>
      <w:r w:rsidRPr="008A6038">
        <w:t>binomial distribution</w:t>
      </w:r>
      <w:r w:rsidRPr="008A6038">
        <w:rPr>
          <w:rFonts w:hint="eastAsia"/>
        </w:rPr>
        <w:t xml:space="preserve">) </w:t>
      </w:r>
      <w:r w:rsidRPr="008A6038">
        <w:rPr>
          <w:rFonts w:hint="eastAsia"/>
        </w:rPr>
        <w:t>。在此，</w:t>
      </w:r>
      <m:oMath>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m:t>
        </m:r>
      </m:oMath>
      <w:r w:rsidRPr="008A6038">
        <w:rPr>
          <w:rFonts w:hint="eastAsia"/>
        </w:rPr>
        <w:t>除了取決於群落規模外，也與其他多種的生物因素相關。</w:t>
      </w:r>
    </w:p>
    <w:p w14:paraId="173B683B" w14:textId="29C7FF32" w:rsidR="00337970" w:rsidRPr="008A6038" w:rsidRDefault="00337970" w:rsidP="00337970">
      <w:pPr>
        <w:ind w:firstLine="480"/>
        <w:jc w:val="both"/>
        <w:rPr>
          <w:iCs/>
        </w:rPr>
      </w:pPr>
      <w:commentRangeStart w:id="228"/>
      <w:r w:rsidRPr="008A6038">
        <w:rPr>
          <w:rFonts w:hint="eastAsia"/>
          <w:iCs/>
        </w:rPr>
        <w:t>Chiu (2022)</w:t>
      </w:r>
      <w:commentRangeEnd w:id="228"/>
      <w:r w:rsidR="00BC4694" w:rsidRPr="008A6038">
        <w:rPr>
          <w:rStyle w:val="af6"/>
        </w:rPr>
        <w:commentReference w:id="228"/>
      </w:r>
      <w:r w:rsidRPr="008A6038">
        <w:rPr>
          <w:rFonts w:hint="eastAsia"/>
          <w:iCs/>
        </w:rPr>
        <w:t xml:space="preserve"> </w:t>
      </w:r>
      <w:r w:rsidRPr="008A6038">
        <w:rPr>
          <w:rFonts w:hint="eastAsia"/>
          <w:iCs/>
        </w:rPr>
        <w:t>使用的混合二項式模型，建立一個新的針對單群落物種數的估計式。假設出現頻率向量</w:t>
      </w:r>
      <w:r w:rsidRPr="008A6038">
        <w:rPr>
          <w:rFonts w:hint="eastAsia"/>
          <w:iCs/>
        </w:rPr>
        <w:t xml:space="preserve"> </w:t>
      </w:r>
      <m:oMath>
        <m:sSub>
          <m:sSubPr>
            <m:ctrlPr>
              <w:rPr>
                <w:rFonts w:ascii="Cambria Math" w:hAnsi="Cambria Math"/>
                <w:i/>
                <w:iCs/>
              </w:rPr>
            </m:ctrlPr>
          </m:sSubPr>
          <m:e>
            <m:r>
              <w:rPr>
                <w:rFonts w:ascii="Cambria Math" w:hAnsi="Cambria Math" w:hint="eastAsia"/>
              </w:rPr>
              <m:t>X</m:t>
            </m:r>
            <m:ctrlPr>
              <w:rPr>
                <w:rFonts w:ascii="Cambria Math" w:hAnsi="Cambria Math" w:hint="eastAsia"/>
                <w:i/>
                <w:iCs/>
              </w:rPr>
            </m:ctrlPr>
          </m:e>
          <m:sub>
            <m:r>
              <w:rPr>
                <w:rFonts w:ascii="Cambria Math" w:hAnsi="Cambria Math"/>
              </w:rPr>
              <m:t>i</m:t>
            </m:r>
          </m:sub>
        </m:sSub>
      </m:oMath>
      <w:r w:rsidRPr="008A6038">
        <w:rPr>
          <w:rFonts w:hint="eastAsia"/>
          <w:iCs/>
        </w:rPr>
        <w:t xml:space="preserve"> </w:t>
      </w:r>
      <w:r w:rsidRPr="008A6038">
        <w:rPr>
          <w:rFonts w:hint="eastAsia"/>
          <w:iCs/>
        </w:rPr>
        <w:t>遵循二項分佈</w:t>
      </w:r>
      <m:oMath>
        <m:r>
          <w:rPr>
            <w:rFonts w:ascii="Cambria Math" w:hAnsi="Cambria Math"/>
          </w:rPr>
          <m:t xml:space="preserve">Binomial(t, </m:t>
        </m:r>
        <m:sSub>
          <m:sSubPr>
            <m:ctrlPr>
              <w:rPr>
                <w:rFonts w:ascii="Cambria Math" w:hAnsi="Cambria Math"/>
                <w:i/>
                <w:iCs/>
              </w:rPr>
            </m:ctrlPr>
          </m:sSubPr>
          <m:e>
            <m:r>
              <w:rPr>
                <w:rFonts w:ascii="Cambria Math" w:hAnsi="Cambria Math"/>
              </w:rPr>
              <m:t>π</m:t>
            </m:r>
          </m:e>
          <m:sub>
            <m:r>
              <w:rPr>
                <w:rFonts w:ascii="Cambria Math" w:hAnsi="Cambria Math"/>
              </w:rPr>
              <m:t>i</m:t>
            </m:r>
          </m:sub>
        </m:sSub>
        <m:r>
          <w:rPr>
            <w:rFonts w:ascii="Cambria Math" w:hAnsi="Cambria Math"/>
          </w:rPr>
          <m:t>)</m:t>
        </m:r>
      </m:oMath>
      <w:r w:rsidRPr="008A6038">
        <w:rPr>
          <w:rFonts w:hint="eastAsia"/>
          <w:iCs/>
        </w:rPr>
        <w:t>，其中</w:t>
      </w:r>
      <m:oMath>
        <m:sSub>
          <m:sSubPr>
            <m:ctrlPr>
              <w:rPr>
                <w:rFonts w:ascii="Cambria Math" w:hAnsi="Cambria Math"/>
                <w:i/>
                <w:iCs/>
              </w:rPr>
            </m:ctrlPr>
          </m:sSubPr>
          <m:e>
            <m:r>
              <w:rPr>
                <w:rFonts w:ascii="Cambria Math" w:hAnsi="Cambria Math"/>
              </w:rPr>
              <m:t xml:space="preserve"> π</m:t>
            </m:r>
          </m:e>
          <m:sub>
            <m:r>
              <w:rPr>
                <w:rFonts w:ascii="Cambria Math" w:hAnsi="Cambria Math"/>
              </w:rPr>
              <m:t>i</m:t>
            </m:r>
          </m:sub>
        </m:sSub>
        <m:r>
          <w:rPr>
            <w:rFonts w:ascii="Cambria Math" w:hAnsi="Cambria Math"/>
          </w:rPr>
          <m:t xml:space="preserve"> </m:t>
        </m:r>
      </m:oMath>
      <w:r w:rsidRPr="008A6038">
        <w:rPr>
          <w:rFonts w:hint="eastAsia"/>
          <w:iCs/>
        </w:rPr>
        <w:t>，</w:t>
      </w:r>
      <m:oMath>
        <m:r>
          <w:rPr>
            <w:rFonts w:ascii="Cambria Math" w:hAnsi="Cambria Math"/>
          </w:rPr>
          <m:t>i=1, 2, …, S</m:t>
        </m:r>
      </m:oMath>
      <w:r w:rsidRPr="008A6038">
        <w:rPr>
          <w:rFonts w:hint="eastAsia"/>
          <w:iCs/>
        </w:rPr>
        <w:t>，為機率密度函數為獨立同分佈的隨機變數</w:t>
      </w:r>
      <m:oMath>
        <m:r>
          <w:rPr>
            <w:rFonts w:ascii="Cambria Math" w:hAnsi="Cambria Math" w:hint="eastAsia"/>
          </w:rPr>
          <m:t xml:space="preserve"> </m:t>
        </m:r>
        <m:r>
          <w:rPr>
            <w:rFonts w:ascii="Cambria Math" w:hAnsi="Cambria Math"/>
          </w:rPr>
          <m:t>g</m:t>
        </m:r>
        <m:d>
          <m:dPr>
            <m:ctrlPr>
              <w:rPr>
                <w:rFonts w:ascii="Cambria Math" w:hAnsi="Cambria Math"/>
                <w:i/>
                <w:iCs/>
              </w:rPr>
            </m:ctrlPr>
          </m:dPr>
          <m:e>
            <m:r>
              <w:rPr>
                <w:rFonts w:ascii="Cambria Math" w:hAnsi="Cambria Math"/>
              </w:rPr>
              <m:t>π</m:t>
            </m:r>
          </m:e>
        </m:d>
      </m:oMath>
      <w:r w:rsidRPr="008A6038">
        <w:rPr>
          <w:rFonts w:hint="eastAsia"/>
          <w:iCs/>
        </w:rPr>
        <w:t>。同時，假設</w:t>
      </w:r>
      <m:oMath>
        <m:r>
          <w:rPr>
            <w:rFonts w:ascii="Cambria Math" w:hAnsi="Cambria Math" w:hint="eastAsia"/>
          </w:rPr>
          <m:t xml:space="preserve"> </m:t>
        </m:r>
        <m:r>
          <w:rPr>
            <w:rFonts w:ascii="Cambria Math" w:hAnsi="Cambria Math"/>
          </w:rPr>
          <m:t>g</m:t>
        </m:r>
        <m:d>
          <m:dPr>
            <m:ctrlPr>
              <w:rPr>
                <w:rFonts w:ascii="Cambria Math" w:hAnsi="Cambria Math"/>
                <w:i/>
                <w:iCs/>
              </w:rPr>
            </m:ctrlPr>
          </m:dPr>
          <m:e>
            <m:r>
              <w:rPr>
                <w:rFonts w:ascii="Cambria Math" w:hAnsi="Cambria Math"/>
              </w:rPr>
              <m:t>π</m:t>
            </m:r>
          </m:e>
        </m:d>
        <m:r>
          <w:rPr>
            <w:rFonts w:ascii="Cambria Math" w:hAnsi="Cambria Math"/>
          </w:rPr>
          <m:t xml:space="preserve"> </m:t>
        </m:r>
      </m:oMath>
      <w:r w:rsidRPr="008A6038">
        <w:rPr>
          <w:rFonts w:hint="eastAsia"/>
          <w:iCs/>
        </w:rPr>
        <w:t>服從</w:t>
      </w:r>
      <w:r w:rsidRPr="008A6038">
        <w:rPr>
          <w:rFonts w:hint="eastAsia"/>
          <w:iCs/>
        </w:rPr>
        <w:t xml:space="preserve"> </w:t>
      </w:r>
      <m:oMath>
        <m:r>
          <w:rPr>
            <w:rFonts w:ascii="Cambria Math" w:hAnsi="Cambria Math" w:hint="eastAsia"/>
          </w:rPr>
          <m:t>B</m:t>
        </m:r>
        <m:r>
          <w:rPr>
            <w:rFonts w:ascii="Cambria Math" w:hAnsi="Cambria Math"/>
          </w:rPr>
          <m:t>ata(α,β)</m:t>
        </m:r>
      </m:oMath>
      <w:r w:rsidRPr="008A6038">
        <w:rPr>
          <w:rFonts w:hint="eastAsia"/>
          <w:iCs/>
        </w:rPr>
        <w:t>，獲得以下樣本之物種出現頻率的邊際分佈如下，</w:t>
      </w:r>
      <w:bookmarkStart w:id="229" w:name="_Hlk162298133"/>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8A6038">
        <w:rPr>
          <w:rFonts w:cs="Times New Roman" w:hint="eastAsia"/>
        </w:rPr>
        <w:t>為樣本中的物種豐富度正好為</w:t>
      </w:r>
      <w:r w:rsidR="008A6038" w:rsidRPr="008A6038">
        <w:rPr>
          <w:rFonts w:cs="Times New Roman"/>
          <w:i/>
          <w:iCs/>
        </w:rPr>
        <w:t>k</w:t>
      </w:r>
      <w:r w:rsidRPr="008A6038">
        <w:rPr>
          <w:rFonts w:cs="Times New Roman" w:hint="eastAsia"/>
        </w:rPr>
        <w:t>的平均機率</w:t>
      </w:r>
      <w:bookmarkEnd w:id="229"/>
      <w:r w:rsidRPr="008A6038">
        <w:rPr>
          <w:rFonts w:hint="eastAsia"/>
          <w:iCs/>
        </w:rPr>
        <w:t>：</w:t>
      </w:r>
    </w:p>
    <w:p w14:paraId="5D1A6E68" w14:textId="77777777" w:rsidR="00337970" w:rsidRPr="008A6038" w:rsidRDefault="00337970" w:rsidP="00337970">
      <w:pPr>
        <w:ind w:firstLine="480"/>
        <w:jc w:val="both"/>
        <w:rPr>
          <w:iCs/>
        </w:rPr>
      </w:pPr>
    </w:p>
    <w:p w14:paraId="5A0A76DA" w14:textId="7727F9E3" w:rsidR="00337970" w:rsidRPr="008A6038" w:rsidRDefault="00000000" w:rsidP="00337970">
      <w:pPr>
        <w:jc w:val="both"/>
      </w:pPr>
      <m:oMathPara>
        <m:oMath>
          <m:sSub>
            <m:sSubPr>
              <m:ctrlPr>
                <w:rPr>
                  <w:rFonts w:ascii="Cambria Math" w:hAnsi="Cambria Math"/>
                  <w:i/>
                  <w:iCs/>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e>
                  <m:sSub>
                    <m:sSubPr>
                      <m:ctrlPr>
                        <w:rPr>
                          <w:rFonts w:ascii="Cambria Math" w:hAnsi="Cambria Math"/>
                          <w:i/>
                          <w:iCs/>
                        </w:rPr>
                      </m:ctrlPr>
                    </m:sSubPr>
                    <m:e>
                      <m:r>
                        <w:rPr>
                          <w:rFonts w:ascii="Cambria Math" w:hAnsi="Cambria Math"/>
                        </w:rPr>
                        <m:t>π</m:t>
                      </m:r>
                    </m:e>
                    <m:sub>
                      <m:r>
                        <w:rPr>
                          <w:rFonts w:ascii="Cambria Math" w:hAnsi="Cambria Math"/>
                        </w:rPr>
                        <m:t>i</m:t>
                      </m:r>
                    </m:sub>
                  </m:sSub>
                  <m:r>
                    <w:rPr>
                      <w:rFonts w:ascii="Cambria Math" w:hAnsi="Cambria Math"/>
                    </w:rPr>
                    <m:t>= π</m:t>
                  </m:r>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e>
          </m:nary>
          <m:r>
            <w:rPr>
              <w:rFonts w:ascii="Cambria Math" w:hAnsi="Cambria Math"/>
            </w:rPr>
            <m:t>=</m:t>
          </m:r>
          <m:nary>
            <m:naryPr>
              <m:limLoc m:val="subSup"/>
              <m:ctrlPr>
                <w:rPr>
                  <w:rFonts w:ascii="Cambria Math" w:hAnsi="Cambria Math"/>
                  <w:i/>
                  <w:iCs/>
                </w:rPr>
              </m:ctrlPr>
            </m:naryPr>
            <m:sub>
              <m:r>
                <w:rPr>
                  <w:rFonts w:ascii="Cambria Math" w:hAnsi="Cambria Math"/>
                </w:rPr>
                <m:t>0</m:t>
              </m:r>
            </m:sub>
            <m:sup>
              <m:r>
                <w:rPr>
                  <w:rFonts w:ascii="Cambria Math" w:hAnsi="Cambria Math"/>
                </w:rPr>
                <m:t>1</m:t>
              </m:r>
            </m:sup>
            <m:e>
              <m:d>
                <m:dPr>
                  <m:ctrlPr>
                    <w:rPr>
                      <w:rFonts w:ascii="Cambria Math" w:hAnsi="Cambria Math"/>
                      <w:i/>
                      <w:iCs/>
                    </w:rPr>
                  </m:ctrlPr>
                </m:dPr>
                <m:e>
                  <m:f>
                    <m:fPr>
                      <m:type m:val="noBar"/>
                      <m:ctrlPr>
                        <w:rPr>
                          <w:rFonts w:ascii="Cambria Math" w:hAnsi="Cambria Math"/>
                          <w:i/>
                          <w:iCs/>
                        </w:rPr>
                      </m:ctrlPr>
                    </m:fPr>
                    <m:num>
                      <m:r>
                        <w:rPr>
                          <w:rFonts w:ascii="Cambria Math" w:hAnsi="Cambria Math"/>
                        </w:rPr>
                        <m:t>t</m:t>
                      </m:r>
                    </m:num>
                    <m:den>
                      <m:r>
                        <w:rPr>
                          <w:rFonts w:ascii="Cambria Math" w:hAnsi="Cambria Math"/>
                        </w:rPr>
                        <m:t>k</m:t>
                      </m:r>
                    </m:den>
                  </m:f>
                </m:e>
              </m:d>
              <m:sSup>
                <m:sSupPr>
                  <m:ctrlPr>
                    <w:rPr>
                      <w:rFonts w:ascii="Cambria Math" w:hAnsi="Cambria Math"/>
                      <w:i/>
                      <w:iCs/>
                    </w:rPr>
                  </m:ctrlPr>
                </m:sSupPr>
                <m:e>
                  <m:r>
                    <w:rPr>
                      <w:rFonts w:ascii="Cambria Math" w:hAnsi="Cambria Math"/>
                    </w:rPr>
                    <m:t>π</m:t>
                  </m:r>
                </m:e>
                <m:sup>
                  <m:r>
                    <w:rPr>
                      <w:rFonts w:ascii="Cambria Math" w:hAnsi="Cambria Math"/>
                    </w:rPr>
                    <m:t>k</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t-k</m:t>
                  </m:r>
                </m:sup>
              </m:sSup>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r>
                <w:rPr>
                  <w:rFonts w:ascii="Cambria Math" w:hAnsi="Cambria Math"/>
                </w:rPr>
                <m:t xml:space="preserve"> </m:t>
              </m:r>
              <m:sSup>
                <m:sSupPr>
                  <m:ctrlPr>
                    <w:rPr>
                      <w:rFonts w:ascii="Cambria Math" w:hAnsi="Cambria Math"/>
                      <w:i/>
                      <w:iCs/>
                    </w:rPr>
                  </m:ctrlPr>
                </m:sSupPr>
                <m:e>
                  <m:r>
                    <w:rPr>
                      <w:rFonts w:ascii="Cambria Math" w:hAnsi="Cambria Math"/>
                    </w:rPr>
                    <m:t>π</m:t>
                  </m:r>
                </m:e>
                <m:sup>
                  <m:r>
                    <w:rPr>
                      <w:rFonts w:ascii="Cambria Math" w:hAnsi="Cambria Math"/>
                    </w:rPr>
                    <m:t>α-1</m:t>
                  </m:r>
                </m:sup>
              </m:sSup>
              <m:sSup>
                <m:sSupPr>
                  <m:ctrlPr>
                    <w:rPr>
                      <w:rFonts w:ascii="Cambria Math" w:hAnsi="Cambria Math"/>
                      <w:i/>
                      <w:iCs/>
                    </w:rPr>
                  </m:ctrlPr>
                </m:sSupPr>
                <m:e>
                  <m:d>
                    <m:dPr>
                      <m:ctrlPr>
                        <w:rPr>
                          <w:rFonts w:ascii="Cambria Math" w:hAnsi="Cambria Math"/>
                          <w:i/>
                          <w:iCs/>
                        </w:rPr>
                      </m:ctrlPr>
                    </m:dPr>
                    <m:e>
                      <m:r>
                        <w:rPr>
                          <w:rFonts w:ascii="Cambria Math" w:hAnsi="Cambria Math"/>
                        </w:rPr>
                        <m:t>1-π</m:t>
                      </m:r>
                    </m:e>
                  </m:d>
                </m:e>
                <m:sup>
                  <m:r>
                    <w:rPr>
                      <w:rFonts w:ascii="Cambria Math" w:hAnsi="Cambria Math"/>
                    </w:rPr>
                    <m:t>β-1</m:t>
                  </m:r>
                </m:sup>
              </m:sSup>
              <m:r>
                <w:rPr>
                  <w:rFonts w:ascii="Cambria Math" w:hAnsi="Cambria Math"/>
                </w:rPr>
                <m:t>dπ=</m:t>
              </m:r>
              <m:d>
                <m:dPr>
                  <m:ctrlPr>
                    <w:rPr>
                      <w:rFonts w:ascii="Cambria Math" w:hAnsi="Cambria Math"/>
                      <w:i/>
                      <w:iCs/>
                    </w:rPr>
                  </m:ctrlPr>
                </m:dPr>
                <m:e>
                  <m:f>
                    <m:fPr>
                      <m:type m:val="noBar"/>
                      <m:ctrlPr>
                        <w:rPr>
                          <w:rFonts w:ascii="Cambria Math" w:hAnsi="Cambria Math"/>
                          <w:i/>
                          <w:iCs/>
                        </w:rPr>
                      </m:ctrlPr>
                    </m:fPr>
                    <m:num>
                      <m:r>
                        <w:rPr>
                          <w:rFonts w:ascii="Cambria Math" w:hAnsi="Cambria Math"/>
                        </w:rPr>
                        <m:t>t</m:t>
                      </m:r>
                    </m:num>
                    <m:den>
                      <m:r>
                        <w:rPr>
                          <w:rFonts w:ascii="Cambria Math" w:hAnsi="Cambria Math"/>
                        </w:rPr>
                        <m:t>k</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r>
                <w:rPr>
                  <w:rFonts w:ascii="Cambria Math" w:hAnsi="Cambria Math"/>
                </w:rPr>
                <m:t xml:space="preserve">,  k=0, 1, 2, …, t </m:t>
              </m:r>
            </m:e>
          </m:nary>
          <m:r>
            <w:rPr>
              <w:rFonts w:ascii="Cambria Math" w:hAnsi="Cambria Math"/>
            </w:rPr>
            <m:t xml:space="preserve"> </m:t>
          </m:r>
        </m:oMath>
      </m:oMathPara>
    </w:p>
    <w:p w14:paraId="5E7E78B0" w14:textId="77777777" w:rsidR="00337970" w:rsidRPr="008A6038" w:rsidRDefault="00337970" w:rsidP="00337970">
      <w:pPr>
        <w:jc w:val="both"/>
      </w:pPr>
    </w:p>
    <w:p w14:paraId="34E8DC91" w14:textId="2FB3D14A" w:rsidR="00337970" w:rsidRPr="008A6038" w:rsidRDefault="00337970" w:rsidP="00337970">
      <w:pPr>
        <w:ind w:firstLine="480"/>
        <w:jc w:val="both"/>
      </w:pPr>
      <w:r w:rsidRPr="008A6038">
        <w:rPr>
          <w:rFonts w:hint="eastAsia"/>
          <w:iCs/>
        </w:rPr>
        <w:t>又</w:t>
      </w:r>
      <w:bookmarkStart w:id="230" w:name="_Hlk162298314"/>
      <w:r w:rsidRPr="008A6038">
        <w:rPr>
          <w:rFonts w:hint="eastAsia"/>
          <w:iCs/>
        </w:rPr>
        <w:t>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oMath>
      <w:r w:rsidRPr="008A6038">
        <w:rPr>
          <w:rFonts w:hint="eastAsia"/>
          <w:iCs/>
        </w:rPr>
        <w:t>表示在</w:t>
      </w:r>
      <w:r w:rsidR="008A6038" w:rsidRPr="008A6038">
        <w:rPr>
          <w:rFonts w:cs="Times New Roman" w:hint="eastAsia"/>
          <w:i/>
          <w:iCs/>
        </w:rPr>
        <w:t>k</w:t>
      </w:r>
      <w:r w:rsidRPr="008A6038">
        <w:rPr>
          <w:rFonts w:hint="eastAsia"/>
          <w:iCs/>
        </w:rPr>
        <w:t>個區塊中準確觀測到的物種數，而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8A6038">
        <w:rPr>
          <w:rFonts w:hint="eastAsia"/>
          <w:iCs/>
        </w:rPr>
        <w:t>為在單群落樣本中出現</w:t>
      </w:r>
      <w:r w:rsidR="008A6038" w:rsidRPr="008A6038">
        <w:rPr>
          <w:rFonts w:cs="Times New Roman" w:hint="eastAsia"/>
          <w:i/>
          <w:iCs/>
        </w:rPr>
        <w:t>k</w:t>
      </w:r>
      <w:r w:rsidRPr="008A6038">
        <w:rPr>
          <w:rFonts w:hint="eastAsia"/>
          <w:iCs/>
        </w:rPr>
        <w:t>個區塊數。</w:t>
      </w:r>
      <w:bookmarkEnd w:id="230"/>
      <w:r w:rsidRPr="008A6038">
        <w:rPr>
          <w:rFonts w:hint="eastAsia"/>
          <w:iCs/>
        </w:rPr>
        <w:t>並根據</w:t>
      </w:r>
      <w:bookmarkStart w:id="231" w:name="_Hlk159421347"/>
      <w:r w:rsidRPr="008A6038">
        <w:rPr>
          <w:rFonts w:hint="eastAsia"/>
        </w:rPr>
        <w:t>柯西</w:t>
      </w:r>
      <w:r w:rsidRPr="008A6038">
        <w:rPr>
          <w:rFonts w:hint="eastAsia"/>
        </w:rPr>
        <w:t>-</w:t>
      </w:r>
      <w:r w:rsidRPr="008A6038">
        <w:rPr>
          <w:rFonts w:hint="eastAsia"/>
        </w:rPr>
        <w:t>施瓦茨不等式</w:t>
      </w:r>
      <w:r w:rsidRPr="008A6038">
        <w:rPr>
          <w:rFonts w:hint="eastAsia"/>
        </w:rPr>
        <w:t xml:space="preserve"> (</w:t>
      </w:r>
      <w:r w:rsidRPr="008A6038">
        <w:t>Cauchy-Schwarz inequality</w:t>
      </w:r>
      <w:r w:rsidRPr="008A6038">
        <w:rPr>
          <w:rFonts w:hint="eastAsia"/>
        </w:rPr>
        <w:t xml:space="preserve">) </w:t>
      </w:r>
      <w:r w:rsidRPr="008A6038">
        <w:rPr>
          <w:rFonts w:hint="eastAsia"/>
        </w:rPr>
        <w:t>之概念</w:t>
      </w:r>
      <w:bookmarkEnd w:id="231"/>
      <w:r w:rsidRPr="008A6038">
        <w:rPr>
          <w:rFonts w:hint="eastAsia"/>
        </w:rPr>
        <w:t>與</w:t>
      </w:r>
      <w:r w:rsidRPr="008A6038">
        <w:rPr>
          <w:rFonts w:hint="eastAsia"/>
        </w:rPr>
        <w:t>Go</w:t>
      </w:r>
      <w:r w:rsidRPr="008A6038">
        <w:t>od-Turing</w:t>
      </w:r>
      <w:r w:rsidRPr="008A6038">
        <w:rPr>
          <w:rFonts w:hint="eastAsia"/>
        </w:rPr>
        <w:t>頻率公式</w:t>
      </w:r>
      <w:r w:rsidRPr="008A6038">
        <w:rPr>
          <w:rFonts w:hint="eastAsia"/>
        </w:rPr>
        <w:t xml:space="preserve"> (Good,</w:t>
      </w:r>
      <w:r w:rsidRPr="008A6038">
        <w:t xml:space="preserve"> </w:t>
      </w:r>
      <w:r w:rsidRPr="008A6038">
        <w:rPr>
          <w:rFonts w:hint="eastAsia"/>
        </w:rPr>
        <w:t>1953</w:t>
      </w:r>
      <w:r w:rsidRPr="008A6038">
        <w:t>,</w:t>
      </w:r>
      <w:r w:rsidRPr="008A6038">
        <w:rPr>
          <w:rFonts w:hint="eastAsia"/>
        </w:rPr>
        <w:t xml:space="preserve"> 2000) </w:t>
      </w:r>
      <w:r w:rsidRPr="008A6038">
        <w:rPr>
          <w:rFonts w:hint="eastAsia"/>
        </w:rPr>
        <w:t>得出近似式：</w:t>
      </w:r>
      <w:bookmarkStart w:id="232" w:name="_Hlk161317850"/>
      <m:oMath>
        <m:f>
          <m:fPr>
            <m:ctrlPr>
              <w:rPr>
                <w:rFonts w:ascii="Cambria Math" w:hAnsi="Cambria Math"/>
                <w:i/>
              </w:rPr>
            </m:ctrlPr>
          </m:fPr>
          <m:num>
            <m:r>
              <w:rPr>
                <w:rFonts w:ascii="Cambria Math" w:hAnsi="Cambria Math"/>
              </w:rPr>
              <m:t>t</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den>
        </m:f>
        <m:r>
          <w:rPr>
            <w:rFonts w:ascii="Cambria Math" w:hAnsi="Cambria Math"/>
          </w:rPr>
          <m:t>…</m:t>
        </m:r>
      </m:oMath>
      <w:bookmarkEnd w:id="232"/>
      <w:r w:rsidRPr="008A6038">
        <w:rPr>
          <w:rFonts w:hint="eastAsia"/>
        </w:rPr>
        <w:t>。由該近似式可以得知，出</w:t>
      </w:r>
      <w:r w:rsidR="004D3E82" w:rsidRPr="008A6038">
        <w:rPr>
          <w:rFonts w:hint="eastAsia"/>
        </w:rPr>
        <w:t>現</w:t>
      </w:r>
      <w:r w:rsidRPr="008A6038">
        <w:rPr>
          <w:rFonts w:hint="eastAsia"/>
        </w:rPr>
        <w:t>於較少區塊的稀有</w:t>
      </w:r>
      <w:r w:rsidRPr="008A6038">
        <w:rPr>
          <w:rFonts w:hint="eastAsia"/>
        </w:rPr>
        <w:lastRenderedPageBreak/>
        <w:t>物種可以為未被觀測到的物種豐富度提供更多的估計資訊。</w:t>
      </w:r>
    </w:p>
    <w:p w14:paraId="3195BD60" w14:textId="77777777" w:rsidR="00337970" w:rsidRPr="008A6038" w:rsidRDefault="00337970" w:rsidP="00337970">
      <w:pPr>
        <w:jc w:val="both"/>
      </w:pPr>
      <w:r w:rsidRPr="008A6038">
        <w:tab/>
      </w:r>
      <w:bookmarkStart w:id="233" w:name="_Hlk159421381"/>
      <w:r w:rsidRPr="008A6038">
        <w:rPr>
          <w:rFonts w:hint="eastAsia"/>
        </w:rPr>
        <w:t>並根據樣本中物種出現頻率的邊際機率分佈，可知</w:t>
      </w:r>
      <m:oMath>
        <m:r>
          <w:rPr>
            <w:rFonts w:ascii="Cambria Math" w:hAnsi="Cambria Math" w:hint="eastAsia"/>
          </w:rPr>
          <m:t xml:space="preserve"> </m:t>
        </m:r>
        <w:bookmarkStart w:id="234" w:name="_Hlk162298356"/>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可以表示為</w:t>
      </w:r>
      <w:bookmarkEnd w:id="234"/>
      <w:r w:rsidRPr="008A6038">
        <w:rPr>
          <w:rFonts w:hint="eastAsia"/>
        </w:rPr>
        <w:t>：</w:t>
      </w:r>
      <w:bookmarkEnd w:id="233"/>
    </w:p>
    <w:p w14:paraId="588EE9AF" w14:textId="77777777" w:rsidR="00337970" w:rsidRPr="008A6038" w:rsidRDefault="00337970" w:rsidP="00337970">
      <w:pPr>
        <w:jc w:val="both"/>
      </w:pPr>
    </w:p>
    <w:p w14:paraId="7DA7C84B"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k</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α+k</m:t>
                  </m:r>
                </m:e>
              </m:d>
              <m:r>
                <m:rPr>
                  <m:sty m:val="p"/>
                </m:rPr>
                <w:rPr>
                  <w:rFonts w:ascii="Cambria Math" w:hAnsi="Cambria Math"/>
                </w:rPr>
                <m:t>Γ</m:t>
              </m:r>
              <m:r>
                <w:rPr>
                  <w:rFonts w:ascii="Cambria Math" w:hAnsi="Cambria Math"/>
                </w:rPr>
                <m:t>(β+t-k)</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28BBF0C4" w14:textId="77777777" w:rsidR="00337970" w:rsidRPr="008A6038" w:rsidRDefault="00337970" w:rsidP="00337970">
      <w:pPr>
        <w:jc w:val="both"/>
        <w:rPr>
          <w:iCs/>
        </w:rPr>
      </w:pPr>
    </w:p>
    <w:p w14:paraId="4D104B12" w14:textId="1E6996A4" w:rsidR="00337970" w:rsidRPr="008A6038" w:rsidRDefault="00337970" w:rsidP="00337970">
      <w:pPr>
        <w:jc w:val="both"/>
        <w:rPr>
          <w:iCs/>
        </w:rPr>
      </w:pPr>
      <w:r w:rsidRPr="008A6038">
        <w:rPr>
          <w:rFonts w:hint="eastAsia"/>
          <w:iCs/>
        </w:rPr>
        <w:t>依據上述式子，可獲得未觀測以及出現一次至三次的</w:t>
      </w:r>
      <w:r w:rsidR="001E1110" w:rsidRPr="008A6038">
        <w:rPr>
          <w:rFonts w:hint="eastAsia"/>
          <w:iCs/>
        </w:rPr>
        <w:t>區塊數的</w:t>
      </w:r>
      <w:r w:rsidRPr="008A6038">
        <w:rPr>
          <w:rFonts w:hint="eastAsia"/>
          <w:iCs/>
        </w:rPr>
        <w:t>期望值：</w:t>
      </w:r>
    </w:p>
    <w:p w14:paraId="051CD067" w14:textId="77777777" w:rsidR="00337970" w:rsidRPr="008A6038" w:rsidRDefault="00337970" w:rsidP="00337970">
      <w:pPr>
        <w:jc w:val="both"/>
        <w:rPr>
          <w:iCs/>
        </w:rPr>
      </w:pPr>
    </w:p>
    <w:p w14:paraId="3D73B13F"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0</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0</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r>
                <w:rPr>
                  <w:rFonts w:ascii="Cambria Math" w:hAnsi="Cambria Math"/>
                </w:rPr>
                <m:t>(β+t)</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1A638FB6"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1</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α+1</m:t>
                  </m:r>
                </m:e>
              </m:d>
              <m:r>
                <m:rPr>
                  <m:sty m:val="p"/>
                </m:rPr>
                <w:rPr>
                  <w:rFonts w:ascii="Cambria Math" w:hAnsi="Cambria Math"/>
                </w:rPr>
                <m:t>Γ</m:t>
              </m:r>
              <m:r>
                <w:rPr>
                  <w:rFonts w:ascii="Cambria Math" w:hAnsi="Cambria Math"/>
                </w:rPr>
                <m:t>(β+t-1)</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788CFA14"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2</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α+2</m:t>
                  </m:r>
                </m:e>
              </m:d>
              <m:r>
                <m:rPr>
                  <m:sty m:val="p"/>
                </m:rPr>
                <w:rPr>
                  <w:rFonts w:ascii="Cambria Math" w:hAnsi="Cambria Math"/>
                </w:rPr>
                <m:t>Γ</m:t>
              </m:r>
              <m:r>
                <w:rPr>
                  <w:rFonts w:ascii="Cambria Math" w:hAnsi="Cambria Math"/>
                </w:rPr>
                <m:t>(β+t-2)</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5362BD9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3</m:t>
                  </m:r>
                </m:sub>
              </m:sSub>
            </m:e>
          </m:d>
          <m:r>
            <w:rPr>
              <w:rFonts w:ascii="Cambria Math" w:hAnsi="Cambria Math"/>
            </w:rPr>
            <m:t>=S×P</m:t>
          </m:r>
          <m:d>
            <m:dPr>
              <m:ctrlPr>
                <w:rPr>
                  <w:rFonts w:ascii="Cambria Math" w:hAnsi="Cambria Math"/>
                  <w:i/>
                </w:rPr>
              </m:ctrlPr>
            </m:dPr>
            <m:e>
              <m:r>
                <w:rPr>
                  <w:rFonts w:ascii="Cambria Math" w:hAnsi="Cambria Math"/>
                </w:rPr>
                <m:t>X</m:t>
              </m:r>
              <m:r>
                <w:rPr>
                  <w:rFonts w:ascii="Cambria Math" w:hAnsi="Cambria Math" w:hint="eastAsia"/>
                </w:rPr>
                <m:t>=</m:t>
              </m:r>
              <m:r>
                <w:rPr>
                  <w:rFonts w:ascii="Cambria Math" w:hAnsi="Cambria Math"/>
                </w:rPr>
                <m:t>3</m:t>
              </m:r>
            </m:e>
          </m:d>
          <m:r>
            <w:rPr>
              <w:rFonts w:ascii="Cambria Math" w:hAnsi="Cambria Math"/>
            </w:rPr>
            <m:t>=S</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3</m:t>
                  </m:r>
                </m:den>
              </m:f>
            </m:e>
          </m:d>
          <m:r>
            <m:rPr>
              <m:sty m:val="p"/>
            </m:rP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α+β</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m:t>
                  </m:r>
                </m:e>
              </m:d>
              <m:r>
                <m:rPr>
                  <m:sty m:val="p"/>
                </m:rPr>
                <w:rPr>
                  <w:rFonts w:ascii="Cambria Math" w:hAnsi="Cambria Math"/>
                </w:rPr>
                <m:t>Γ</m:t>
              </m:r>
              <m:d>
                <m:dPr>
                  <m:ctrlPr>
                    <w:rPr>
                      <w:rFonts w:ascii="Cambria Math" w:hAnsi="Cambria Math"/>
                      <w:i/>
                      <w:iCs/>
                    </w:rPr>
                  </m:ctrlPr>
                </m:dPr>
                <m:e>
                  <m:r>
                    <w:rPr>
                      <w:rFonts w:ascii="Cambria Math" w:hAnsi="Cambria Math"/>
                    </w:rPr>
                    <m:t>β</m:t>
                  </m:r>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r>
                    <w:rPr>
                      <w:rFonts w:ascii="Cambria Math" w:hAnsi="Cambria Math"/>
                    </w:rPr>
                    <m:t>α+3</m:t>
                  </m:r>
                </m:e>
              </m:d>
              <m:r>
                <m:rPr>
                  <m:sty m:val="p"/>
                </m:rPr>
                <w:rPr>
                  <w:rFonts w:ascii="Cambria Math" w:hAnsi="Cambria Math"/>
                </w:rPr>
                <m:t>Γ</m:t>
              </m:r>
              <m:r>
                <w:rPr>
                  <w:rFonts w:ascii="Cambria Math" w:hAnsi="Cambria Math"/>
                </w:rPr>
                <m:t>(β+t-3)</m:t>
              </m:r>
              <m:ctrlPr>
                <w:rPr>
                  <w:rFonts w:ascii="Cambria Math" w:hAnsi="Cambria Math"/>
                  <w:iCs/>
                </w:rPr>
              </m:ctrlPr>
            </m:num>
            <m:den>
              <m:r>
                <m:rPr>
                  <m:sty m:val="p"/>
                </m:rPr>
                <w:rPr>
                  <w:rFonts w:ascii="Cambria Math" w:hAnsi="Cambria Math"/>
                </w:rPr>
                <m:t>Γ</m:t>
              </m:r>
              <m:d>
                <m:dPr>
                  <m:ctrlPr>
                    <w:rPr>
                      <w:rFonts w:ascii="Cambria Math" w:hAnsi="Cambria Math"/>
                      <w:i/>
                      <w:iCs/>
                    </w:rPr>
                  </m:ctrlPr>
                </m:dPr>
                <m:e>
                  <m:r>
                    <w:rPr>
                      <w:rFonts w:ascii="Cambria Math" w:hAnsi="Cambria Math"/>
                    </w:rPr>
                    <m:t>α+β+t</m:t>
                  </m:r>
                </m:e>
              </m:d>
            </m:den>
          </m:f>
        </m:oMath>
      </m:oMathPara>
    </w:p>
    <w:p w14:paraId="0E10FCB1" w14:textId="77777777" w:rsidR="00337970" w:rsidRPr="008A6038" w:rsidRDefault="00337970" w:rsidP="00337970">
      <w:pPr>
        <w:jc w:val="both"/>
        <w:rPr>
          <w:iCs/>
        </w:rPr>
      </w:pPr>
    </w:p>
    <w:p w14:paraId="3CBABECF" w14:textId="7032C00A" w:rsidR="00337970" w:rsidRPr="008A6038" w:rsidRDefault="00337970" w:rsidP="00337970">
      <w:pPr>
        <w:ind w:firstLine="480"/>
        <w:jc w:val="both"/>
      </w:pPr>
      <w:bookmarkStart w:id="235" w:name="_Hlk162298172"/>
      <w:r w:rsidRPr="008A6038">
        <w:rPr>
          <w:rFonts w:hint="eastAsia"/>
          <w:iCs/>
        </w:rPr>
        <w:t>並依據上述概念，將</w:t>
      </w:r>
      <w:r w:rsidRPr="008A6038">
        <w:rPr>
          <w:rFonts w:hint="eastAsia"/>
        </w:rPr>
        <w:t>其推廣至兩群落</w:t>
      </w:r>
      <w:bookmarkEnd w:id="235"/>
      <w:r w:rsidRPr="008A6038">
        <w:rPr>
          <w:rFonts w:hint="eastAsia"/>
        </w:rPr>
        <w:t>。</w:t>
      </w:r>
      <m:oMath>
        <m:sSub>
          <m:sSubPr>
            <m:ctrlPr>
              <w:rPr>
                <w:rFonts w:ascii="Cambria Math" w:hAnsi="Cambria Math"/>
                <w:i/>
              </w:rPr>
            </m:ctrlPr>
          </m:sSubPr>
          <m:e>
            <m:r>
              <w:rPr>
                <w:rFonts w:ascii="Cambria Math" w:hAnsi="Cambria Math"/>
              </w:rPr>
              <m:t>p</m:t>
            </m:r>
          </m:e>
          <m:sub>
            <m:r>
              <w:rPr>
                <w:rFonts w:ascii="Cambria Math" w:hAnsi="Cambria Math"/>
              </w:rPr>
              <m:t>kl</m:t>
            </m:r>
          </m:sub>
        </m:sSub>
      </m:oMath>
      <w:r w:rsidRPr="008A6038">
        <w:rPr>
          <w:rFonts w:hint="eastAsia"/>
        </w:rPr>
        <w:t>為兩樣本的物種豐富度正好分別為</w:t>
      </w:r>
      <w:r w:rsidR="008A6038" w:rsidRPr="008A6038">
        <w:rPr>
          <w:rFonts w:cs="Times New Roman" w:hint="eastAsia"/>
          <w:i/>
          <w:iCs/>
        </w:rPr>
        <w:t>k</w:t>
      </w:r>
      <w:r w:rsidRPr="008A6038">
        <w:rPr>
          <w:rFonts w:hint="eastAsia"/>
        </w:rPr>
        <w:t>和</w:t>
      </w:r>
      <w:r w:rsidR="008A6038" w:rsidRPr="008A6038">
        <w:rPr>
          <w:rFonts w:cs="Times New Roman" w:hint="eastAsia"/>
          <w:i/>
          <w:iCs/>
        </w:rPr>
        <w:t>l</w:t>
      </w:r>
      <w:r w:rsidRPr="008A6038">
        <w:rPr>
          <w:rFonts w:hint="eastAsia"/>
        </w:rPr>
        <w:t>的平均機率。則：</w:t>
      </w:r>
    </w:p>
    <w:p w14:paraId="6336E0FE" w14:textId="77777777" w:rsidR="00337970" w:rsidRPr="008A6038" w:rsidRDefault="00337970" w:rsidP="00337970">
      <w:pPr>
        <w:ind w:firstLine="480"/>
        <w:jc w:val="both"/>
        <w:rPr>
          <w:iCs/>
        </w:rPr>
      </w:pPr>
    </w:p>
    <w:p w14:paraId="4B62494A" w14:textId="77777777" w:rsidR="00337970" w:rsidRPr="008A6038" w:rsidRDefault="00000000" w:rsidP="00337970">
      <w:pPr>
        <w:jc w:val="both"/>
        <w:rPr>
          <w:iCs/>
        </w:rPr>
      </w:pPr>
      <m:oMathPara>
        <m:oMath>
          <m:sSub>
            <m:sSubPr>
              <m:ctrlPr>
                <w:rPr>
                  <w:rFonts w:ascii="Cambria Math" w:hAnsi="Cambria Math"/>
                  <w:i/>
                  <w:iCs/>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hint="eastAsia"/>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iCs/>
                </w:rPr>
              </m:ctrlPr>
            </m:dPr>
            <m:e>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d>
            <m:dPr>
              <m:ctrlPr>
                <w:rPr>
                  <w:rFonts w:ascii="Cambria Math" w:hAnsi="Cambria Math"/>
                  <w:i/>
                  <w:iCs/>
                </w:rPr>
              </m:ctrlPr>
            </m:dPr>
            <m:e>
              <m:f>
                <m:fPr>
                  <m:type m:val="noBa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r>
            <w:rPr>
              <w:rFonts w:ascii="Cambria Math" w:hAnsi="Cambria Math"/>
            </w:rPr>
            <m:t xml:space="preserve">  </m:t>
          </m:r>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-k</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β</m:t>
                      </m:r>
                    </m:e>
                    <m:sub>
                      <m:r>
                        <w:rPr>
                          <w:rFonts w:ascii="Cambria Math" w:hAnsi="Cambria Math"/>
                        </w:rPr>
                        <m:t>2</m:t>
                      </m:r>
                    </m:sub>
                  </m:sSub>
                </m:e>
              </m:d>
            </m:den>
          </m:f>
          <m:f>
            <m:fPr>
              <m:ctrlPr>
                <w:rPr>
                  <w:rFonts w:ascii="Cambria Math" w:hAnsi="Cambria Math"/>
                  <w:i/>
                  <w:iCs/>
                </w:rPr>
              </m:ctrlPr>
            </m:fPr>
            <m:num>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-l</m:t>
                  </m:r>
                </m:e>
              </m:d>
              <m:ctrlPr>
                <w:rPr>
                  <w:rFonts w:ascii="Cambria Math" w:hAnsi="Cambria Math"/>
                  <w:iCs/>
                </w:rPr>
              </m:ctrlPr>
            </m:num>
            <m:den>
              <m:r>
                <m:rPr>
                  <m:sty m:val="p"/>
                </m:rPr>
                <w:rPr>
                  <w:rFonts w:ascii="Cambria Math" w:hAnsi="Cambria Math"/>
                </w:rPr>
                <m:t>Γ</m:t>
              </m:r>
              <m:d>
                <m:dPr>
                  <m:ctrlPr>
                    <w:rPr>
                      <w:rFonts w:ascii="Cambria Math" w:hAnsi="Cambria Math"/>
                      <w:i/>
                      <w:iCs/>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oMath>
      </m:oMathPara>
    </w:p>
    <w:p w14:paraId="14A26DA2" w14:textId="77777777" w:rsidR="00337970" w:rsidRPr="008A6038" w:rsidRDefault="00337970" w:rsidP="00337970">
      <w:pPr>
        <w:jc w:val="both"/>
      </w:pPr>
    </w:p>
    <w:p w14:paraId="365499D9" w14:textId="0937ECC3" w:rsidR="00337970" w:rsidRPr="008A6038" w:rsidRDefault="00337970" w:rsidP="00337970">
      <w:pPr>
        <w:ind w:firstLine="480"/>
        <w:jc w:val="both"/>
        <w:rPr>
          <w:iCs/>
        </w:rPr>
      </w:pPr>
      <w:r w:rsidRPr="008A6038">
        <w:rPr>
          <w:rFonts w:hint="eastAsia"/>
          <w:iCs/>
        </w:rPr>
        <w:t>而</w:t>
      </w:r>
      <w:r w:rsidR="008A6038" w:rsidRPr="008A6038">
        <w:rPr>
          <w:rFonts w:cs="Times New Roman"/>
          <w:i/>
          <w:iCs/>
        </w:rPr>
        <w:t>k</w:t>
      </w:r>
      <w:r w:rsidRPr="008A6038">
        <w:rPr>
          <w:rFonts w:hint="eastAsia"/>
        </w:rPr>
        <w:t>與</w:t>
      </w:r>
      <w:r w:rsidR="008A6038" w:rsidRPr="008A6038">
        <w:rPr>
          <w:i/>
          <w:iCs/>
        </w:rPr>
        <w:t>l</w:t>
      </w:r>
      <w:r w:rsidRPr="008A6038">
        <w:rPr>
          <w:rFonts w:hint="eastAsia"/>
        </w:rPr>
        <w:t>的範圍分別為</w:t>
      </w:r>
      <m:oMath>
        <m:r>
          <w:rPr>
            <w:rFonts w:ascii="Cambria Math" w:hAnsi="Cambria Math" w:hint="eastAsia"/>
          </w:rPr>
          <m:t xml:space="preserve"> </m:t>
        </m:r>
        <m:r>
          <w:rPr>
            <w:rFonts w:ascii="Cambria Math" w:hAnsi="Cambria Math"/>
          </w:rPr>
          <m:t xml:space="preserve">k=0, 1, 2, …, </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 xml:space="preserve"> </m:t>
        </m:r>
      </m:oMath>
      <w:r w:rsidRPr="008A6038">
        <w:rPr>
          <w:rFonts w:hint="eastAsia"/>
        </w:rPr>
        <w:t>與</w:t>
      </w:r>
      <m:oMath>
        <m:r>
          <w:rPr>
            <w:rFonts w:ascii="Cambria Math" w:hAnsi="Cambria Math"/>
          </w:rPr>
          <m:t xml:space="preserve"> l=0, 1, 2, …, </m:t>
        </m:r>
        <m:sSub>
          <m:sSubPr>
            <m:ctrlPr>
              <w:rPr>
                <w:rFonts w:ascii="Cambria Math" w:hAnsi="Cambria Math"/>
                <w:i/>
              </w:rPr>
            </m:ctrlPr>
          </m:sSubPr>
          <m:e>
            <m:r>
              <w:rPr>
                <w:rFonts w:ascii="Cambria Math" w:hAnsi="Cambria Math"/>
              </w:rPr>
              <m:t>t</m:t>
            </m:r>
          </m:e>
          <m:sub>
            <m:r>
              <w:rPr>
                <w:rFonts w:ascii="Cambria Math" w:hAnsi="Cambria Math"/>
              </w:rPr>
              <m:t>2</m:t>
            </m:r>
          </m:sub>
        </m:sSub>
      </m:oMath>
      <w:r w:rsidRPr="008A6038">
        <w:rPr>
          <w:rFonts w:hint="eastAsia"/>
        </w:rPr>
        <w:t>。</w:t>
      </w:r>
      <w:r w:rsidRPr="008A6038">
        <w:rPr>
          <w:rFonts w:hint="eastAsia"/>
          <w:iCs/>
        </w:rPr>
        <w:t>隨後，又令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kl</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 xml:space="preserve">=k and </m:t>
                </m:r>
                <m:sSub>
                  <m:sSubPr>
                    <m:ctrlPr>
                      <w:rPr>
                        <w:rFonts w:ascii="Cambria Math" w:hAnsi="Cambria Math"/>
                        <w:i/>
                        <w:iCs/>
                      </w:rPr>
                    </m:ctrlPr>
                  </m:sSubPr>
                  <m:e>
                    <m:r>
                      <w:rPr>
                        <w:rFonts w:ascii="Cambria Math" w:hAnsi="Cambria Math"/>
                      </w:rPr>
                      <m:t>Y</m:t>
                    </m:r>
                  </m:e>
                  <m:sub>
                    <m:r>
                      <w:rPr>
                        <w:rFonts w:ascii="Cambria Math" w:hAnsi="Cambria Math"/>
                      </w:rPr>
                      <m:t>i</m:t>
                    </m:r>
                  </m:sub>
                </m:sSub>
                <m:r>
                  <w:rPr>
                    <w:rFonts w:ascii="Cambria Math" w:hAnsi="Cambria Math"/>
                  </w:rPr>
                  <m:t>=l</m:t>
                </m:r>
              </m:e>
            </m:d>
          </m:e>
        </m:nary>
        <m:r>
          <w:rPr>
            <w:rFonts w:ascii="Cambria Math" w:hAnsi="Cambria Math" w:hint="eastAsia"/>
          </w:rPr>
          <m:t xml:space="preserve"> </m:t>
        </m:r>
      </m:oMath>
      <w:r w:rsidRPr="008A6038">
        <w:rPr>
          <w:rFonts w:hint="eastAsia"/>
          <w:iCs/>
        </w:rPr>
        <w:t>表示在第一群落</w:t>
      </w:r>
      <w:r w:rsidR="008A6038" w:rsidRPr="008A6038">
        <w:rPr>
          <w:rFonts w:hint="eastAsia"/>
          <w:i/>
          <w:iCs/>
        </w:rPr>
        <w:t>k</w:t>
      </w:r>
      <w:r w:rsidRPr="008A6038">
        <w:rPr>
          <w:rFonts w:hint="eastAsia"/>
          <w:iCs/>
        </w:rPr>
        <w:t>個區塊且在第二群落</w:t>
      </w:r>
      <w:r w:rsidR="008A6038" w:rsidRPr="008A6038">
        <w:rPr>
          <w:rFonts w:hint="eastAsia"/>
          <w:i/>
          <w:iCs/>
        </w:rPr>
        <w:t>l</w:t>
      </w:r>
      <w:r w:rsidRPr="008A6038">
        <w:rPr>
          <w:rFonts w:hint="eastAsia"/>
          <w:iCs/>
        </w:rPr>
        <w:t>個區塊數中準確觀測到的物種數。則樣本中觀測到的共同物種數為</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D</m:t>
            </m:r>
            <m:ctrlPr>
              <w:rPr>
                <w:rFonts w:ascii="Cambria Math" w:hAnsi="Cambria Math" w:hint="eastAsia"/>
                <w:i/>
                <w:iCs/>
              </w:rPr>
            </m:ctrlPr>
          </m:e>
          <m:sub>
            <m:r>
              <w:rPr>
                <w:rFonts w:ascii="Cambria Math" w:hAnsi="Cambria Math"/>
              </w:rPr>
              <m:t>12</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T</m:t>
                </m:r>
              </m:e>
              <m:sub>
                <m:r>
                  <w:rPr>
                    <w:rFonts w:ascii="Cambria Math" w:hAnsi="Cambria Math"/>
                  </w:rPr>
                  <m:t>1</m:t>
                </m:r>
              </m:sub>
            </m:sSub>
          </m:sup>
          <m:e>
            <m:nary>
              <m:naryPr>
                <m:chr m:val="∑"/>
                <m:ctrlPr>
                  <w:rPr>
                    <w:rFonts w:ascii="Cambria Math" w:hAnsi="Cambria Math"/>
                    <w:i/>
                    <w:iCs/>
                  </w:rPr>
                </m:ctrlPr>
              </m:naryPr>
              <m:sub>
                <m:r>
                  <w:rPr>
                    <w:rFonts w:ascii="Cambria Math" w:hAnsi="Cambria Math"/>
                  </w:rPr>
                  <m:t>i=1</m:t>
                </m:r>
              </m:sub>
              <m:sup>
                <m:sSub>
                  <m:sSubPr>
                    <m:ctrlPr>
                      <w:rPr>
                        <w:rFonts w:ascii="Cambria Math" w:hAnsi="Cambria Math"/>
                        <w:i/>
                        <w:iCs/>
                      </w:rPr>
                    </m:ctrlPr>
                  </m:sSubPr>
                  <m:e>
                    <m:r>
                      <w:rPr>
                        <w:rFonts w:ascii="Cambria Math" w:hAnsi="Cambria Math"/>
                      </w:rPr>
                      <m:t>T</m:t>
                    </m:r>
                  </m:e>
                  <m:sub>
                    <m:r>
                      <w:rPr>
                        <w:rFonts w:ascii="Cambria Math" w:hAnsi="Cambria Math"/>
                      </w:rPr>
                      <m:t>2</m:t>
                    </m:r>
                  </m:sub>
                </m:sSub>
              </m:sup>
              <m:e>
                <m:sSub>
                  <m:sSubPr>
                    <m:ctrlPr>
                      <w:rPr>
                        <w:rFonts w:ascii="Cambria Math" w:hAnsi="Cambria Math"/>
                        <w:i/>
                        <w:iCs/>
                      </w:rPr>
                    </m:ctrlPr>
                  </m:sSubPr>
                  <m:e>
                    <m:r>
                      <w:rPr>
                        <w:rFonts w:ascii="Cambria Math" w:hAnsi="Cambria Math"/>
                      </w:rPr>
                      <m:t>Q</m:t>
                    </m:r>
                  </m:e>
                  <m:sub>
                    <m:r>
                      <w:rPr>
                        <w:rFonts w:ascii="Cambria Math" w:hAnsi="Cambria Math"/>
                      </w:rPr>
                      <m:t>kl</m:t>
                    </m:r>
                  </m:sub>
                </m:sSub>
              </m:e>
            </m:nary>
          </m:e>
        </m:nary>
      </m:oMath>
      <w:r w:rsidRPr="008A6038">
        <w:rPr>
          <w:rFonts w:hint="eastAsia"/>
          <w:iCs/>
        </w:rPr>
        <w:t>。藉此，可獲得在第一群落中分別出現未觀測到以及一至二個區塊，且同時在第二群落中出現過至少一次的期望值：</w:t>
      </w:r>
    </w:p>
    <w:p w14:paraId="669EE3EF" w14:textId="77777777" w:rsidR="00337970" w:rsidRPr="008A6038" w:rsidRDefault="00337970" w:rsidP="00337970">
      <w:pPr>
        <w:ind w:firstLine="480"/>
        <w:jc w:val="both"/>
        <w:rPr>
          <w:iCs/>
        </w:rPr>
      </w:pPr>
    </w:p>
    <w:tbl>
      <w:tblPr>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620"/>
        <w:gridCol w:w="676"/>
      </w:tblGrid>
      <w:tr w:rsidR="00337970" w:rsidRPr="008A6038" w14:paraId="37D09374" w14:textId="77777777" w:rsidTr="008518E2">
        <w:tc>
          <w:tcPr>
            <w:tcW w:w="0" w:type="auto"/>
            <w:vAlign w:val="center"/>
          </w:tcPr>
          <w:p w14:paraId="789B3A50" w14:textId="77777777" w:rsidR="00337970" w:rsidRPr="008A6038" w:rsidRDefault="00337970" w:rsidP="008518E2">
            <w:pPr>
              <w:jc w:val="center"/>
              <w:rPr>
                <w:rFonts w:cs="Times New Roman"/>
                <w:iCs/>
                <w:szCs w:val="24"/>
              </w:rPr>
            </w:pPr>
            <m:oMathPara>
              <m:oMath>
                <m:r>
                  <w:rPr>
                    <w:rFonts w:ascii="Cambria Math" w:hAnsi="Cambria Math" w:cs="Times New Roman"/>
                    <w:szCs w:val="24"/>
                  </w:rPr>
                  <m:t>E</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Q</m:t>
                        </m:r>
                      </m:e>
                      <m:sub>
                        <m:r>
                          <m:rPr>
                            <m:sty m:val="p"/>
                          </m:rPr>
                          <w:rPr>
                            <w:rFonts w:ascii="Cambria Math" w:hAnsi="Cambria Math" w:cs="Times New Roman"/>
                            <w:szCs w:val="24"/>
                          </w:rPr>
                          <m:t>0+</m:t>
                        </m:r>
                      </m:sub>
                    </m:sSub>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X</m:t>
                        </m:r>
                      </m:e>
                      <m:sub>
                        <m:r>
                          <w:rPr>
                            <w:rFonts w:ascii="Cambria Math" w:hAnsi="Cambria Math" w:cs="Times New Roman"/>
                            <w:szCs w:val="24"/>
                          </w:rPr>
                          <m:t>i</m:t>
                        </m:r>
                      </m:sub>
                    </m:sSub>
                    <m:r>
                      <m:rPr>
                        <m:sty m:val="p"/>
                      </m:rPr>
                      <w:rPr>
                        <w:rFonts w:ascii="Cambria Math" w:hAnsi="Cambria Math" w:cs="Times New Roman"/>
                        <w:szCs w:val="24"/>
                      </w:rPr>
                      <m:t>=0</m:t>
                    </m:r>
                  </m:e>
                </m:d>
                <m:r>
                  <m:rPr>
                    <m:sty m:val="p"/>
                  </m:rPr>
                  <w:rPr>
                    <w:rFonts w:ascii="Cambria Math" w:hAnsi="Cambria Math" w:cs="Times New Roman"/>
                    <w:szCs w:val="24"/>
                  </w:rPr>
                  <m:t>×</m:t>
                </m:r>
                <m:d>
                  <m:dPr>
                    <m:ctrlPr>
                      <w:rPr>
                        <w:rFonts w:ascii="Cambria Math" w:hAnsi="Cambria Math" w:cs="Times New Roman"/>
                        <w:szCs w:val="24"/>
                      </w:rPr>
                    </m:ctrlPr>
                  </m:dPr>
                  <m:e>
                    <m:r>
                      <m:rPr>
                        <m:sty m:val="p"/>
                      </m:rPr>
                      <w:rPr>
                        <w:rFonts w:ascii="Cambria Math" w:hAnsi="Cambria Math" w:cs="Times New Roman"/>
                        <w:szCs w:val="24"/>
                      </w:rPr>
                      <m:t>1-</m:t>
                    </m:r>
                    <m:r>
                      <w:rPr>
                        <w:rFonts w:ascii="Cambria Math" w:hAnsi="Cambria Math" w:cs="Times New Roman"/>
                        <w:szCs w:val="24"/>
                      </w:rPr>
                      <m:t>P</m:t>
                    </m:r>
                    <m:d>
                      <m:dPr>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Y</m:t>
                            </m:r>
                          </m:e>
                          <m:sub>
                            <m:r>
                              <w:rPr>
                                <w:rFonts w:ascii="Cambria Math" w:hAnsi="Cambria Math" w:cs="Times New Roman"/>
                                <w:szCs w:val="24"/>
                              </w:rPr>
                              <m:t>i</m:t>
                            </m:r>
                          </m:sub>
                        </m:sSub>
                        <m:r>
                          <m:rPr>
                            <m:sty m:val="p"/>
                          </m:rPr>
                          <w:rPr>
                            <w:rFonts w:ascii="Cambria Math" w:hAnsi="Cambria Math" w:cs="Times New Roman"/>
                            <w:szCs w:val="24"/>
                          </w:rPr>
                          <m:t>=0</m:t>
                        </m:r>
                      </m:e>
                    </m:d>
                  </m:e>
                </m:d>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szCs w:val="24"/>
                  </w:rPr>
                  <m:t>×</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szCs w:val="24"/>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7618FDE1" w14:textId="1DD29788" w:rsidR="00337970" w:rsidRPr="008A6038" w:rsidRDefault="00337970" w:rsidP="008518E2">
            <w:pPr>
              <w:jc w:val="center"/>
              <w:rPr>
                <w:rFonts w:cs="Times New Roman"/>
              </w:rPr>
            </w:pPr>
            <w:bookmarkStart w:id="236" w:name="_Ref162347244"/>
            <w:bookmarkStart w:id="237" w:name="_Ref162346486"/>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9D47CB">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9D47CB">
              <w:rPr>
                <w:rFonts w:cs="Times New Roman"/>
                <w:noProof/>
              </w:rPr>
              <w:t>1</w:t>
            </w:r>
            <w:r w:rsidR="00153C0B" w:rsidRPr="008A6038">
              <w:rPr>
                <w:rFonts w:cs="Times New Roman"/>
              </w:rPr>
              <w:fldChar w:fldCharType="end"/>
            </w:r>
            <w:bookmarkEnd w:id="236"/>
            <w:r w:rsidRPr="008A6038">
              <w:rPr>
                <w:rFonts w:cs="Times New Roman"/>
              </w:rPr>
              <w:t>)</w:t>
            </w:r>
            <w:bookmarkEnd w:id="237"/>
          </w:p>
        </w:tc>
      </w:tr>
      <w:tr w:rsidR="00337970" w:rsidRPr="008A6038" w14:paraId="7A3DADB2" w14:textId="77777777" w:rsidTr="008518E2">
        <w:tc>
          <w:tcPr>
            <w:tcW w:w="0" w:type="auto"/>
            <w:vAlign w:val="center"/>
          </w:tcPr>
          <w:p w14:paraId="57B5A693" w14:textId="77777777" w:rsidR="00337970" w:rsidRPr="008A6038" w:rsidRDefault="00337970" w:rsidP="008518E2">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1+</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=1</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1</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+1</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-1</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6EC442A5" w14:textId="694F2E25" w:rsidR="00337970" w:rsidRPr="008A6038" w:rsidRDefault="00337970" w:rsidP="008518E2">
            <w:pPr>
              <w:jc w:val="center"/>
              <w:rPr>
                <w:rFonts w:cs="Times New Roman"/>
              </w:rPr>
            </w:pPr>
            <w:bookmarkStart w:id="238" w:name="_Ref162346508"/>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9D47CB">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9D47CB">
              <w:rPr>
                <w:rFonts w:cs="Times New Roman"/>
                <w:noProof/>
              </w:rPr>
              <w:t>2</w:t>
            </w:r>
            <w:r w:rsidR="00153C0B" w:rsidRPr="008A6038">
              <w:rPr>
                <w:rFonts w:cs="Times New Roman"/>
              </w:rPr>
              <w:fldChar w:fldCharType="end"/>
            </w:r>
            <w:bookmarkEnd w:id="238"/>
            <w:r w:rsidRPr="008A6038">
              <w:rPr>
                <w:rFonts w:cs="Times New Roman"/>
              </w:rPr>
              <w:t>)</w:t>
            </w:r>
          </w:p>
        </w:tc>
      </w:tr>
      <w:tr w:rsidR="00337970" w:rsidRPr="008A6038" w14:paraId="774400A5" w14:textId="77777777" w:rsidTr="008518E2">
        <w:tc>
          <w:tcPr>
            <w:tcW w:w="0" w:type="auto"/>
            <w:vAlign w:val="center"/>
          </w:tcPr>
          <w:p w14:paraId="2B3D8C50" w14:textId="77777777" w:rsidR="00337970" w:rsidRPr="008A6038" w:rsidRDefault="00337970" w:rsidP="008518E2">
            <w:pPr>
              <w:jc w:val="center"/>
              <w:rPr>
                <w:rFonts w:cs="Times New Roman"/>
              </w:rPr>
            </w:pPr>
            <m:oMathPara>
              <m:oMath>
                <m:r>
                  <w:rPr>
                    <w:rFonts w:ascii="Cambria Math" w:hAnsi="Cambria Math" w:cs="Times New Roman"/>
                  </w:rPr>
                  <m:t>E</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Q</m:t>
                        </m:r>
                      </m:e>
                      <m:sub>
                        <m:r>
                          <m:rPr>
                            <m:sty m:val="p"/>
                          </m:rPr>
                          <w:rPr>
                            <w:rFonts w:ascii="Cambria Math" w:hAnsi="Cambria Math" w:cs="Times New Roman"/>
                          </w:rPr>
                          <m:t>2+</m:t>
                        </m:r>
                      </m:sub>
                    </m:sSub>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m:rPr>
                        <m:sty m:val="p"/>
                      </m:rPr>
                      <w:rPr>
                        <w:rFonts w:ascii="Cambria Math" w:hAnsi="Cambria Math" w:cs="Times New Roman"/>
                      </w:rPr>
                      <m:t>=2</m:t>
                    </m:r>
                  </m:e>
                </m:d>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m:t>
                    </m:r>
                    <m:r>
                      <w:rPr>
                        <w:rFonts w:ascii="Cambria Math" w:hAnsi="Cambria Math" w:cs="Times New Roman"/>
                      </w:rPr>
                      <m:t>P</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m:rPr>
                            <m:sty m:val="p"/>
                          </m:rPr>
                          <w:rPr>
                            <w:rFonts w:ascii="Cambria Math" w:hAnsi="Cambria Math" w:cs="Times New Roman"/>
                          </w:rPr>
                          <m:t>=0</m:t>
                        </m:r>
                      </m:e>
                    </m:d>
                  </m:e>
                </m:d>
                <m:r>
                  <m:rPr>
                    <m:sty m:val="p"/>
                  </m:rPr>
                  <w:rPr>
                    <w:rFonts w:ascii="Cambria Math" w:hAnsi="Cambria Math" w:cs="Times New Roman"/>
                  </w:rPr>
                  <m:t>=</m:t>
                </m:r>
                <m:sSub>
                  <m:sSubPr>
                    <m:ctrlPr>
                      <w:rPr>
                        <w:rFonts w:ascii="Cambria Math" w:hAnsi="Cambria Math" w:cs="Times New Roman"/>
                        <w:szCs w:val="24"/>
                      </w:rPr>
                    </m:ctrlPr>
                  </m:sSubPr>
                  <m:e>
                    <m:r>
                      <w:rPr>
                        <w:rFonts w:ascii="Cambria Math" w:hAnsi="Cambria Math" w:cs="Times New Roman"/>
                        <w:szCs w:val="24"/>
                      </w:rPr>
                      <m:t>S</m:t>
                    </m:r>
                  </m:e>
                  <m:sub>
                    <m:r>
                      <m:rPr>
                        <m:sty m:val="p"/>
                      </m:rPr>
                      <w:rPr>
                        <w:rFonts w:ascii="Cambria Math" w:hAnsi="Cambria Math" w:cs="Times New Roman"/>
                        <w:szCs w:val="24"/>
                      </w:rPr>
                      <m:t>12</m:t>
                    </m:r>
                  </m:sub>
                </m:sSub>
                <m:r>
                  <m:rPr>
                    <m:sty m:val="p"/>
                  </m:rPr>
                  <w:rPr>
                    <w:rFonts w:ascii="Cambria Math" w:hAnsi="Cambria Math" w:cs="Times New Roman"/>
                  </w:rPr>
                  <m:t>×</m:t>
                </m:r>
                <m:r>
                  <w:rPr>
                    <w:rFonts w:ascii="Cambria Math" w:hAnsi="Cambria Math" w:cs="Times New Roman"/>
                  </w:rPr>
                  <m:t>G</m:t>
                </m:r>
                <m:d>
                  <m:dPr>
                    <m:ctrlPr>
                      <w:rPr>
                        <w:rFonts w:ascii="Cambria Math" w:hAnsi="Cambria Math" w:cs="Times New Roman"/>
                      </w:rPr>
                    </m:ctrlPr>
                  </m:dPr>
                  <m:e>
                    <m:f>
                      <m:fPr>
                        <m:type m:val="noBar"/>
                        <m:ctrlPr>
                          <w:rPr>
                            <w:rFonts w:ascii="Cambria Math" w:hAnsi="Cambria Math" w:cs="Times New Roman"/>
                          </w:rPr>
                        </m:ctrlPr>
                      </m:fPr>
                      <m:num>
                        <m:r>
                          <w:rPr>
                            <w:rFonts w:ascii="Cambria Math" w:hAnsi="Cambria Math" w:cs="Times New Roman"/>
                          </w:rPr>
                          <m:t>t</m:t>
                        </m:r>
                      </m:num>
                      <m:den>
                        <m:r>
                          <m:rPr>
                            <m:sty m:val="p"/>
                          </m:rPr>
                          <w:rPr>
                            <w:rFonts w:ascii="Cambria Math" w:hAnsi="Cambria Math" w:cs="Times New Roman"/>
                          </w:rPr>
                          <m:t>2</m:t>
                        </m:r>
                      </m:den>
                    </m:f>
                  </m:e>
                </m:d>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+2</m:t>
                            </m:r>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r>
                              <m:rPr>
                                <m:sty m:val="p"/>
                              </m:rPr>
                              <w:rPr>
                                <w:rFonts w:ascii="Cambria Math" w:hAnsi="Cambria Math" w:cs="Times New Roman"/>
                              </w:rPr>
                              <m:t>-2</m:t>
                            </m:r>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1</m:t>
                                </m:r>
                              </m:sub>
                            </m:sSub>
                          </m:e>
                        </m:d>
                      </m:den>
                    </m:f>
                  </m:e>
                </m:d>
                <m:r>
                  <m:rPr>
                    <m:sty m:val="p"/>
                  </m:rPr>
                  <w:rPr>
                    <w:rFonts w:ascii="Cambria Math" w:hAnsi="Cambria Math" w:cs="Times New Roman"/>
                  </w:rPr>
                  <m:t>×</m:t>
                </m:r>
                <m:d>
                  <m:dPr>
                    <m:begChr m:val="{"/>
                    <m:endChr m:val="}"/>
                    <m:ctrlPr>
                      <w:rPr>
                        <w:rFonts w:ascii="Cambria Math" w:hAnsi="Cambria Math" w:cs="Times New Roman"/>
                        <w:szCs w:val="24"/>
                      </w:rPr>
                    </m:ctrlPr>
                  </m:dPr>
                  <m:e>
                    <m:r>
                      <m:rPr>
                        <m:sty m:val="p"/>
                      </m:rPr>
                      <w:rPr>
                        <w:rFonts w:ascii="Cambria Math" w:hAnsi="Cambria Math" w:cs="Times New Roman"/>
                        <w:szCs w:val="24"/>
                      </w:rPr>
                      <m:t>1-</m:t>
                    </m:r>
                    <m:d>
                      <m:dPr>
                        <m:begChr m:val="["/>
                        <m:endChr m:val="]"/>
                        <m:ctrlPr>
                          <w:rPr>
                            <w:rFonts w:ascii="Cambria Math" w:hAnsi="Cambria Math" w:cs="Times New Roman"/>
                            <w:szCs w:val="24"/>
                          </w:rPr>
                        </m:ctrlPr>
                      </m:dPr>
                      <m:e>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e>
                            </m:d>
                          </m:den>
                        </m:f>
                        <m:f>
                          <m:fPr>
                            <m:ctrlPr>
                              <w:rPr>
                                <w:rFonts w:ascii="Cambria Math" w:hAnsi="Cambria Math" w:cs="Times New Roman"/>
                              </w:rPr>
                            </m:ctrlPr>
                          </m:fPr>
                          <m:num>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e>
                            </m:d>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num>
                          <m:den>
                            <m:r>
                              <m:rPr>
                                <m:sty m:val="p"/>
                              </m:rPr>
                              <w:rPr>
                                <w:rFonts w:ascii="Cambria Math" w:hAnsi="Cambria Math" w:cs="Times New Roman"/>
                              </w:rPr>
                              <m:t>Γ</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m:rPr>
                                        <m:sty m:val="p"/>
                                      </m:rPr>
                                      <w:rPr>
                                        <w:rFonts w:ascii="Cambria Math" w:hAnsi="Cambria Math" w:cs="Times New Roman"/>
                                      </w:rPr>
                                      <m:t>2</m:t>
                                    </m:r>
                                  </m:sub>
                                </m:sSub>
                              </m:e>
                            </m:d>
                          </m:den>
                        </m:f>
                      </m:e>
                    </m:d>
                  </m:e>
                </m:d>
              </m:oMath>
            </m:oMathPara>
          </w:p>
        </w:tc>
        <w:tc>
          <w:tcPr>
            <w:tcW w:w="0" w:type="auto"/>
            <w:vAlign w:val="center"/>
          </w:tcPr>
          <w:p w14:paraId="733C9C45" w14:textId="2664B203" w:rsidR="00337970" w:rsidRPr="008A6038" w:rsidRDefault="00337970" w:rsidP="008518E2">
            <w:pPr>
              <w:jc w:val="center"/>
              <w:rPr>
                <w:rFonts w:cs="Times New Roman"/>
              </w:rPr>
            </w:pPr>
            <w:bookmarkStart w:id="239" w:name="_Ref162346553"/>
            <w:r w:rsidRPr="008A6038">
              <w:rPr>
                <w:rFonts w:cs="Times New Roman"/>
              </w:rPr>
              <w:t>(</w:t>
            </w:r>
            <w:r w:rsidR="00153C0B" w:rsidRPr="008A6038">
              <w:rPr>
                <w:rFonts w:cs="Times New Roman"/>
              </w:rPr>
              <w:fldChar w:fldCharType="begin"/>
            </w:r>
            <w:r w:rsidR="00153C0B" w:rsidRPr="008A6038">
              <w:rPr>
                <w:rFonts w:cs="Times New Roman"/>
              </w:rPr>
              <w:instrText xml:space="preserve"> STYLEREF 1 \s </w:instrText>
            </w:r>
            <w:r w:rsidR="00153C0B" w:rsidRPr="008A6038">
              <w:rPr>
                <w:rFonts w:cs="Times New Roman"/>
              </w:rPr>
              <w:fldChar w:fldCharType="separate"/>
            </w:r>
            <w:r w:rsidR="009D47CB">
              <w:rPr>
                <w:rFonts w:cs="Times New Roman"/>
                <w:noProof/>
              </w:rPr>
              <w:t>3</w:t>
            </w:r>
            <w:r w:rsidR="00153C0B" w:rsidRPr="008A6038">
              <w:rPr>
                <w:rFonts w:cs="Times New Roman"/>
              </w:rPr>
              <w:fldChar w:fldCharType="end"/>
            </w:r>
            <w:r w:rsidR="00153C0B" w:rsidRPr="008A6038">
              <w:rPr>
                <w:rFonts w:cs="Times New Roman"/>
              </w:rPr>
              <w:t>.</w:t>
            </w:r>
            <w:r w:rsidR="00153C0B" w:rsidRPr="008A6038">
              <w:rPr>
                <w:rFonts w:cs="Times New Roman"/>
              </w:rPr>
              <w:fldChar w:fldCharType="begin"/>
            </w:r>
            <w:r w:rsidR="00153C0B" w:rsidRPr="008A6038">
              <w:rPr>
                <w:rFonts w:cs="Times New Roman"/>
              </w:rPr>
              <w:instrText xml:space="preserve"> SEQ ( \* ARABIC \s 1 </w:instrText>
            </w:r>
            <w:r w:rsidR="00153C0B" w:rsidRPr="008A6038">
              <w:rPr>
                <w:rFonts w:cs="Times New Roman"/>
              </w:rPr>
              <w:fldChar w:fldCharType="separate"/>
            </w:r>
            <w:r w:rsidR="009D47CB">
              <w:rPr>
                <w:rFonts w:cs="Times New Roman"/>
                <w:noProof/>
              </w:rPr>
              <w:t>3</w:t>
            </w:r>
            <w:r w:rsidR="00153C0B" w:rsidRPr="008A6038">
              <w:rPr>
                <w:rFonts w:cs="Times New Roman"/>
              </w:rPr>
              <w:fldChar w:fldCharType="end"/>
            </w:r>
            <w:bookmarkEnd w:id="239"/>
            <w:r w:rsidRPr="008A6038">
              <w:rPr>
                <w:rFonts w:cs="Times New Roman"/>
              </w:rPr>
              <w:t>)</w:t>
            </w:r>
          </w:p>
        </w:tc>
      </w:tr>
    </w:tbl>
    <w:p w14:paraId="06D9A445" w14:textId="77777777" w:rsidR="00337970" w:rsidRPr="008A6038" w:rsidRDefault="00337970" w:rsidP="00337970">
      <w:pPr>
        <w:pStyle w:val="af1"/>
        <w:rPr>
          <w:sz w:val="24"/>
          <w:szCs w:val="24"/>
        </w:rPr>
      </w:pPr>
      <w:r w:rsidRPr="008A6038">
        <w:t xml:space="preserve"> </w:t>
      </w:r>
    </w:p>
    <w:p w14:paraId="667F94F3" w14:textId="4FFB037D" w:rsidR="00337970" w:rsidRPr="008A6038" w:rsidRDefault="00337970" w:rsidP="00337970">
      <w:pPr>
        <w:jc w:val="both"/>
      </w:pPr>
      <w:r w:rsidRPr="008A6038">
        <w:rPr>
          <w:rFonts w:hint="eastAsia"/>
        </w:rPr>
        <w:t>將</w:t>
      </w:r>
      <w:r w:rsidRPr="008A6038">
        <w:t xml:space="preserve"> </w:t>
      </w:r>
      <m:oMath>
        <m:r>
          <w:rPr>
            <w:rFonts w:ascii="Cambria Math" w:hAnsi="Cambria Math"/>
          </w:rPr>
          <m:t>α</m:t>
        </m:r>
      </m:oMath>
      <w:r w:rsidRPr="008A6038">
        <w:t xml:space="preserve"> </w:t>
      </w:r>
      <w:r w:rsidRPr="008A6038">
        <w:rPr>
          <w:rFonts w:hint="eastAsia"/>
        </w:rPr>
        <w:t>設定為</w:t>
      </w:r>
      <w:r w:rsidRPr="008A6038">
        <w:t>1</w:t>
      </w:r>
      <w:r w:rsidRPr="008A6038">
        <w:rPr>
          <w:rFonts w:hint="eastAsia"/>
        </w:rPr>
        <w:t>，且</w:t>
      </w:r>
      <m:oMath>
        <m:r>
          <w:rPr>
            <w:rFonts w:ascii="Cambria Math" w:hAnsi="Cambria Math"/>
          </w:rPr>
          <m:t>T</m:t>
        </m:r>
        <m:r>
          <m:rPr>
            <m:sty m:val="p"/>
          </m:rPr>
          <w:rPr>
            <w:rFonts w:ascii="Cambria Math" w:hAnsi="Cambria Math"/>
          </w:rPr>
          <m:t>≫</m:t>
        </m:r>
        <m:r>
          <w:rPr>
            <w:rFonts w:ascii="Cambria Math" w:hAnsi="Cambria Math"/>
          </w:rPr>
          <m:t>β</m:t>
        </m:r>
      </m:oMath>
      <w:r w:rsidRPr="008A6038">
        <w:rPr>
          <w:rFonts w:hint="eastAsia"/>
        </w:rPr>
        <w:t>。可藉由式</w:t>
      </w:r>
      <w:r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_Ref162347244 \h</w:instrText>
      </w:r>
      <w:r w:rsidR="00153C0B" w:rsidRPr="008A6038">
        <w:instrText xml:space="preserve"> </w:instrText>
      </w:r>
      <w:r w:rsidR="008A6038">
        <w:instrText xml:space="preserve"> \* MERGEFORMAT </w:instrText>
      </w:r>
      <w:r w:rsidR="00153C0B" w:rsidRPr="008A6038">
        <w:fldChar w:fldCharType="separate"/>
      </w:r>
      <w:r w:rsidR="009D47CB" w:rsidRPr="008A6038">
        <w:rPr>
          <w:rFonts w:cs="Times New Roman"/>
        </w:rPr>
        <w:t>(</w:t>
      </w:r>
      <w:r w:rsidR="009D47CB">
        <w:rPr>
          <w:rFonts w:cs="Times New Roman"/>
          <w:noProof/>
        </w:rPr>
        <w:t>3</w:t>
      </w:r>
      <w:r w:rsidR="009D47CB" w:rsidRPr="008A6038">
        <w:rPr>
          <w:rFonts w:cs="Times New Roman"/>
          <w:noProof/>
        </w:rPr>
        <w:t>.</w:t>
      </w:r>
      <w:r w:rsidR="009D47CB">
        <w:rPr>
          <w:rFonts w:cs="Times New Roman"/>
          <w:noProof/>
        </w:rPr>
        <w:t>1</w:t>
      </w:r>
      <w:r w:rsidR="00153C0B" w:rsidRPr="008A6038">
        <w:fldChar w:fldCharType="end"/>
      </w:r>
      <w:r w:rsidR="00153C0B" w:rsidRPr="008A6038">
        <w:rPr>
          <w:rFonts w:hint="eastAsia"/>
        </w:rPr>
        <w:t>)</w:t>
      </w:r>
      <w:r w:rsidRPr="008A6038">
        <w:rPr>
          <w:rFonts w:hint="eastAsia"/>
        </w:rPr>
        <w:t>、式</w:t>
      </w:r>
      <w:r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_Ref162346508 \h</w:instrText>
      </w:r>
      <w:r w:rsidR="00153C0B" w:rsidRPr="008A6038">
        <w:instrText xml:space="preserve"> </w:instrText>
      </w:r>
      <w:r w:rsidR="008A6038">
        <w:instrText xml:space="preserve"> \* MERGEFORMAT </w:instrText>
      </w:r>
      <w:r w:rsidR="00153C0B" w:rsidRPr="008A6038">
        <w:fldChar w:fldCharType="separate"/>
      </w:r>
      <w:r w:rsidR="009D47CB" w:rsidRPr="008A6038">
        <w:rPr>
          <w:rFonts w:cs="Times New Roman"/>
        </w:rPr>
        <w:t>(</w:t>
      </w:r>
      <w:r w:rsidR="009D47CB">
        <w:rPr>
          <w:rFonts w:cs="Times New Roman"/>
          <w:noProof/>
        </w:rPr>
        <w:t>3</w:t>
      </w:r>
      <w:r w:rsidR="009D47CB" w:rsidRPr="008A6038">
        <w:rPr>
          <w:rFonts w:cs="Times New Roman"/>
          <w:noProof/>
        </w:rPr>
        <w:t>.</w:t>
      </w:r>
      <w:r w:rsidR="009D47CB">
        <w:rPr>
          <w:rFonts w:cs="Times New Roman"/>
          <w:noProof/>
        </w:rPr>
        <w:t>2</w:t>
      </w:r>
      <w:r w:rsidR="00153C0B" w:rsidRPr="008A6038">
        <w:fldChar w:fldCharType="end"/>
      </w:r>
      <w:r w:rsidR="00153C0B" w:rsidRPr="008A6038">
        <w:rPr>
          <w:rFonts w:hint="eastAsia"/>
        </w:rPr>
        <w:t xml:space="preserve">) </w:t>
      </w:r>
      <w:r w:rsidRPr="008A6038">
        <w:rPr>
          <w:rFonts w:hint="eastAsia"/>
        </w:rPr>
        <w:t>與式</w:t>
      </w:r>
      <w:r w:rsidR="00153C0B" w:rsidRPr="008A6038">
        <w:rPr>
          <w:rFonts w:hint="eastAsia"/>
        </w:rPr>
        <w:t xml:space="preserve"> </w:t>
      </w:r>
      <w:r w:rsidR="00153C0B" w:rsidRPr="008A6038">
        <w:fldChar w:fldCharType="begin"/>
      </w:r>
      <w:r w:rsidR="00153C0B" w:rsidRPr="008A6038">
        <w:instrText xml:space="preserve"> </w:instrText>
      </w:r>
      <w:r w:rsidR="00153C0B" w:rsidRPr="008A6038">
        <w:rPr>
          <w:rFonts w:hint="eastAsia"/>
        </w:rPr>
        <w:instrText>REF _Ref162346553 \h</w:instrText>
      </w:r>
      <w:r w:rsidR="00153C0B" w:rsidRPr="008A6038">
        <w:instrText xml:space="preserve"> </w:instrText>
      </w:r>
      <w:r w:rsidR="008A6038">
        <w:instrText xml:space="preserve"> \* MERGEFORMAT </w:instrText>
      </w:r>
      <w:r w:rsidR="00153C0B" w:rsidRPr="008A6038">
        <w:fldChar w:fldCharType="separate"/>
      </w:r>
      <w:r w:rsidR="009D47CB" w:rsidRPr="008A6038">
        <w:rPr>
          <w:rFonts w:cs="Times New Roman"/>
        </w:rPr>
        <w:t>(</w:t>
      </w:r>
      <w:r w:rsidR="009D47CB">
        <w:rPr>
          <w:rFonts w:cs="Times New Roman"/>
          <w:noProof/>
        </w:rPr>
        <w:t>3</w:t>
      </w:r>
      <w:r w:rsidR="009D47CB" w:rsidRPr="008A6038">
        <w:rPr>
          <w:rFonts w:cs="Times New Roman"/>
          <w:noProof/>
        </w:rPr>
        <w:t>.</w:t>
      </w:r>
      <w:r w:rsidR="009D47CB">
        <w:rPr>
          <w:rFonts w:cs="Times New Roman"/>
          <w:noProof/>
        </w:rPr>
        <w:t>3</w:t>
      </w:r>
      <w:r w:rsidR="00153C0B" w:rsidRPr="008A6038">
        <w:fldChar w:fldCharType="end"/>
      </w:r>
      <w:r w:rsidRPr="008A6038">
        <w:rPr>
          <w:rFonts w:hint="eastAsia"/>
        </w:rPr>
        <w:t xml:space="preserve">) </w:t>
      </w:r>
      <w:r w:rsidRPr="008A6038">
        <w:rPr>
          <w:rFonts w:hint="eastAsia"/>
        </w:rPr>
        <w:t>成立以下近似值：</w:t>
      </w:r>
    </w:p>
    <w:p w14:paraId="47821CB9" w14:textId="77777777" w:rsidR="00337970" w:rsidRPr="008A6038" w:rsidRDefault="00337970" w:rsidP="00337970">
      <w:pPr>
        <w:jc w:val="both"/>
      </w:pPr>
    </w:p>
    <w:p w14:paraId="6594B501" w14:textId="77777777" w:rsidR="00337970" w:rsidRPr="008A6038" w:rsidRDefault="00000000" w:rsidP="00337970">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hint="eastAsia"/>
                </w:rPr>
                <m:t>(</m:t>
              </m:r>
              <m:sSub>
                <m:sSubPr>
                  <m:ctrlPr>
                    <w:rPr>
                      <w:rFonts w:ascii="Cambria Math" w:hAnsi="Cambria Math"/>
                      <w:iCs/>
                    </w:rPr>
                  </m:ctrlPr>
                </m:sSubPr>
                <m:e>
                  <m:r>
                    <w:rPr>
                      <w:rFonts w:ascii="Cambria Math" w:hAnsi="Cambria Math"/>
                    </w:rPr>
                    <m:t>β</m:t>
                  </m:r>
                </m:e>
                <m:sub>
                  <m:r>
                    <m:rPr>
                      <m:sty m:val="p"/>
                    </m:rPr>
                    <w:rPr>
                      <w:rFonts w:ascii="Cambria Math" w:hAnsi="Cambria Math"/>
                    </w:rPr>
                    <m:t>1</m:t>
                  </m:r>
                </m:sub>
              </m:sSub>
              <m:r>
                <m:rPr>
                  <m:sty m:val="p"/>
                </m:rPr>
                <w:rPr>
                  <w:rFonts w:ascii="Cambria Math" w:hAnsi="Cambria Math"/>
                </w:rPr>
                <m:t>+</m:t>
              </m:r>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iCs/>
                    </w:rPr>
                  </m:ctrlPr>
                </m:sSubPr>
                <m:e>
                  <m:r>
                    <w:rPr>
                      <w:rFonts w:ascii="Cambria Math" w:hAnsi="Cambria Math"/>
                    </w:rPr>
                    <m:t>t</m:t>
                  </m:r>
                </m:e>
                <m:sub>
                  <m:r>
                    <m:rPr>
                      <m:sty m:val="p"/>
                    </m:rPr>
                    <w:rPr>
                      <w:rFonts w:ascii="Cambria Math" w:hAnsi="Cambria Math"/>
                    </w:rPr>
                    <m:t>1</m:t>
                  </m:r>
                </m:sub>
              </m:sSub>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den>
          </m:f>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14F0D25D" w14:textId="77777777" w:rsidR="00337970" w:rsidRPr="008A6038" w:rsidRDefault="00000000" w:rsidP="00337970">
      <w:pPr>
        <w:jc w:val="both"/>
        <w:rPr>
          <w:iCs/>
        </w:rPr>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2</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75C2FBF2" w14:textId="77777777" w:rsidR="00337970" w:rsidRPr="008A6038" w:rsidRDefault="00000000" w:rsidP="00337970">
      <w:pPr>
        <w:jc w:val="both"/>
      </w:pPr>
      <m:oMathPara>
        <m:oMath>
          <m:f>
            <m:fPr>
              <m:ctrlPr>
                <w:rPr>
                  <w:rFonts w:ascii="Cambria Math" w:hAnsi="Cambria Math"/>
                  <w:iCs/>
                </w:rPr>
              </m:ctrlPr>
            </m:fPr>
            <m:num>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rPr>
                <m:t>E</m:t>
              </m:r>
              <m:r>
                <m:rPr>
                  <m:sty m:val="p"/>
                </m:rPr>
                <w:rPr>
                  <w:rFonts w:ascii="Cambria Math" w:hAnsi="Cambria Math"/>
                </w:rPr>
                <m:t>(</m:t>
              </m:r>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r>
                <m:rPr>
                  <m:sty m:val="p"/>
                </m:rPr>
                <w:rPr>
                  <w:rFonts w:ascii="Cambria Math" w:hAnsi="Cambria Math"/>
                </w:rPr>
                <m:t>)</m:t>
              </m:r>
            </m:den>
          </m:f>
          <m:r>
            <m:rPr>
              <m:sty m:val="p"/>
            </m:rPr>
            <w:rPr>
              <w:rFonts w:ascii="Cambria Math" w:hAnsi="Cambria Math"/>
            </w:rPr>
            <m:t>=</m:t>
          </m:r>
          <m:f>
            <m:fPr>
              <m:ctrlPr>
                <w:rPr>
                  <w:rFonts w:ascii="Cambria Math" w:hAnsi="Cambria Math"/>
                  <w:iCs/>
                </w:rPr>
              </m:ctrlPr>
            </m:fPr>
            <m:num>
              <m:r>
                <m:rPr>
                  <m:sty m:val="p"/>
                </m:rPr>
                <w:rPr>
                  <w:rFonts w:ascii="Cambria Math" w:hAnsi="Cambria Math"/>
                </w:rPr>
                <m:t>3</m:t>
              </m:r>
            </m:num>
            <m:den>
              <m:sSub>
                <m:sSubPr>
                  <m:ctrlPr>
                    <w:rPr>
                      <w:rFonts w:ascii="Cambria Math" w:hAnsi="Cambria Math"/>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+1</m:t>
              </m:r>
            </m:den>
          </m:f>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rPr>
                      </m:ctrlPr>
                    </m:sSubPr>
                    <m:e>
                      <m:r>
                        <w:rPr>
                          <w:rFonts w:ascii="Cambria Math" w:hAnsi="Cambria Math"/>
                        </w:rPr>
                        <m:t>β</m:t>
                      </m:r>
                    </m:e>
                    <m:sub>
                      <m:r>
                        <m:rPr>
                          <m:sty m:val="p"/>
                        </m:rPr>
                        <w:rPr>
                          <w:rFonts w:ascii="Cambria Math" w:hAnsi="Cambria Math"/>
                        </w:rPr>
                        <m:t>1</m:t>
                      </m:r>
                    </m:sub>
                  </m:sSub>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+1</m:t>
              </m:r>
            </m:e>
          </m:d>
        </m:oMath>
      </m:oMathPara>
    </w:p>
    <w:p w14:paraId="54485BAA" w14:textId="77777777" w:rsidR="00337970" w:rsidRPr="008A6038" w:rsidRDefault="00337970" w:rsidP="00337970">
      <w:pPr>
        <w:jc w:val="both"/>
        <w:rPr>
          <w:iCs/>
        </w:rPr>
      </w:pPr>
    </w:p>
    <w:p w14:paraId="76F16032" w14:textId="77777777" w:rsidR="00337970" w:rsidRPr="008A6038" w:rsidRDefault="00337970" w:rsidP="00337970">
      <w:pPr>
        <w:jc w:val="both"/>
        <w:rPr>
          <w:iCs/>
        </w:rPr>
      </w:pPr>
      <w:r w:rsidRPr="008A6038">
        <w:rPr>
          <w:rFonts w:hint="eastAsia"/>
          <w:iCs/>
        </w:rPr>
        <w:t>並經由化簡</w:t>
      </w:r>
      <w:r w:rsidRPr="008A6038">
        <w:rPr>
          <w:rFonts w:hint="eastAsia"/>
          <w:iCs/>
        </w:rPr>
        <w:t xml:space="preserve"> </w:t>
      </w:r>
      <m:oMath>
        <m:f>
          <m:fPr>
            <m:ctrlPr>
              <w:rPr>
                <w:rFonts w:ascii="Cambria Math" w:hAnsi="Cambria Math"/>
                <w:iCs/>
              </w:rPr>
            </m:ctrlPr>
          </m:fPr>
          <m:num>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num>
          <m:den>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 xml:space="preserve"> </m:t>
            </m:r>
          </m:den>
        </m:f>
        <m:r>
          <w:rPr>
            <w:rFonts w:ascii="Cambria Math" w:hAnsi="Cambria Math" w:hint="eastAsia"/>
          </w:rPr>
          <m:t xml:space="preserve"> </m:t>
        </m:r>
      </m:oMath>
      <w:r w:rsidRPr="008A6038">
        <w:rPr>
          <w:rFonts w:hint="eastAsia"/>
          <w:iCs/>
        </w:rPr>
        <w:t>的結果，求得</w:t>
      </w:r>
      <m:oMath>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r>
          <m:rPr>
            <m:sty m:val="p"/>
          </m:rPr>
          <w:rPr>
            <w:rFonts w:ascii="Cambria Math" w:hAnsi="Cambria Math"/>
          </w:rPr>
          <m:t>≈</m:t>
        </m:r>
        <m:f>
          <m:fPr>
            <m:ctrlPr>
              <w:rPr>
                <w:rFonts w:ascii="Cambria Math" w:hAnsi="Cambria Math"/>
                <w:iCs/>
              </w:rPr>
            </m:ctrlPr>
          </m:fPr>
          <m:num>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den>
        </m:f>
      </m:oMath>
      <w:r w:rsidRPr="008A6038">
        <w:rPr>
          <w:rFonts w:hint="eastAsia"/>
          <w:iCs/>
        </w:rPr>
        <w:t>；又透過化簡</w:t>
      </w:r>
      <w:r w:rsidRPr="008A6038">
        <w:rPr>
          <w:rFonts w:hint="eastAsia"/>
          <w:iCs/>
        </w:rPr>
        <w:t xml:space="preserve"> </w:t>
      </w:r>
      <m:oMath>
        <m:f>
          <m:fPr>
            <m:ctrlPr>
              <w:rPr>
                <w:rFonts w:ascii="Cambria Math" w:hAnsi="Cambria Math"/>
                <w:iCs/>
              </w:rPr>
            </m:ctrlPr>
          </m:fPr>
          <m:num>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num>
          <m:den>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r>
              <m:rPr>
                <m:sty m:val="p"/>
              </m:rPr>
              <w:rPr>
                <w:rFonts w:ascii="Cambria Math" w:hAnsi="Cambria Math"/>
              </w:rPr>
              <m:t xml:space="preserve"> </m:t>
            </m:r>
          </m:den>
        </m:f>
      </m:oMath>
      <w:r w:rsidRPr="008A6038">
        <w:rPr>
          <w:rFonts w:hint="eastAsia"/>
          <w:iCs/>
        </w:rPr>
        <w:t xml:space="preserve"> </w:t>
      </w:r>
      <w:r w:rsidRPr="008A6038">
        <w:rPr>
          <w:rFonts w:hint="eastAsia"/>
          <w:iCs/>
        </w:rPr>
        <w:t>之後，可求得</w:t>
      </w:r>
      <m:oMath>
        <m:r>
          <w:rPr>
            <w:rFonts w:ascii="Cambria Math" w:hAnsi="Cambria Math" w:hint="eastAsia"/>
          </w:rPr>
          <m:t xml:space="preserve"> </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；隨後，依據不等式</w:t>
      </w:r>
      <m:oMath>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r>
          <m:rPr>
            <m:sty m:val="p"/>
          </m:rPr>
          <w:rPr>
            <w:rFonts w:ascii="Cambria Math" w:hAnsi="Cambria Math"/>
          </w:rPr>
          <m:t>(</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 xml:space="preserve"> </w:t>
      </w:r>
      <w:r w:rsidRPr="008A6038">
        <w:rPr>
          <w:iCs/>
        </w:rPr>
        <w:t xml:space="preserve">= </w:t>
      </w:r>
      <m:oMath>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f>
          <m:fPr>
            <m:ctrlPr>
              <w:rPr>
                <w:rFonts w:ascii="Cambria Math" w:hAnsi="Cambria Math"/>
                <w:iCs/>
              </w:rPr>
            </m:ctrlPr>
          </m:fPr>
          <m:num>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e>
              <m:sup>
                <m:r>
                  <m:rPr>
                    <m:sty m:val="p"/>
                  </m:rPr>
                  <w:rPr>
                    <w:rFonts w:ascii="Cambria Math" w:hAnsi="Cambria Math"/>
                  </w:rPr>
                  <m:t>2</m:t>
                </m:r>
              </m:sup>
            </m:sSup>
            <m:r>
              <m:rPr>
                <m:sty m:val="p"/>
              </m:rPr>
              <w:rPr>
                <w:rFonts w:ascii="Cambria Math" w:hAnsi="Cambria Math"/>
              </w:rPr>
              <m:t>-</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r>
          <m:rPr>
            <m:sty m:val="p"/>
          </m:rPr>
          <w:rPr>
            <w:rFonts w:ascii="Cambria Math" w:hAnsi="Cambria Math"/>
          </w:rPr>
          <m:t>≥</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8A6038">
        <w:rPr>
          <w:rFonts w:hint="eastAsia"/>
          <w:iCs/>
        </w:rPr>
        <w:t>，故將</w:t>
      </w:r>
      <m:oMath>
        <m:d>
          <m:dPr>
            <m:ctrlPr>
              <w:rPr>
                <w:rFonts w:ascii="Cambria Math" w:hAnsi="Cambria Math"/>
                <w:iCs/>
              </w:rPr>
            </m:ctrlPr>
          </m:dPr>
          <m:e>
            <m:r>
              <m:rPr>
                <m:sty m:val="p"/>
              </m:rPr>
              <w:rPr>
                <w:rFonts w:ascii="Cambria Math" w:hAnsi="Cambria Math"/>
              </w:rPr>
              <m:t>1-</m:t>
            </m:r>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oMath>
      <w:r w:rsidRPr="008A6038">
        <w:rPr>
          <w:rFonts w:hint="eastAsia"/>
          <w:iCs/>
        </w:rPr>
        <w:t>作為</w:t>
      </w:r>
      <m:oMath>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oMath>
      <w:r w:rsidRPr="008A6038">
        <w:rPr>
          <w:rFonts w:hint="eastAsia"/>
          <w:iCs/>
        </w:rPr>
        <w:t>帶入</w:t>
      </w:r>
      <w:r w:rsidRPr="008A6038">
        <w:t xml:space="preserve"> </w:t>
      </w:r>
      <m:oMath>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r>
                          <m:rPr>
                            <m:sty m:val="p"/>
                          </m:rPr>
                          <w:rPr>
                            <w:rFonts w:ascii="Cambria Math" w:hAnsi="Cambria Math" w:hint="eastAsia"/>
                          </w:rPr>
                          <m:t>+</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r>
                      <m:rPr>
                        <m:sty m:val="p"/>
                      </m:rPr>
                      <w:rPr>
                        <w:rFonts w:ascii="Cambria Math" w:hAnsi="Cambria Math" w:hint="eastAsia"/>
                      </w:rPr>
                      <m:t>+</m:t>
                    </m:r>
                  </m:sub>
                </m:sSub>
              </m:e>
            </m:d>
          </m:den>
        </m:f>
        <m:r>
          <m:rPr>
            <m:sty m:val="p"/>
          </m:rPr>
          <w:rPr>
            <w:rFonts w:ascii="Cambria Math" w:hAnsi="Cambria Math"/>
          </w:rPr>
          <m:t>(1+</m:t>
        </m:r>
        <m:f>
          <m:fPr>
            <m:ctrlPr>
              <w:rPr>
                <w:rFonts w:ascii="Cambria Math" w:hAnsi="Cambria Math"/>
                <w:iCs/>
              </w:rPr>
            </m:ctrlPr>
          </m:fPr>
          <m:num>
            <m:r>
              <m:rPr>
                <m:sty m:val="p"/>
              </m:rPr>
              <w:rPr>
                <w:rFonts w:ascii="Cambria Math" w:hAnsi="Cambria Math"/>
              </w:rPr>
              <m:t>1</m:t>
            </m:r>
          </m:num>
          <m:den>
            <m:sSub>
              <m:sSubPr>
                <m:ctrlPr>
                  <w:rPr>
                    <w:rFonts w:ascii="Cambria Math" w:hAnsi="Cambria Math"/>
                    <w:iCs/>
                  </w:rPr>
                </m:ctrlPr>
              </m:sSubPr>
              <m:e>
                <m:r>
                  <w:rPr>
                    <w:rFonts w:ascii="Cambria Math" w:hAnsi="Cambria Math"/>
                  </w:rPr>
                  <m:t>α</m:t>
                </m:r>
              </m:e>
              <m:sub>
                <m:r>
                  <m:rPr>
                    <m:sty m:val="p"/>
                  </m:rPr>
                  <w:rPr>
                    <w:rFonts w:ascii="Cambria Math" w:hAnsi="Cambria Math"/>
                  </w:rPr>
                  <m:t>1</m:t>
                </m:r>
              </m:sub>
            </m:sSub>
          </m:den>
        </m:f>
        <m:r>
          <m:rPr>
            <m:sty m:val="p"/>
          </m:rPr>
          <w:rPr>
            <w:rFonts w:ascii="Cambria Math" w:hAnsi="Cambria Math"/>
          </w:rPr>
          <m:t>)</m:t>
        </m:r>
      </m:oMath>
      <w:r w:rsidRPr="008A6038">
        <w:rPr>
          <w:rFonts w:hint="eastAsia"/>
          <w:iCs/>
        </w:rPr>
        <w:t>，最終可獲得：</w:t>
      </w:r>
    </w:p>
    <w:p w14:paraId="25045D65" w14:textId="77777777" w:rsidR="00337970" w:rsidRPr="008A6038" w:rsidRDefault="00337970" w:rsidP="00337970">
      <w:pPr>
        <w:jc w:val="both"/>
        <w:rPr>
          <w:iCs/>
        </w:rPr>
      </w:pPr>
    </w:p>
    <w:p w14:paraId="337FAFA7"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48269D7" w14:textId="77777777" w:rsidR="00337970" w:rsidRPr="008A6038" w:rsidRDefault="00337970" w:rsidP="00337970">
      <w:pPr>
        <w:jc w:val="both"/>
        <w:rPr>
          <w:iCs/>
        </w:rPr>
      </w:pPr>
    </w:p>
    <w:p w14:paraId="5A234495" w14:textId="77777777" w:rsidR="00337970" w:rsidRPr="008A6038" w:rsidRDefault="00000000" w:rsidP="00337970">
      <w:pPr>
        <w:jc w:val="both"/>
        <w:rPr>
          <w:iCs/>
        </w:rPr>
      </w:pP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00337970" w:rsidRPr="008A6038">
        <w:rPr>
          <w:rFonts w:hint="eastAsia"/>
          <w:iCs/>
        </w:rPr>
        <w:t>表示：若</w:t>
      </w:r>
      <m:oMath>
        <m:r>
          <w:rPr>
            <w:rFonts w:ascii="Cambria Math" w:hAnsi="Cambria Math"/>
          </w:rPr>
          <m:t>A</m:t>
        </m:r>
        <m:r>
          <m:rPr>
            <m:sty m:val="p"/>
          </m:rPr>
          <w:rPr>
            <w:rFonts w:ascii="Cambria Math" w:hAnsi="Cambria Math"/>
          </w:rPr>
          <m:t>≤1</m:t>
        </m:r>
      </m:oMath>
      <w:r w:rsidR="00337970"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max</m:t>
        </m:r>
        <m:r>
          <m:rPr>
            <m:sty m:val="p"/>
          </m:rPr>
          <w:rPr>
            <w:rFonts w:ascii="Cambria Math" w:hAnsi="Cambria Math" w:hint="eastAsia"/>
          </w:rPr>
          <m:t>(</m:t>
        </m:r>
        <m:r>
          <m:rPr>
            <m:sty m:val="p"/>
          </m:rPr>
          <w:rPr>
            <w:rFonts w:ascii="Cambria Math" w:hAnsi="Cambria Math"/>
          </w:rPr>
          <m:t xml:space="preserve">0.5, </m:t>
        </m:r>
        <m:r>
          <w:rPr>
            <w:rFonts w:ascii="Cambria Math" w:hAnsi="Cambria Math"/>
          </w:rPr>
          <m:t>A</m:t>
        </m:r>
        <m:r>
          <m:rPr>
            <m:sty m:val="p"/>
          </m:rPr>
          <w:rPr>
            <w:rFonts w:ascii="Cambria Math" w:hAnsi="Cambria Math"/>
          </w:rPr>
          <m:t>)</m:t>
        </m:r>
      </m:oMath>
      <w:r w:rsidR="00337970" w:rsidRPr="008A6038">
        <w:rPr>
          <w:rFonts w:hint="eastAsia"/>
          <w:iCs/>
        </w:rPr>
        <w:t>；若</w:t>
      </w:r>
      <m:oMath>
        <m:r>
          <w:rPr>
            <w:rFonts w:ascii="Cambria Math" w:hAnsi="Cambria Math"/>
          </w:rPr>
          <m:t>A</m:t>
        </m:r>
        <m:r>
          <m:rPr>
            <m:sty m:val="p"/>
          </m:rPr>
          <w:rPr>
            <w:rFonts w:ascii="Cambria Math" w:hAnsi="Cambria Math" w:hint="eastAsia"/>
          </w:rPr>
          <m:t>&gt;</m:t>
        </m:r>
        <m:r>
          <m:rPr>
            <m:sty m:val="p"/>
          </m:rPr>
          <w:rPr>
            <w:rFonts w:ascii="Cambria Math" w:hAnsi="Cambria Math"/>
          </w:rPr>
          <m:t>1</m:t>
        </m:r>
      </m:oMath>
      <w:r w:rsidR="00337970"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00337970" w:rsidRPr="008A6038">
        <w:rPr>
          <w:rFonts w:hint="eastAsia"/>
          <w:iCs/>
        </w:rPr>
        <w:t>。同理，可經由上述相同方式推導出</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w:rPr>
            <w:rFonts w:ascii="Cambria Math" w:hAnsi="Cambria Math" w:hint="eastAsia"/>
          </w:rPr>
          <m:t xml:space="preserve"> </m:t>
        </m:r>
      </m:oMath>
      <w:r w:rsidR="00337970" w:rsidRPr="008A6038">
        <w:rPr>
          <w:rFonts w:hint="eastAsia"/>
          <w:iCs/>
        </w:rPr>
        <w:t>與</w:t>
      </w:r>
      <m:oMath>
        <m:r>
          <w:rPr>
            <w:rFonts w:ascii="Cambria Math" w:hAnsi="Cambria Math" w:hint="eastAsia"/>
          </w:rPr>
          <m:t xml:space="preserve"> 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oMath>
      <w:r w:rsidR="00337970" w:rsidRPr="008A6038">
        <w:rPr>
          <w:rFonts w:hint="eastAsia"/>
          <w:iCs/>
        </w:rPr>
        <w:t>：</w:t>
      </w:r>
    </w:p>
    <w:p w14:paraId="160ADC0D" w14:textId="77777777" w:rsidR="00337970" w:rsidRPr="008A6038" w:rsidRDefault="00337970" w:rsidP="00337970">
      <w:pPr>
        <w:jc w:val="both"/>
        <w:rPr>
          <w:iCs/>
        </w:rPr>
      </w:pPr>
    </w:p>
    <w:p w14:paraId="39A8A2F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581633C"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1FC8A56D" w14:textId="77777777" w:rsidR="00337970" w:rsidRPr="008A6038" w:rsidRDefault="00337970" w:rsidP="00337970">
      <w:pPr>
        <w:jc w:val="both"/>
      </w:pPr>
    </w:p>
    <w:p w14:paraId="6F7F1C03" w14:textId="77777777" w:rsidR="00337970" w:rsidRPr="008A6038" w:rsidRDefault="00337970" w:rsidP="00337970">
      <w:pPr>
        <w:jc w:val="both"/>
      </w:pPr>
      <w:r w:rsidRPr="008A6038">
        <w:rPr>
          <w:rFonts w:hint="eastAsia"/>
        </w:rPr>
        <w:t>並加入</w:t>
      </w:r>
      <m:oMath>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w:rPr>
                    <w:rFonts w:ascii="Cambria Math" w:hAnsi="Cambria Math"/>
                  </w:rPr>
                  <m:t>i</m:t>
                </m:r>
              </m:sub>
            </m:sSub>
          </m:den>
        </m:f>
      </m:oMath>
      <w:r w:rsidRPr="008A6038">
        <w:rPr>
          <w:rFonts w:hint="eastAsia"/>
        </w:rPr>
        <w:t>對估計式進行修正，最終得估計式：</w:t>
      </w:r>
    </w:p>
    <w:p w14:paraId="7A62A1FD" w14:textId="77777777" w:rsidR="00337970" w:rsidRPr="008A6038" w:rsidRDefault="00337970" w:rsidP="00337970">
      <w:pPr>
        <w:jc w:val="both"/>
      </w:pPr>
    </w:p>
    <w:p w14:paraId="34ED4D57" w14:textId="6D84727F" w:rsidR="00337970" w:rsidRPr="008A6038" w:rsidRDefault="00000000" w:rsidP="00337970">
      <w:pPr>
        <w:jc w:val="both"/>
      </w:pPr>
      <m:oMathPara>
        <m:oMath>
          <m:sSub>
            <m:sSubPr>
              <m:ctrlPr>
                <w:rPr>
                  <w:rFonts w:ascii="Cambria Math" w:hAnsi="Cambria Math"/>
                </w:rPr>
              </m:ctrlPr>
            </m:sSubPr>
            <m:e>
              <m:r>
                <w:rPr>
                  <w:rFonts w:ascii="Cambria Math" w:hAnsi="Cambria Math" w:hint="eastAsia"/>
                </w:rPr>
                <m:t>S</m:t>
              </m:r>
              <m:ctrlPr>
                <w:rPr>
                  <w:rFonts w:ascii="Cambria Math" w:hAnsi="Cambria Math" w:hint="eastAsia"/>
                </w:rPr>
              </m:ctrlPr>
            </m:e>
            <m:sub>
              <m:r>
                <w:rPr>
                  <w:rFonts w:ascii="Cambria Math" w:hAnsi="Cambria Math"/>
                </w:rPr>
                <m:t>New</m:t>
              </m:r>
            </m:sub>
          </m:sSub>
          <m:r>
            <m:rPr>
              <m:sty m:val="p"/>
            </m:rPr>
            <w:rPr>
              <w:rFonts w:ascii="Cambria Math" w:hAnsi="Cambria Math" w:hint="eastAsia"/>
            </w:rPr>
            <m:t xml:space="preserve">= </m:t>
          </m:r>
          <m:sSub>
            <m:sSubPr>
              <m:ctrlPr>
                <w:rPr>
                  <w:rFonts w:ascii="Cambria Math" w:hAnsi="Cambria Math"/>
                </w:rPr>
              </m:ctrlPr>
            </m:sSubPr>
            <m:e>
              <m:r>
                <w:rPr>
                  <w:rFonts w:ascii="Cambria Math" w:hAnsi="Cambria Math"/>
                </w:rPr>
                <m:t>D</m:t>
              </m:r>
            </m:e>
            <m:sub>
              <m:r>
                <m:rPr>
                  <m:sty m:val="p"/>
                </m:rPr>
                <w:rPr>
                  <w:rFonts w:ascii="Cambria Math" w:hAnsi="Cambria Math"/>
                </w:rPr>
                <m:t>12</m:t>
              </m:r>
            </m:sub>
          </m:sSub>
          <m:r>
            <m:rPr>
              <m:sty m:val="p"/>
            </m:rPr>
            <w:rPr>
              <w:rFonts w:ascii="Cambria Math" w:hAnsi="Cambria Math"/>
            </w:rPr>
            <m:t>+</m:t>
          </m:r>
          <m:r>
            <w:rPr>
              <w:rFonts w:ascii="Cambria Math" w:hAnsi="Cambria Math" w:hint="eastAsia"/>
            </w:rPr>
            <m:t>E</m:t>
          </m:r>
          <m:d>
            <m:dPr>
              <m:ctrlPr>
                <w:rPr>
                  <w:rFonts w:ascii="Cambria Math" w:hAnsi="Cambria Math"/>
                </w:rPr>
              </m:ctrlPr>
            </m:dPr>
            <m:e>
              <m:sSub>
                <m:sSubPr>
                  <m:ctrlPr>
                    <w:rPr>
                      <w:rFonts w:ascii="Cambria Math" w:hAnsi="Cambria Math"/>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d>
            <m:dPr>
              <m:ctrlPr>
                <w:rPr>
                  <w:rFonts w:ascii="Cambria Math" w:hAnsi="Cambria Math"/>
                </w:rPr>
              </m:ctrlPr>
            </m:dPr>
            <m:e>
              <m:sSub>
                <m:sSubPr>
                  <m:ctrlPr>
                    <w:rPr>
                      <w:rFonts w:ascii="Cambria Math" w:hAnsi="Cambria Math"/>
                    </w:rPr>
                  </m:ctrlPr>
                </m:sSubPr>
                <m:e>
                  <m:r>
                    <w:rPr>
                      <w:rFonts w:ascii="Cambria Math" w:hAnsi="Cambria Math"/>
                    </w:rPr>
                    <m:t>Q</m:t>
                  </m:r>
                </m:e>
                <m:sub>
                  <m:r>
                    <m:rPr>
                      <m:sty m:val="p"/>
                    </m:rPr>
                    <w:rPr>
                      <w:rFonts w:ascii="Cambria Math" w:hAnsi="Cambria Math"/>
                    </w:rPr>
                    <m:t>+0</m:t>
                  </m:r>
                </m:sub>
              </m:sSub>
            </m:e>
          </m:d>
          <m:r>
            <m:rPr>
              <m:sty m:val="p"/>
            </m:rPr>
            <w:rPr>
              <w:rFonts w:ascii="Cambria Math" w:hAnsi="Cambria Math"/>
            </w:rPr>
            <m:t>+</m:t>
          </m:r>
          <m:r>
            <w:rPr>
              <w:rFonts w:ascii="Cambria Math" w:hAnsi="Cambria Math"/>
            </w:rPr>
            <m:t>E</m:t>
          </m:r>
          <m:sSub>
            <m:sSubPr>
              <m:ctrlPr>
                <w:rPr>
                  <w:rFonts w:ascii="Cambria Math" w:hAnsi="Cambria Math"/>
                </w:rPr>
              </m:ctrlPr>
            </m:sSubPr>
            <m:e>
              <m:r>
                <m:rPr>
                  <m:sty m:val="p"/>
                </m:rPr>
                <w:rPr>
                  <w:rFonts w:ascii="Cambria Math" w:hAnsi="Cambria Math"/>
                </w:rPr>
                <m:t>(</m:t>
              </m:r>
            </m:e>
            <m:sub>
              <m:r>
                <m:rPr>
                  <m:sty m:val="p"/>
                </m:rPr>
                <w:rPr>
                  <w:rFonts w:ascii="Cambria Math" w:hAnsi="Cambria Math"/>
                </w:rPr>
                <m:t>00</m:t>
              </m:r>
            </m:sub>
          </m:sSub>
          <m:r>
            <m:rPr>
              <m:sty m:val="p"/>
            </m:rPr>
            <w:rPr>
              <w:rFonts w:ascii="Cambria Math" w:hAnsi="Cambria Math"/>
            </w:rPr>
            <m:t>)</m:t>
          </m:r>
        </m:oMath>
      </m:oMathPara>
    </w:p>
    <w:p w14:paraId="0EBCC1C6" w14:textId="77777777" w:rsidR="00337970" w:rsidRPr="008A6038" w:rsidRDefault="00337970" w:rsidP="00337970">
      <w:pPr>
        <w:jc w:val="both"/>
      </w:pPr>
    </w:p>
    <w:p w14:paraId="7A62811F" w14:textId="77777777" w:rsidR="00337970" w:rsidRPr="008A6038" w:rsidRDefault="00337970" w:rsidP="00337970">
      <w:pPr>
        <w:jc w:val="both"/>
      </w:pPr>
      <w:r w:rsidRPr="008A6038">
        <w:rPr>
          <w:rFonts w:hint="eastAsia"/>
        </w:rPr>
        <w:t>其中，</w:t>
      </w:r>
    </w:p>
    <w:p w14:paraId="30008B4F" w14:textId="77777777" w:rsidR="00337970" w:rsidRPr="008A6038" w:rsidRDefault="00337970" w:rsidP="00337970">
      <w:pPr>
        <w:jc w:val="both"/>
      </w:pPr>
    </w:p>
    <w:p w14:paraId="1FED11B8"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64CD8646" w14:textId="77777777" w:rsidR="00337970" w:rsidRPr="008A6038" w:rsidRDefault="00337970" w:rsidP="00337970">
      <w:pPr>
        <w:jc w:val="both"/>
        <w:rPr>
          <w:iCs/>
        </w:rPr>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m:t>
                  </m:r>
                </m:sub>
              </m:sSub>
            </m:e>
          </m:d>
          <m:r>
            <m:rPr>
              <m:sty m:val="p"/>
            </m:rPr>
            <w:rPr>
              <w:rFonts w:ascii="Cambria Math" w:hAnsi="Cambria Math"/>
            </w:rPr>
            <m:t xml:space="preserve">= </m:t>
          </m:r>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m:t>
                          </m:r>
                        </m:sub>
                      </m:sSub>
                    </m:e>
                  </m:d>
                </m:e>
                <m:sup>
                  <m:r>
                    <m:rPr>
                      <m:sty m:val="p"/>
                    </m:rPr>
                    <w:rPr>
                      <w:rFonts w:ascii="Cambria Math" w:hAnsi="Cambria Math"/>
                    </w:rPr>
                    <m:t>2</m:t>
                  </m:r>
                </m:sup>
              </m:sSup>
            </m:num>
            <m:den>
              <m:r>
                <m:rPr>
                  <m:sty m:val="p"/>
                </m:rPr>
                <w:rPr>
                  <w:rFonts w:ascii="Cambria Math" w:hAnsi="Cambria Math"/>
                </w:rPr>
                <m:t>2</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m:t>
                      </m:r>
                    </m:sub>
                  </m:sSub>
                </m:e>
              </m:d>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3BA521BE" w14:textId="77777777" w:rsidR="00337970" w:rsidRPr="008A6038" w:rsidRDefault="00337970" w:rsidP="00337970">
      <w:pPr>
        <w:ind w:leftChars="-413" w:left="-991"/>
        <w:jc w:val="both"/>
      </w:pPr>
      <m:oMathPara>
        <m:oMath>
          <m:r>
            <w:rPr>
              <w:rFonts w:ascii="Cambria Math" w:hAnsi="Cambria Math" w:hint="eastAsia"/>
            </w:rPr>
            <m:t>E</m:t>
          </m:r>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00</m:t>
                  </m:r>
                </m:sub>
              </m:sSub>
            </m:e>
          </m:d>
          <m:r>
            <m:rPr>
              <m:sty m:val="p"/>
            </m:rPr>
            <w:rPr>
              <w:rFonts w:ascii="Cambria Math" w:hAnsi="Cambria Math"/>
            </w:rPr>
            <m:t xml:space="preserve">= </m:t>
          </m:r>
          <m:f>
            <m:fPr>
              <m:ctrlPr>
                <w:rPr>
                  <w:rFonts w:ascii="Cambria Math" w:hAnsi="Cambria Math"/>
                  <w:iCs/>
                </w:rPr>
              </m:ctrlPr>
            </m:fPr>
            <m:num>
              <m:r>
                <w:rPr>
                  <w:rFonts w:ascii="Cambria Math" w:hAnsi="Cambria Math" w:hint="eastAsia"/>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11</m:t>
                          </m:r>
                        </m:sub>
                      </m:sSub>
                    </m:e>
                  </m:d>
                </m:e>
                <m:sup>
                  <m:r>
                    <m:rPr>
                      <m:sty m:val="p"/>
                    </m:rPr>
                    <w:rPr>
                      <w:rFonts w:ascii="Cambria Math" w:hAnsi="Cambria Math"/>
                    </w:rPr>
                    <m:t>2</m:t>
                  </m:r>
                </m:sup>
              </m:sSup>
            </m:num>
            <m:den>
              <m:r>
                <m:rPr>
                  <m:sty m:val="p"/>
                </m:rPr>
                <w:rPr>
                  <w:rFonts w:ascii="Cambria Math" w:hAnsi="Cambria Math"/>
                </w:rPr>
                <m:t>4</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22</m:t>
                      </m:r>
                    </m:sub>
                  </m:sSub>
                </m:e>
              </m:d>
            </m:den>
          </m:f>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1</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1</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f>
            <m:fPr>
              <m:ctrlPr>
                <w:rPr>
                  <w:rFonts w:ascii="Cambria Math" w:hAnsi="Cambria Math"/>
                </w:rPr>
              </m:ctrlPr>
            </m:fPr>
            <m:num>
              <m:sSub>
                <m:sSubPr>
                  <m:ctrlPr>
                    <w:rPr>
                      <w:rFonts w:ascii="Cambria Math" w:hAnsi="Cambria Math"/>
                    </w:rPr>
                  </m:ctrlPr>
                </m:sSubPr>
                <m:e>
                  <m:r>
                    <w:rPr>
                      <w:rFonts w:ascii="Cambria Math" w:hAnsi="Cambria Math"/>
                    </w:rPr>
                    <m:t>t</m:t>
                  </m:r>
                </m:e>
                <m:sub>
                  <m:r>
                    <m:rPr>
                      <m:sty m:val="p"/>
                    </m:rPr>
                    <w:rPr>
                      <w:rFonts w:ascii="Cambria Math" w:hAnsi="Cambria Math"/>
                    </w:rPr>
                    <m:t>2</m:t>
                  </m:r>
                </m:sub>
              </m:sSub>
              <m:r>
                <m:rPr>
                  <m:sty m:val="p"/>
                </m:rPr>
                <w:rPr>
                  <w:rFonts w:ascii="Cambria Math" w:hAnsi="Cambria Math"/>
                </w:rPr>
                <m:t>-1</m:t>
              </m:r>
            </m:num>
            <m:den>
              <m:sSub>
                <m:sSubPr>
                  <m:ctrlPr>
                    <w:rPr>
                      <w:rFonts w:ascii="Cambria Math" w:hAnsi="Cambria Math"/>
                    </w:rPr>
                  </m:ctrlPr>
                </m:sSubPr>
                <m:e>
                  <m:r>
                    <w:rPr>
                      <w:rFonts w:ascii="Cambria Math" w:hAnsi="Cambria Math"/>
                    </w:rPr>
                    <m:t>t</m:t>
                  </m:r>
                </m:e>
                <m:sub>
                  <m:r>
                    <m:rPr>
                      <m:sty m:val="p"/>
                    </m:rPr>
                    <w:rPr>
                      <w:rFonts w:ascii="Cambria Math" w:hAnsi="Cambria Math"/>
                    </w:rPr>
                    <m:t>2</m:t>
                  </m:r>
                </m:sub>
              </m:sSub>
            </m:den>
          </m:f>
          <m:d>
            <m:dPr>
              <m:ctrlPr>
                <w:rPr>
                  <w:rFonts w:ascii="Cambria Math" w:hAnsi="Cambria Math"/>
                  <w:iCs/>
                </w:rPr>
              </m:ctrlPr>
            </m:dPr>
            <m:e>
              <m:r>
                <m:rPr>
                  <m:sty m:val="p"/>
                </m:rPr>
                <w:rPr>
                  <w:rFonts w:ascii="Cambria Math" w:hAnsi="Cambria Math"/>
                </w:rPr>
                <m:t>2-</m:t>
              </m:r>
              <m:sSup>
                <m:sSupPr>
                  <m:ctrlPr>
                    <w:rPr>
                      <w:rFonts w:ascii="Cambria Math" w:hAnsi="Cambria Math"/>
                      <w:iCs/>
                    </w:rPr>
                  </m:ctrlPr>
                </m:sSupPr>
                <m:e>
                  <m:d>
                    <m:dPr>
                      <m:ctrlPr>
                        <w:rPr>
                          <w:rFonts w:ascii="Cambria Math" w:hAnsi="Cambria Math"/>
                          <w:iCs/>
                        </w:rPr>
                      </m:ctrlPr>
                    </m:dPr>
                    <m:e>
                      <m:f>
                        <m:fPr>
                          <m:ctrlPr>
                            <w:rPr>
                              <w:rFonts w:ascii="Cambria Math" w:hAnsi="Cambria Math"/>
                              <w:iCs/>
                            </w:rPr>
                          </m:ctrlPr>
                        </m:fPr>
                        <m:num>
                          <m:r>
                            <m:rPr>
                              <m:sty m:val="p"/>
                            </m:rPr>
                            <w:rPr>
                              <w:rFonts w:ascii="Cambria Math" w:hAnsi="Cambria Math"/>
                            </w:rPr>
                            <m:t>2</m:t>
                          </m:r>
                          <m:r>
                            <w:rPr>
                              <w:rFonts w:ascii="Cambria Math" w:hAnsi="Cambria Math"/>
                            </w:rPr>
                            <m:t>E</m:t>
                          </m:r>
                          <m:sSup>
                            <m:sSupPr>
                              <m:ctrlPr>
                                <w:rPr>
                                  <w:rFonts w:ascii="Cambria Math" w:hAnsi="Cambria Math"/>
                                  <w:iCs/>
                                </w:rPr>
                              </m:ctrlPr>
                            </m:sSupPr>
                            <m:e>
                              <m:d>
                                <m:dPr>
                                  <m:ctrlPr>
                                    <w:rPr>
                                      <w:rFonts w:ascii="Cambria Math" w:hAnsi="Cambria Math"/>
                                      <w:iCs/>
                                    </w:rPr>
                                  </m:ctrlPr>
                                </m:dPr>
                                <m:e>
                                  <m:sSub>
                                    <m:sSubPr>
                                      <m:ctrlPr>
                                        <w:rPr>
                                          <w:rFonts w:ascii="Cambria Math" w:hAnsi="Cambria Math"/>
                                          <w:iCs/>
                                        </w:rPr>
                                      </m:ctrlPr>
                                    </m:sSubPr>
                                    <m:e>
                                      <m:r>
                                        <w:rPr>
                                          <w:rFonts w:ascii="Cambria Math" w:hAnsi="Cambria Math" w:hint="eastAsia"/>
                                        </w:rPr>
                                        <m:t>Q</m:t>
                                      </m:r>
                                    </m:e>
                                    <m:sub>
                                      <m:r>
                                        <m:rPr>
                                          <m:sty m:val="p"/>
                                        </m:rPr>
                                        <w:rPr>
                                          <w:rFonts w:ascii="Cambria Math" w:hAnsi="Cambria Math"/>
                                        </w:rPr>
                                        <m:t>+2</m:t>
                                      </m:r>
                                    </m:sub>
                                  </m:sSub>
                                </m:e>
                              </m:d>
                            </m:e>
                            <m:sup>
                              <m:r>
                                <m:rPr>
                                  <m:sty m:val="p"/>
                                </m:rPr>
                                <w:rPr>
                                  <w:rFonts w:ascii="Cambria Math" w:hAnsi="Cambria Math"/>
                                </w:rPr>
                                <m:t>2</m:t>
                              </m:r>
                            </m:sup>
                          </m:sSup>
                        </m:num>
                        <m:den>
                          <m:r>
                            <m:rPr>
                              <m:sty m:val="p"/>
                            </m:rPr>
                            <w:rPr>
                              <w:rFonts w:ascii="Cambria Math" w:hAnsi="Cambria Math"/>
                            </w:rPr>
                            <m:t>3</m:t>
                          </m:r>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+1</m:t>
                                  </m:r>
                                </m:sub>
                              </m:sSub>
                            </m:e>
                          </m:d>
                          <m:r>
                            <w:rPr>
                              <w:rFonts w:ascii="Cambria Math" w:hAnsi="Cambria Math"/>
                            </w:rPr>
                            <m:t>E</m:t>
                          </m:r>
                          <m:d>
                            <m:dPr>
                              <m:ctrlPr>
                                <w:rPr>
                                  <w:rFonts w:ascii="Cambria Math" w:hAnsi="Cambria Math"/>
                                  <w:iCs/>
                                </w:rPr>
                              </m:ctrlPr>
                            </m:dPr>
                            <m:e>
                              <m:sSub>
                                <m:sSubPr>
                                  <m:ctrlPr>
                                    <w:rPr>
                                      <w:rFonts w:ascii="Cambria Math" w:hAnsi="Cambria Math"/>
                                      <w:iCs/>
                                    </w:rPr>
                                  </m:ctrlPr>
                                </m:sSubPr>
                                <m:e>
                                  <m:r>
                                    <w:rPr>
                                      <w:rFonts w:ascii="Cambria Math" w:hAnsi="Cambria Math"/>
                                    </w:rPr>
                                    <m:t>Q</m:t>
                                  </m:r>
                                </m:e>
                                <m:sub>
                                  <m:r>
                                    <m:rPr>
                                      <m:sty m:val="p"/>
                                    </m:rPr>
                                    <w:rPr>
                                      <w:rFonts w:ascii="Cambria Math" w:hAnsi="Cambria Math"/>
                                    </w:rPr>
                                    <m:t>+3</m:t>
                                  </m:r>
                                </m:sub>
                              </m:sSub>
                            </m:e>
                          </m:d>
                        </m:den>
                      </m:f>
                    </m:e>
                  </m:d>
                </m:e>
                <m:sup>
                  <m:r>
                    <m:rPr>
                      <m:sty m:val="p"/>
                    </m:rPr>
                    <w:rPr>
                      <w:rFonts w:ascii="Cambria Math" w:hAnsi="Cambria Math"/>
                    </w:rPr>
                    <m:t>-</m:t>
                  </m:r>
                </m:sup>
              </m:sSup>
            </m:e>
          </m:d>
        </m:oMath>
      </m:oMathPara>
    </w:p>
    <w:p w14:paraId="490C4898" w14:textId="77777777" w:rsidR="00337970" w:rsidRPr="008A6038" w:rsidRDefault="00337970" w:rsidP="00337970">
      <w:pPr>
        <w:jc w:val="both"/>
      </w:pPr>
    </w:p>
    <w:p w14:paraId="7749CF80" w14:textId="77777777" w:rsidR="00337970" w:rsidRPr="008A6038" w:rsidRDefault="00337970" w:rsidP="00337970">
      <w:pPr>
        <w:jc w:val="both"/>
        <w:rPr>
          <w:iCs/>
        </w:rPr>
      </w:pPr>
      <w:r w:rsidRPr="008A6038">
        <w:rPr>
          <w:rFonts w:hint="eastAsia"/>
        </w:rPr>
        <w:t>且</w:t>
      </w:r>
      <m:oMath>
        <m:sSup>
          <m:sSupPr>
            <m:ctrlPr>
              <w:rPr>
                <w:rFonts w:ascii="Cambria Math" w:hAnsi="Cambria Math"/>
                <w:iCs/>
              </w:rPr>
            </m:ctrlPr>
          </m:sSupPr>
          <m:e>
            <m:d>
              <m:dPr>
                <m:ctrlPr>
                  <w:rPr>
                    <w:rFonts w:ascii="Cambria Math" w:hAnsi="Cambria Math"/>
                    <w:iCs/>
                  </w:rPr>
                </m:ctrlPr>
              </m:dPr>
              <m:e>
                <m:r>
                  <w:rPr>
                    <w:rFonts w:ascii="Cambria Math" w:hAnsi="Cambria Math"/>
                  </w:rPr>
                  <m:t>A</m:t>
                </m:r>
              </m:e>
            </m:d>
          </m:e>
          <m:sup>
            <m:r>
              <m:rPr>
                <m:sty m:val="p"/>
              </m:rPr>
              <w:rPr>
                <w:rFonts w:ascii="Cambria Math" w:hAnsi="Cambria Math"/>
              </w:rPr>
              <m:t>-</m:t>
            </m:r>
          </m:sup>
        </m:sSup>
      </m:oMath>
      <w:r w:rsidRPr="008A6038">
        <w:rPr>
          <w:rFonts w:hint="eastAsia"/>
          <w:iCs/>
        </w:rPr>
        <w:t>表示：若</w:t>
      </w:r>
      <m:oMath>
        <m:r>
          <w:rPr>
            <w:rFonts w:ascii="Cambria Math" w:hAnsi="Cambria Math"/>
          </w:rPr>
          <m:t>A</m:t>
        </m:r>
        <m:r>
          <m:rPr>
            <m:sty m:val="p"/>
          </m:rPr>
          <w:rPr>
            <w:rFonts w:ascii="Cambria Math" w:hAnsi="Cambria Math"/>
          </w:rPr>
          <m:t>≤1</m:t>
        </m:r>
      </m:oMath>
      <w:r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rPr>
          <m:t>max</m:t>
        </m:r>
        <m:r>
          <m:rPr>
            <m:sty m:val="p"/>
          </m:rPr>
          <w:rPr>
            <w:rFonts w:ascii="Cambria Math" w:hAnsi="Cambria Math" w:hint="eastAsia"/>
          </w:rPr>
          <m:t>(</m:t>
        </m:r>
        <m:r>
          <m:rPr>
            <m:sty m:val="p"/>
          </m:rPr>
          <w:rPr>
            <w:rFonts w:ascii="Cambria Math" w:hAnsi="Cambria Math"/>
          </w:rPr>
          <m:t xml:space="preserve">0.5, </m:t>
        </m:r>
        <m:r>
          <w:rPr>
            <w:rFonts w:ascii="Cambria Math" w:hAnsi="Cambria Math"/>
          </w:rPr>
          <m:t>A</m:t>
        </m:r>
        <m:r>
          <m:rPr>
            <m:sty m:val="p"/>
          </m:rPr>
          <w:rPr>
            <w:rFonts w:ascii="Cambria Math" w:hAnsi="Cambria Math"/>
          </w:rPr>
          <m:t>)</m:t>
        </m:r>
      </m:oMath>
      <w:r w:rsidRPr="008A6038">
        <w:rPr>
          <w:rFonts w:hint="eastAsia"/>
          <w:iCs/>
        </w:rPr>
        <w:t>；若</w:t>
      </w:r>
      <m:oMath>
        <m:r>
          <w:rPr>
            <w:rFonts w:ascii="Cambria Math" w:hAnsi="Cambria Math"/>
          </w:rPr>
          <m:t>A</m:t>
        </m:r>
        <m:r>
          <m:rPr>
            <m:sty m:val="p"/>
          </m:rPr>
          <w:rPr>
            <w:rFonts w:ascii="Cambria Math" w:hAnsi="Cambria Math" w:hint="eastAsia"/>
          </w:rPr>
          <m:t>&gt;</m:t>
        </m:r>
        <m:r>
          <m:rPr>
            <m:sty m:val="p"/>
          </m:rPr>
          <w:rPr>
            <w:rFonts w:ascii="Cambria Math" w:hAnsi="Cambria Math"/>
          </w:rPr>
          <m:t>1</m:t>
        </m:r>
      </m:oMath>
      <w:r w:rsidRPr="008A6038">
        <w:rPr>
          <w:rFonts w:hint="eastAsia"/>
          <w:iCs/>
        </w:rPr>
        <w:t>時，則</w:t>
      </w:r>
      <m:oMath>
        <m:sSup>
          <m:sSupPr>
            <m:ctrlPr>
              <w:rPr>
                <w:rFonts w:ascii="Cambria Math" w:hAnsi="Cambria Math"/>
                <w:iCs/>
              </w:rPr>
            </m:ctrlPr>
          </m:sSupPr>
          <m:e>
            <m:d>
              <m:dPr>
                <m:ctrlPr>
                  <w:rPr>
                    <w:rFonts w:ascii="Cambria Math" w:hAnsi="Cambria Math"/>
                    <w:iCs/>
                  </w:rPr>
                </m:ctrlPr>
              </m:dPr>
              <m:e>
                <m:r>
                  <w:rPr>
                    <w:rFonts w:ascii="Cambria Math" w:hAnsi="Cambria Math" w:hint="eastAsia"/>
                  </w:rPr>
                  <m:t>A</m:t>
                </m:r>
              </m:e>
            </m:d>
          </m:e>
          <m:sup>
            <m:r>
              <m:rPr>
                <m:sty m:val="p"/>
              </m:rPr>
              <w:rPr>
                <w:rFonts w:ascii="Cambria Math" w:hAnsi="Cambria Math"/>
              </w:rPr>
              <m:t>-</m:t>
            </m:r>
          </m:sup>
        </m:sSup>
        <m:r>
          <m:rPr>
            <m:sty m:val="p"/>
          </m:rPr>
          <w:rPr>
            <w:rFonts w:ascii="Cambria Math" w:hAnsi="Cambria Math" w:hint="eastAsia"/>
          </w:rPr>
          <m:t>=</m:t>
        </m:r>
        <m:r>
          <w:rPr>
            <w:rFonts w:ascii="Cambria Math" w:hAnsi="Cambria Math" w:hint="eastAsia"/>
          </w:rPr>
          <m:t>A</m:t>
        </m:r>
      </m:oMath>
      <w:r w:rsidRPr="008A6038">
        <w:rPr>
          <w:rFonts w:hint="eastAsia"/>
          <w:iCs/>
        </w:rPr>
        <w:t>。</w:t>
      </w:r>
    </w:p>
    <w:p w14:paraId="33F718A1" w14:textId="77777777" w:rsidR="00337970" w:rsidRPr="008A6038" w:rsidRDefault="00337970" w:rsidP="00337970"/>
    <w:p w14:paraId="5EC916B5" w14:textId="77777777" w:rsidR="004E2752" w:rsidRPr="008A6038" w:rsidRDefault="004E2752" w:rsidP="000D12AD">
      <w:pPr>
        <w:pStyle w:val="2"/>
      </w:pPr>
      <w:bookmarkStart w:id="240" w:name="_Toc162382628"/>
      <w:bookmarkStart w:id="241" w:name="_Toc163389345"/>
      <w:bookmarkStart w:id="242" w:name="_Hlk156989332"/>
      <w:r w:rsidRPr="008A6038">
        <w:rPr>
          <w:rFonts w:hint="eastAsia"/>
        </w:rPr>
        <w:lastRenderedPageBreak/>
        <w:t>取後不放回之抽樣方法的估計方式</w:t>
      </w:r>
      <w:bookmarkEnd w:id="240"/>
      <w:bookmarkEnd w:id="241"/>
    </w:p>
    <w:p w14:paraId="09E0D088" w14:textId="77777777" w:rsidR="00337970" w:rsidRPr="008A6038" w:rsidRDefault="00337970" w:rsidP="00337970">
      <w:pPr>
        <w:ind w:firstLine="425"/>
        <w:rPr>
          <w:rFonts w:cs="Times New Roman"/>
        </w:rPr>
      </w:pPr>
      <w:bookmarkStart w:id="243" w:name="_Hlk161228496"/>
      <w:bookmarkEnd w:id="242"/>
      <w:r w:rsidRPr="008A6038">
        <w:rPr>
          <w:rFonts w:cs="Times New Roman" w:hint="eastAsia"/>
        </w:rPr>
        <w:t>依據</w:t>
      </w:r>
      <w:r w:rsidRPr="008A6038">
        <w:rPr>
          <w:rFonts w:cs="Times New Roman" w:hint="eastAsia"/>
        </w:rPr>
        <w:t>2.2.3</w:t>
      </w:r>
      <w:r w:rsidRPr="008A6038">
        <w:rPr>
          <w:rFonts w:cs="Times New Roman" w:hint="eastAsia"/>
        </w:rPr>
        <w:t>節所示，在目標區塊中檢視到物種</w:t>
      </w:r>
      <w:proofErr w:type="spellStart"/>
      <w:r w:rsidRPr="008A6038">
        <w:rPr>
          <w:rFonts w:cs="Times New Roman" w:hint="eastAsia"/>
          <w:i/>
          <w:iCs/>
        </w:rPr>
        <w:t>i</w:t>
      </w:r>
      <w:proofErr w:type="spellEnd"/>
      <w:r w:rsidRPr="008A6038">
        <w:rPr>
          <w:rFonts w:cs="Times New Roman" w:hint="eastAsia"/>
        </w:rPr>
        <w:t>所存在的區塊數</w:t>
      </w:r>
      <m:oMath>
        <m:r>
          <w:rPr>
            <w:rFonts w:ascii="Cambria Math" w:hAnsi="Cambria Math" w:cs="Times New Roman" w:hint="eastAsia"/>
          </w:rPr>
          <m:t xml:space="preserve"> </m:t>
        </m:r>
        <m:sSub>
          <m:sSubPr>
            <m:ctrlPr>
              <w:rPr>
                <w:rFonts w:ascii="Cambria Math" w:hAnsi="Cambria Math" w:cs="Times New Roman"/>
                <w:i/>
              </w:rPr>
            </m:ctrlPr>
          </m:sSubPr>
          <m:e>
            <m:r>
              <w:rPr>
                <w:rFonts w:ascii="Cambria Math" w:hAnsi="Cambria Math" w:cs="Times New Roman" w:hint="eastAsia"/>
              </w:rPr>
              <m:t>U</m:t>
            </m:r>
            <m:ctrlPr>
              <w:rPr>
                <w:rFonts w:ascii="Cambria Math" w:hAnsi="Cambria Math" w:cs="Times New Roman" w:hint="eastAsia"/>
                <w:i/>
              </w:rPr>
            </m:ctrlPr>
          </m:e>
          <m:sub>
            <m:r>
              <w:rPr>
                <w:rFonts w:ascii="Cambria Math" w:hAnsi="Cambria Math" w:cs="Times New Roman"/>
              </w:rPr>
              <m:t>i</m:t>
            </m:r>
          </m:sub>
        </m:sSub>
      </m:oMath>
      <w:r w:rsidRPr="008A6038">
        <w:rPr>
          <w:rFonts w:cs="Times New Roman" w:hint="eastAsia"/>
        </w:rPr>
        <w:t>，其分布應服從一個二項分佈；且</w:t>
      </w:r>
      <w:r w:rsidRPr="008A6038">
        <w:rPr>
          <w:rFonts w:hint="eastAsia"/>
        </w:rPr>
        <w:t>第</w:t>
      </w:r>
      <w:proofErr w:type="spellStart"/>
      <w:r w:rsidRPr="008A6038">
        <w:rPr>
          <w:rFonts w:hint="eastAsia"/>
          <w:i/>
          <w:iCs/>
        </w:rPr>
        <w:t>i</w:t>
      </w:r>
      <w:proofErr w:type="spellEnd"/>
      <w:r w:rsidRPr="008A6038">
        <w:rPr>
          <w:rFonts w:hint="eastAsia"/>
        </w:rPr>
        <w:t>物種出現的區塊數所組成的出現頻率向量</w:t>
      </w:r>
      <m:oMath>
        <m:sSub>
          <m:sSubPr>
            <m:ctrlPr>
              <w:rPr>
                <w:rFonts w:ascii="Cambria Math" w:hAnsi="Cambria Math"/>
                <w:i/>
              </w:rPr>
            </m:ctrlPr>
          </m:sSubPr>
          <m:e>
            <m:r>
              <w:rPr>
                <w:rFonts w:ascii="Cambria Math" w:hAnsi="Cambria Math" w:hint="eastAsia"/>
              </w:rPr>
              <m:t>X</m:t>
            </m:r>
            <m:ctrlPr>
              <w:rPr>
                <w:rFonts w:ascii="Cambria Math" w:hAnsi="Cambria Math" w:hint="eastAsia"/>
                <w:i/>
              </w:rPr>
            </m:ctrlPr>
          </m:e>
          <m:sub>
            <m:r>
              <w:rPr>
                <w:rFonts w:ascii="Cambria Math" w:hAnsi="Cambria Math"/>
              </w:rPr>
              <m:t>i</m:t>
            </m:r>
          </m:sub>
        </m:sSub>
      </m:oMath>
      <w:r w:rsidRPr="008A6038">
        <w:rPr>
          <w:rFonts w:hint="eastAsia"/>
        </w:rPr>
        <w:t>，在給定</w:t>
      </w:r>
      <w:r w:rsidRPr="008A6038">
        <w:rPr>
          <w:rFonts w:hint="eastAsia"/>
        </w:rPr>
        <w:t xml:space="preserve"> </w:t>
      </w:r>
      <m:oMath>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hint="eastAsia"/>
              </w:rPr>
              <m:t>i</m:t>
            </m:r>
          </m:sub>
        </m:sSub>
        <m:r>
          <w:rPr>
            <w:rFonts w:ascii="Cambria Math" w:hAnsi="Cambria Math" w:hint="eastAsia"/>
          </w:rPr>
          <m:t>=</m:t>
        </m:r>
        <m:sSub>
          <m:sSubPr>
            <m:ctrlPr>
              <w:rPr>
                <w:rFonts w:ascii="Cambria Math" w:hAnsi="Cambria Math"/>
                <w:i/>
              </w:rPr>
            </m:ctrlPr>
          </m:sSubPr>
          <m:e>
            <m:r>
              <w:rPr>
                <w:rFonts w:ascii="Cambria Math" w:hAnsi="Cambria Math" w:hint="eastAsia"/>
              </w:rPr>
              <m:t>u</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8A6038">
        <w:rPr>
          <w:rFonts w:hint="eastAsia"/>
        </w:rPr>
        <w:t>的情況下，應服從超幾何分佈。</w:t>
      </w:r>
      <w:r w:rsidRPr="008A6038">
        <w:rPr>
          <w:rFonts w:cs="Times New Roman" w:hint="eastAsia"/>
        </w:rPr>
        <w:t>又</w:t>
      </w:r>
      <m:oMath>
        <m:r>
          <w:rPr>
            <w:rFonts w:ascii="Cambria Math" w:hAnsi="Cambria Math" w:cs="Times New Roman" w:hint="eastAsia"/>
          </w:rPr>
          <m:t xml:space="preserve"> 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=k</m:t>
            </m:r>
            <m:r>
              <w:rPr>
                <w:rFonts w:ascii="Cambria Math" w:hAnsi="Cambria Math" w:cs="Times New Roman" w:hint="eastAsia"/>
              </w:rPr>
              <m:t xml:space="preserve">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e>
        </m:d>
        <m:r>
          <w:rPr>
            <w:rFonts w:ascii="Cambria Math" w:hAnsi="Cambria Math" w:cs="Times New Roman" w:hint="eastAsia"/>
          </w:rPr>
          <m:t xml:space="preserve"> </m:t>
        </m:r>
      </m:oMath>
      <w:r w:rsidRPr="008A6038">
        <w:rPr>
          <w:rFonts w:cs="Times New Roman" w:hint="eastAsia"/>
        </w:rPr>
        <w:t>與</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u</m:t>
            </m:r>
          </m:e>
          <m:sub>
            <m:r>
              <w:rPr>
                <w:rFonts w:ascii="Cambria Math" w:hAnsi="Cambria Math" w:cs="Times New Roman"/>
              </w:rPr>
              <m:t>i</m:t>
            </m:r>
            <m:r>
              <w:rPr>
                <w:rFonts w:ascii="Cambria Math" w:hAnsi="Cambria Math" w:cs="Times New Roman" w:hint="eastAsia"/>
              </w:rPr>
              <m:t xml:space="preserve"> </m:t>
            </m:r>
          </m:sub>
        </m:sSub>
      </m:oMath>
      <w:r w:rsidRPr="008A6038">
        <w:rPr>
          <w:rFonts w:cs="Times New Roman" w:hint="eastAsia"/>
        </w:rPr>
        <w:t>有關，</w:t>
      </w:r>
      <m:oMath>
        <m:sSub>
          <m:sSubPr>
            <m:ctrlPr>
              <w:rPr>
                <w:rFonts w:ascii="Cambria Math" w:hAnsi="Cambria Math" w:cs="Times New Roman"/>
                <w:i/>
              </w:rPr>
            </m:ctrlPr>
          </m:sSubPr>
          <m:e>
            <m:r>
              <w:rPr>
                <w:rFonts w:ascii="Cambria Math" w:hAnsi="Cambria Math" w:cs="Times New Roman" w:hint="eastAsia"/>
              </w:rPr>
              <m:t xml:space="preserve"> X</m:t>
            </m:r>
          </m:e>
          <m:sub>
            <m:r>
              <w:rPr>
                <w:rFonts w:ascii="Cambria Math" w:hAnsi="Cambria Math" w:cs="Times New Roman"/>
              </w:rPr>
              <m:t>i</m:t>
            </m:r>
          </m:sub>
        </m:sSub>
      </m:oMath>
      <w:r w:rsidRPr="008A6038">
        <w:rPr>
          <w:rFonts w:cs="Times New Roman" w:hint="eastAsia"/>
        </w:rPr>
        <w:t>來自於</w:t>
      </w:r>
      <m:oMath>
        <m:sSub>
          <m:sSubPr>
            <m:ctrlPr>
              <w:rPr>
                <w:rFonts w:ascii="Cambria Math" w:hAnsi="Cambria Math" w:cs="Times New Roman"/>
                <w:i/>
              </w:rPr>
            </m:ctrlPr>
          </m:sSubPr>
          <m:e>
            <m:r>
              <w:rPr>
                <w:rFonts w:ascii="Cambria Math" w:hAnsi="Cambria Math" w:cs="Times New Roman"/>
              </w:rPr>
              <m:t>π</m:t>
            </m:r>
          </m:e>
          <m:sub>
            <m:r>
              <w:rPr>
                <w:rFonts w:ascii="Cambria Math" w:hAnsi="Cambria Math" w:cs="Times New Roman"/>
              </w:rPr>
              <m:t>i</m:t>
            </m:r>
          </m:sub>
        </m:sSub>
      </m:oMath>
      <w:r w:rsidRPr="008A6038">
        <w:rPr>
          <w:rFonts w:cs="Times New Roman" w:hint="eastAsia"/>
        </w:rPr>
        <w:t>，因此可推導出：</w:t>
      </w:r>
    </w:p>
    <w:p w14:paraId="3FCF107E" w14:textId="77777777" w:rsidR="00E87AA7" w:rsidRPr="008A6038" w:rsidRDefault="00E87AA7" w:rsidP="00337970">
      <w:pPr>
        <w:ind w:firstLine="425"/>
        <w:rPr>
          <w:rFonts w:cs="Times New Roman"/>
        </w:rPr>
      </w:pPr>
    </w:p>
    <w:p w14:paraId="10AC98D2" w14:textId="076F9F66" w:rsidR="00337970" w:rsidRPr="008A6038" w:rsidRDefault="00E87AA7" w:rsidP="00337970">
      <w:pPr>
        <w:ind w:firstLine="425"/>
        <w:rPr>
          <w:rFonts w:cs="Times New Roman"/>
        </w:rPr>
      </w:pPr>
      <m:oMathPara>
        <m:oMath>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xml:space="preserve">= </m:t>
          </m:r>
          <m:nary>
            <m:naryPr>
              <m:chr m:val="∑"/>
              <m:supHide m:val="1"/>
              <m:ctrlPr>
                <w:rPr>
                  <w:rFonts w:ascii="Cambria Math" w:hAnsi="Cambria Math"/>
                  <w:i/>
                </w:rPr>
              </m:ctrlPr>
            </m:naryPr>
            <m:sub>
              <m:sSub>
                <m:sSubPr>
                  <m:ctrlPr>
                    <w:rPr>
                      <w:rFonts w:ascii="Cambria Math" w:hAnsi="Cambria Math"/>
                      <w:i/>
                    </w:rPr>
                  </m:ctrlPr>
                </m:sSubPr>
                <m:e>
                  <m:r>
                    <w:rPr>
                      <w:rFonts w:ascii="Cambria Math" w:hAnsi="Cambria Math" w:hint="eastAsia"/>
                    </w:rPr>
                    <m:t xml:space="preserve"> </m:t>
                  </m:r>
                  <m:r>
                    <w:rPr>
                      <w:rFonts w:ascii="Cambria Math" w:hAnsi="Cambria Math"/>
                    </w:rPr>
                    <m:t>ψ</m:t>
                  </m:r>
                </m:e>
                <m:sub>
                  <m:r>
                    <w:rPr>
                      <w:rFonts w:ascii="Cambria Math" w:hAnsi="Cambria Math"/>
                    </w:rPr>
                    <m:t>i</m:t>
                  </m:r>
                  <m:r>
                    <w:rPr>
                      <w:rFonts w:ascii="Cambria Math" w:hAnsi="Cambria Math" w:hint="eastAsia"/>
                    </w:rPr>
                    <m:t xml:space="preserve"> </m:t>
                  </m:r>
                </m:sub>
              </m:sSub>
            </m:sub>
            <m:sup/>
            <m:e>
              <m:r>
                <w:rPr>
                  <w:rFonts w:ascii="Cambria Math" w:hAnsi="Cambria Math" w:hint="eastAsia"/>
                </w:rPr>
                <m:t>P</m:t>
              </m:r>
              <m:d>
                <m:dPr>
                  <m:ctrlPr>
                    <w:rPr>
                      <w:rFonts w:ascii="Cambria Math" w:hAnsi="Cambria Math"/>
                      <w:i/>
                    </w:rPr>
                  </m:ctrlPr>
                </m:dPr>
                <m:e>
                  <m:sSub>
                    <m:sSubPr>
                      <m:ctrlPr>
                        <w:rPr>
                          <w:rFonts w:ascii="Cambria Math" w:hAnsi="Cambria Math"/>
                          <w:i/>
                        </w:rPr>
                      </m:ctrlPr>
                    </m:sSubPr>
                    <m:e>
                      <m:r>
                        <w:rPr>
                          <w:rFonts w:ascii="Cambria Math" w:hAnsi="Cambria Math" w:hint="eastAsia"/>
                        </w:rPr>
                        <m:t>X</m:t>
                      </m:r>
                    </m:e>
                    <m:sub>
                      <m:r>
                        <w:rPr>
                          <w:rFonts w:ascii="Cambria Math" w:hAnsi="Cambria Math"/>
                        </w:rPr>
                        <m:t>i</m:t>
                      </m:r>
                    </m:sub>
                  </m:sSub>
                  <m:r>
                    <w:rPr>
                      <w:rFonts w:ascii="Cambria Math" w:hAnsi="Cambria Math"/>
                    </w:rPr>
                    <m:t>=k</m:t>
                  </m:r>
                  <m:r>
                    <w:rPr>
                      <w:rFonts w:ascii="Cambria Math" w:hAnsi="Cambria Math" w:hint="eastAsia"/>
                    </w:rPr>
                    <m:t xml:space="preserve"> </m:t>
                  </m:r>
                </m:e>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d>
              <m:r>
                <w:rPr>
                  <w:rFonts w:ascii="Cambria Math" w:hAnsi="Cambria Math" w:hint="eastAsia"/>
                </w:rPr>
                <m:t>P</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u</m:t>
                      </m:r>
                    </m:e>
                    <m:sub>
                      <m:r>
                        <w:rPr>
                          <w:rFonts w:ascii="Cambria Math" w:hAnsi="Cambria Math"/>
                        </w:rPr>
                        <m:t>i</m:t>
                      </m:r>
                      <m:r>
                        <w:rPr>
                          <w:rFonts w:ascii="Cambria Math" w:hAnsi="Cambria Math" w:hint="eastAsia"/>
                        </w:rPr>
                        <m:t xml:space="preserve"> </m:t>
                      </m:r>
                    </m:sub>
                  </m:sSub>
                </m:e>
                <m:e>
                  <m:r>
                    <w:rPr>
                      <w:rFonts w:ascii="Cambria Math" w:hAnsi="Cambria Math"/>
                    </w:rPr>
                    <m:t xml:space="preserve"> </m:t>
                  </m:r>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sSubSup>
                    <m:sSubSupPr>
                      <m:ctrlPr>
                        <w:rPr>
                          <w:rFonts w:ascii="Cambria Math" w:hAnsi="Cambria Math"/>
                          <w:i/>
                        </w:rPr>
                      </m:ctrlPr>
                    </m:sSubSupPr>
                    <m:e>
                      <m:r>
                        <w:rPr>
                          <w:rFonts w:ascii="Cambria Math" w:hAnsi="Cambria Math"/>
                        </w:rPr>
                        <m:t>π</m:t>
                      </m:r>
                    </m:e>
                    <m:sub>
                      <m:r>
                        <w:rPr>
                          <w:rFonts w:ascii="Cambria Math" w:hAnsi="Cambria Math"/>
                        </w:rPr>
                        <m:t>i</m:t>
                      </m:r>
                    </m:sub>
                    <m:sup>
                      <m:r>
                        <w:rPr>
                          <w:rFonts w:ascii="Cambria Math" w:hAnsi="Cambria Math"/>
                        </w:rPr>
                        <m:t>k</m:t>
                      </m:r>
                    </m:sup>
                  </m:sSub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t-k</m:t>
                      </m:r>
                    </m:sup>
                  </m:sSup>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e>
          </m:nary>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r>
                <w:rPr>
                  <w:rFonts w:ascii="Cambria Math" w:hAnsi="Cambria Math"/>
                </w:rPr>
                <m:t xml:space="preserve"> I(k=0)</m:t>
              </m:r>
            </m:num>
            <m:den>
              <m:r>
                <w:rPr>
                  <w:rFonts w:ascii="Cambria Math" w:hAnsi="Cambria Math"/>
                </w:rPr>
                <m:t>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den>
          </m:f>
        </m:oMath>
      </m:oMathPara>
    </w:p>
    <w:p w14:paraId="45B666DF" w14:textId="77777777" w:rsidR="00337970" w:rsidRPr="008A6038" w:rsidRDefault="00337970" w:rsidP="00337970">
      <w:pPr>
        <w:rPr>
          <w:rFonts w:cs="Times New Roman"/>
        </w:rPr>
      </w:pPr>
    </w:p>
    <w:p w14:paraId="01955E3E" w14:textId="77777777" w:rsidR="00337970" w:rsidRPr="008A6038" w:rsidRDefault="00337970" w:rsidP="00337970">
      <w:pPr>
        <w:rPr>
          <w:rFonts w:cs="Times New Roman"/>
        </w:rPr>
      </w:pPr>
      <w:r w:rsidRPr="008A6038">
        <w:rPr>
          <w:rFonts w:cs="Times New Roman" w:hint="eastAsia"/>
        </w:rPr>
        <w:t>其中，</w:t>
      </w:r>
      <w:r w:rsidRPr="008A6038">
        <w:rPr>
          <w:rFonts w:cs="Times New Roman"/>
          <w:i/>
          <w:iCs/>
        </w:rPr>
        <w:t>I(A)</w:t>
      </w:r>
      <w:r w:rsidRPr="008A6038">
        <w:rPr>
          <w:rFonts w:cs="Times New Roman" w:hint="eastAsia"/>
        </w:rPr>
        <w:t>為指標函數，表示若出現</w:t>
      </w:r>
      <w:r w:rsidRPr="008A6038">
        <w:rPr>
          <w:rFonts w:cs="Times New Roman"/>
          <w:i/>
          <w:iCs/>
        </w:rPr>
        <w:t>A</w:t>
      </w:r>
      <w:r w:rsidRPr="008A6038">
        <w:rPr>
          <w:rFonts w:cs="Times New Roman" w:hint="eastAsia"/>
        </w:rPr>
        <w:t>情況時，則該式為</w:t>
      </w:r>
      <w:r w:rsidRPr="008A6038">
        <w:rPr>
          <w:rFonts w:cs="Times New Roman" w:hint="eastAsia"/>
        </w:rPr>
        <w:t>1</w:t>
      </w:r>
      <w:r w:rsidRPr="008A6038">
        <w:rPr>
          <w:rFonts w:cs="Times New Roman" w:hint="eastAsia"/>
        </w:rPr>
        <w:t>，反之則即為</w:t>
      </w:r>
      <w:r w:rsidRPr="008A6038">
        <w:rPr>
          <w:rFonts w:cs="Times New Roman" w:hint="eastAsia"/>
        </w:rPr>
        <w:t>0</w:t>
      </w:r>
      <w:r w:rsidRPr="008A6038">
        <w:rPr>
          <w:rFonts w:cs="Times New Roman" w:hint="eastAsia"/>
        </w:rPr>
        <w:t>。</w:t>
      </w:r>
    </w:p>
    <w:p w14:paraId="5A4D3335" w14:textId="77777777" w:rsidR="00337970" w:rsidRPr="008A6038" w:rsidRDefault="00337970" w:rsidP="00337970">
      <w:pPr>
        <w:ind w:firstLine="480"/>
        <w:rPr>
          <w:rFonts w:cs="Times New Roman"/>
        </w:rPr>
      </w:pPr>
      <w:commentRangeStart w:id="244"/>
      <w:r w:rsidRPr="008A6038">
        <w:rPr>
          <w:rFonts w:cs="Times New Roman" w:hint="eastAsia"/>
        </w:rPr>
        <w:t xml:space="preserve">Shen </w:t>
      </w:r>
      <w:r w:rsidRPr="008A6038">
        <w:rPr>
          <w:rFonts w:cs="Times New Roman" w:hint="eastAsia"/>
        </w:rPr>
        <w:t>和</w:t>
      </w:r>
      <w:r w:rsidRPr="008A6038">
        <w:rPr>
          <w:rFonts w:cs="Times New Roman" w:hint="eastAsia"/>
        </w:rPr>
        <w:t xml:space="preserve"> He</w:t>
      </w:r>
      <w:r w:rsidRPr="008A6038">
        <w:rPr>
          <w:rFonts w:cs="Times New Roman"/>
        </w:rPr>
        <w:t xml:space="preserve"> (20</w:t>
      </w:r>
      <w:r w:rsidRPr="008A6038">
        <w:rPr>
          <w:rFonts w:cs="Times New Roman" w:hint="eastAsia"/>
        </w:rPr>
        <w:t>08</w:t>
      </w:r>
      <w:r w:rsidRPr="008A6038">
        <w:rPr>
          <w:rFonts w:cs="Times New Roman"/>
        </w:rPr>
        <w:t>)</w:t>
      </w:r>
      <w:commentRangeEnd w:id="244"/>
      <w:r w:rsidR="00BC4694" w:rsidRPr="008A6038">
        <w:rPr>
          <w:rStyle w:val="af6"/>
        </w:rPr>
        <w:commentReference w:id="244"/>
      </w:r>
      <w:r w:rsidRPr="008A6038">
        <w:rPr>
          <w:rFonts w:cs="Times New Roman" w:hint="eastAsia"/>
        </w:rPr>
        <w:t xml:space="preserve"> </w:t>
      </w:r>
      <w:r w:rsidRPr="008A6038">
        <w:rPr>
          <w:rFonts w:cs="Times New Roman" w:hint="eastAsia"/>
        </w:rPr>
        <w:t>針對取後不放回的抽樣方式，開發的</w:t>
      </w:r>
      <w:r w:rsidRPr="00FD06BC">
        <w:rPr>
          <w:rFonts w:cs="Times New Roman" w:hint="eastAsia"/>
          <w:i/>
          <w:iCs/>
        </w:rPr>
        <w:t>Beta</w:t>
      </w:r>
      <w:r w:rsidRPr="008A6038">
        <w:rPr>
          <w:rFonts w:cs="Times New Roman" w:hint="eastAsia"/>
        </w:rPr>
        <w:t xml:space="preserve"> </w:t>
      </w:r>
      <w:r w:rsidRPr="008A6038">
        <w:rPr>
          <w:rFonts w:cs="Times New Roman" w:hint="eastAsia"/>
        </w:rPr>
        <w:t>二項式模型：假設</w:t>
      </w:r>
      <m:oMath>
        <m:sSub>
          <m:sSubPr>
            <m:ctrlPr>
              <w:rPr>
                <w:rFonts w:ascii="Cambria Math" w:hAnsi="Cambria Math" w:cs="Times New Roman"/>
                <w:i/>
              </w:rPr>
            </m:ctrlPr>
          </m:sSubPr>
          <m:e>
            <m:r>
              <w:rPr>
                <w:rFonts w:ascii="Cambria Math" w:hAnsi="Cambria Math" w:cs="Times New Roman" w:hint="eastAsia"/>
              </w:rPr>
              <m:t xml:space="preserve"> </m:t>
            </m:r>
            <m:r>
              <w:rPr>
                <w:rFonts w:ascii="Cambria Math" w:hAnsi="Cambria Math" w:cs="Times New Roman"/>
              </w:rPr>
              <m:t>π</m:t>
            </m:r>
          </m:e>
          <m:sub>
            <m:r>
              <w:rPr>
                <w:rFonts w:ascii="Cambria Math" w:hAnsi="Cambria Math" w:cs="Times New Roman"/>
              </w:rPr>
              <m:t>i</m:t>
            </m:r>
          </m:sub>
        </m:sSub>
        <m:r>
          <w:rPr>
            <w:rFonts w:ascii="Cambria Math" w:hAnsi="Cambria Math" w:cs="Times New Roman" w:hint="eastAsia"/>
          </w:rPr>
          <m:t xml:space="preserve"> </m:t>
        </m:r>
      </m:oMath>
      <w:r w:rsidRPr="008A6038">
        <w:rPr>
          <w:rFonts w:cs="Times New Roman" w:hint="eastAsia"/>
        </w:rPr>
        <w:t>為一來自</w:t>
      </w:r>
      <w:r w:rsidRPr="00FD06BC">
        <w:rPr>
          <w:rFonts w:cs="Times New Roman" w:hint="eastAsia"/>
          <w:i/>
          <w:iCs/>
        </w:rPr>
        <w:t>Beta</w:t>
      </w:r>
      <w:r w:rsidRPr="008A6038">
        <w:rPr>
          <w:rFonts w:cs="Times New Roman" w:hint="eastAsia"/>
        </w:rPr>
        <w:t>分佈的隨機樣本，故可將式子表示為：</w:t>
      </w:r>
    </w:p>
    <w:p w14:paraId="5EB26B6B" w14:textId="77777777" w:rsidR="00337970" w:rsidRPr="008A6038" w:rsidRDefault="00337970" w:rsidP="00337970">
      <w:pPr>
        <w:rPr>
          <w:rFonts w:cs="Times New Roman"/>
        </w:rPr>
      </w:pPr>
    </w:p>
    <w:p w14:paraId="7DCFD424" w14:textId="77777777" w:rsidR="00337970" w:rsidRPr="008A6038" w:rsidRDefault="00337970" w:rsidP="00337970">
      <w:pPr>
        <w:rPr>
          <w:rFonts w:cs="Times New Roman"/>
        </w:rPr>
      </w:pPr>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r>
                <w:rPr>
                  <w:rFonts w:ascii="Cambria Math" w:hAnsi="Cambria Math"/>
                </w:rPr>
                <m:t xml:space="preserve"> 1-</m:t>
              </m:r>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T</m:t>
                  </m:r>
                </m:sup>
              </m:sSup>
            </m:e>
          </m:d>
          <m:sSup>
            <m:sSupPr>
              <m:ctrlPr>
                <w:rPr>
                  <w:rFonts w:ascii="Cambria Math" w:hAnsi="Cambria Math"/>
                  <w:i/>
                </w:rPr>
              </m:ctrlPr>
            </m:sSupPr>
            <m:e>
              <m:sSub>
                <m:sSubPr>
                  <m:ctrlPr>
                    <w:rPr>
                      <w:rFonts w:ascii="Cambria Math" w:hAnsi="Cambria Math"/>
                      <w:i/>
                    </w:rPr>
                  </m:ctrlPr>
                </m:sSubPr>
                <m:e>
                  <m:r>
                    <w:rPr>
                      <w:rFonts w:ascii="Cambria Math" w:hAnsi="Cambria Math"/>
                    </w:rPr>
                    <m:t>π</m:t>
                  </m:r>
                </m:e>
                <m:sub>
                  <m:r>
                    <w:rPr>
                      <w:rFonts w:ascii="Cambria Math" w:hAnsi="Cambria Math"/>
                    </w:rPr>
                    <m:t>i</m:t>
                  </m:r>
                </m:sub>
              </m:sSub>
            </m:e>
            <m:sup>
              <m:r>
                <w:rPr>
                  <w:rFonts w:ascii="Cambria Math" w:hAnsi="Cambria Math"/>
                </w:rPr>
                <m:t>α-1</m:t>
              </m:r>
            </m:sup>
          </m:sSup>
          <m:sSup>
            <m:sSupPr>
              <m:ctrlPr>
                <w:rPr>
                  <w:rFonts w:ascii="Cambria Math" w:hAnsi="Cambria Math"/>
                  <w:i/>
                </w:rPr>
              </m:ctrlPr>
            </m:sSupPr>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π</m:t>
                      </m:r>
                    </m:e>
                    <m:sub>
                      <m:r>
                        <w:rPr>
                          <w:rFonts w:ascii="Cambria Math" w:hAnsi="Cambria Math"/>
                        </w:rPr>
                        <m:t>i</m:t>
                      </m:r>
                    </m:sub>
                  </m:sSub>
                </m:e>
              </m:d>
            </m:e>
            <m:sup>
              <m:r>
                <w:rPr>
                  <w:rFonts w:ascii="Cambria Math" w:hAnsi="Cambria Math"/>
                </w:rPr>
                <m:t>β-1</m:t>
              </m:r>
            </m:sup>
          </m:sSup>
          <m:r>
            <w:rPr>
              <w:rFonts w:ascii="Cambria Math" w:hAnsi="Cambria Math"/>
            </w:rPr>
            <m:t>, 0&lt;</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&lt;1</m:t>
          </m:r>
        </m:oMath>
      </m:oMathPara>
    </w:p>
    <w:p w14:paraId="290A54FA" w14:textId="77777777" w:rsidR="00337970" w:rsidRPr="008A6038" w:rsidRDefault="00337970" w:rsidP="00337970">
      <w:pPr>
        <w:rPr>
          <w:rFonts w:cs="Times New Roman"/>
        </w:rPr>
      </w:pPr>
    </w:p>
    <w:p w14:paraId="0C6AC3E1" w14:textId="31AE3613" w:rsidR="00337970" w:rsidRPr="008A6038" w:rsidRDefault="00337970" w:rsidP="00337970">
      <w:pPr>
        <w:rPr>
          <w:rFonts w:cs="Times New Roman"/>
        </w:rPr>
      </w:pPr>
      <w:r w:rsidRPr="008A6038">
        <w:rPr>
          <w:rFonts w:cs="Times New Roman" w:hint="eastAsia"/>
        </w:rPr>
        <w:t>其中</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α, β, T</m:t>
            </m:r>
          </m:e>
        </m:d>
        <m:r>
          <w:rPr>
            <w:rFonts w:ascii="Cambria Math" w:hAnsi="Cambria Math" w:cs="Times New Roman" w:hint="eastAsia"/>
          </w:rPr>
          <m:t>=</m:t>
        </m:r>
        <m:sSup>
          <m:sSupPr>
            <m:ctrlPr>
              <w:rPr>
                <w:rFonts w:ascii="Cambria Math" w:hAnsi="Cambria Math" w:cs="Times New Roman"/>
                <w:i/>
              </w:rPr>
            </m:ctrlPr>
          </m:sSupPr>
          <m:e>
            <m:d>
              <m:dPr>
                <m:begChr m:val="["/>
                <m:endChr m:val="]"/>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m:t>
                        </m:r>
                      </m:e>
                    </m:d>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m:t>
                        </m:r>
                      </m:e>
                    </m:d>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β+T</m:t>
                        </m:r>
                      </m:e>
                    </m:d>
                  </m:num>
                  <m:den>
                    <m:r>
                      <w:rPr>
                        <w:rFonts w:ascii="Cambria Math" w:hAnsi="Cambria Math" w:cs="Times New Roman"/>
                      </w:rPr>
                      <m:t>Γ</m:t>
                    </m:r>
                    <m:d>
                      <m:dPr>
                        <m:ctrlPr>
                          <w:rPr>
                            <w:rFonts w:ascii="Cambria Math" w:hAnsi="Cambria Math" w:cs="Times New Roman"/>
                            <w:i/>
                          </w:rPr>
                        </m:ctrlPr>
                      </m:dPr>
                      <m:e>
                        <m:r>
                          <w:rPr>
                            <w:rFonts w:ascii="Cambria Math" w:hAnsi="Cambria Math" w:cs="Times New Roman"/>
                          </w:rPr>
                          <m:t>α+β+T</m:t>
                        </m:r>
                      </m:e>
                    </m:d>
                  </m:den>
                </m:f>
              </m:e>
            </m:d>
          </m:e>
          <m:sup>
            <m:r>
              <w:rPr>
                <w:rFonts w:ascii="Cambria Math" w:hAnsi="Cambria Math" w:cs="Times New Roman"/>
              </w:rPr>
              <m:t>-1</m:t>
            </m:r>
          </m:sup>
        </m:sSup>
      </m:oMath>
      <w:r w:rsidRPr="008A6038">
        <w:rPr>
          <w:rFonts w:cs="Times New Roman" w:hint="eastAsia"/>
        </w:rPr>
        <w:t>。</w:t>
      </w:r>
      <m:oMath>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oMath>
      <w:r w:rsidRPr="008A6038">
        <w:rPr>
          <w:rFonts w:cs="Times New Roman" w:hint="eastAsia"/>
        </w:rPr>
        <w:t>的邊際分佈可通過</w:t>
      </w:r>
      <m:oMath>
        <m:r>
          <w:rPr>
            <w:rFonts w:ascii="Cambria Math" w:hAnsi="Cambria Math" w:cs="Times New Roman"/>
          </w:rPr>
          <m:t xml:space="preserve"> </m:t>
        </m:r>
        <m:r>
          <w:rPr>
            <w:rFonts w:ascii="Cambria Math" w:hAnsi="Cambria Math" w:cs="Times New Roman" w:hint="eastAsia"/>
          </w:rPr>
          <m:t>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hint="eastAsia"/>
                  </w:rPr>
                  <m:t>X</m:t>
                </m:r>
              </m:e>
              <m:sub>
                <m:r>
                  <w:rPr>
                    <w:rFonts w:ascii="Cambria Math" w:hAnsi="Cambria Math" w:cs="Times New Roman"/>
                  </w:rPr>
                  <m:t>i</m:t>
                </m:r>
              </m:sub>
            </m:sSub>
            <m:r>
              <w:rPr>
                <w:rFonts w:ascii="Cambria Math" w:hAnsi="Cambria Math" w:cs="Times New Roman"/>
              </w:rPr>
              <m:t xml:space="preserve">=k </m:t>
            </m:r>
          </m:e>
          <m:e>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ψ</m:t>
                </m:r>
              </m:e>
              <m:sub>
                <m:r>
                  <w:rPr>
                    <w:rFonts w:ascii="Cambria Math" w:hAnsi="Cambria Math" w:cs="Times New Roman"/>
                  </w:rPr>
                  <m:t>i</m:t>
                </m:r>
                <m:r>
                  <w:rPr>
                    <w:rFonts w:ascii="Cambria Math" w:hAnsi="Cambria Math" w:cs="Times New Roman" w:hint="eastAsia"/>
                  </w:rPr>
                  <m:t xml:space="preserve"> </m:t>
                </m:r>
              </m:sub>
            </m:sSub>
          </m:e>
        </m:d>
      </m:oMath>
      <w:r w:rsidRPr="008A6038">
        <w:rPr>
          <w:rFonts w:cs="Times New Roman" w:hint="eastAsia"/>
        </w:rPr>
        <w:t>與</w:t>
      </w:r>
      <w:r w:rsidRPr="008A6038">
        <w:rPr>
          <w:rFonts w:cs="Times New Roman" w:hint="eastAsia"/>
        </w:rPr>
        <w:t xml:space="preserve"> </w:t>
      </w:r>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hint="eastAsia"/>
          </w:rPr>
          <m:t xml:space="preserve"> </m:t>
        </m:r>
      </m:oMath>
      <w:r w:rsidRPr="008A6038">
        <w:rPr>
          <w:rFonts w:cs="Times New Roman" w:hint="eastAsia"/>
        </w:rPr>
        <w:t>獲得，故</w:t>
      </w:r>
      <w:r w:rsidRPr="008A6038">
        <w:rPr>
          <w:rFonts w:hint="eastAsia"/>
          <w:iCs/>
        </w:rPr>
        <w:t>樣本之物種出現頻率的邊際分佈如下，</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m:t>
            </m:r>
          </m:sub>
        </m:sSub>
      </m:oMath>
      <w:r w:rsidRPr="008A6038">
        <w:rPr>
          <w:rFonts w:cs="Times New Roman" w:hint="eastAsia"/>
        </w:rPr>
        <w:t>為樣本中的物種豐富度正好為</w:t>
      </w:r>
      <w:r w:rsidR="00FD06BC" w:rsidRPr="00FD06BC">
        <w:rPr>
          <w:rFonts w:cs="Times New Roman" w:hint="eastAsia"/>
          <w:i/>
          <w:iCs/>
        </w:rPr>
        <w:t>k</w:t>
      </w:r>
      <w:r w:rsidRPr="008A6038">
        <w:rPr>
          <w:rFonts w:cs="Times New Roman" w:hint="eastAsia"/>
        </w:rPr>
        <w:t>的平均機率：</w:t>
      </w:r>
    </w:p>
    <w:p w14:paraId="76E94608" w14:textId="77777777" w:rsidR="00337970" w:rsidRPr="008A6038" w:rsidRDefault="00337970" w:rsidP="00337970">
      <w:pPr>
        <w:rPr>
          <w:rFonts w:cs="Times New Roman"/>
        </w:rPr>
      </w:pPr>
    </w:p>
    <w:p w14:paraId="6E30A30E" w14:textId="77777777" w:rsidR="00337970" w:rsidRPr="008A6038" w:rsidRDefault="00000000" w:rsidP="00337970">
      <w:pPr>
        <w:rPr>
          <w:rFonts w:cs="Times New Roman"/>
        </w:rPr>
      </w:pPr>
      <m:oMathPara>
        <m:oMath>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nary>
            <m:naryPr>
              <m:limLoc m:val="subSup"/>
              <m:ctrlPr>
                <w:rPr>
                  <w:rFonts w:ascii="Cambria Math" w:hAnsi="Cambria Math"/>
                  <w:i/>
                </w:rPr>
              </m:ctrlPr>
            </m:naryPr>
            <m:sub>
              <m:r>
                <w:rPr>
                  <w:rFonts w:ascii="Cambria Math" w:hAnsi="Cambria Math"/>
                </w:rPr>
                <m:t>0</m:t>
              </m:r>
            </m:sub>
            <m:sup>
              <m:r>
                <w:rPr>
                  <w:rFonts w:ascii="Cambria Math" w:hAnsi="Cambria Math"/>
                </w:rPr>
                <m:t>1</m:t>
              </m:r>
            </m:sup>
            <m:e>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=k </m:t>
                  </m:r>
                </m:e>
              </m:d>
            </m:e>
          </m:nary>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π</m:t>
                  </m:r>
                </m:e>
                <m:sub>
                  <m:r>
                    <w:rPr>
                      <w:rFonts w:ascii="Cambria Math" w:hAnsi="Cambria Math"/>
                    </w:rPr>
                    <m:t>i</m:t>
                  </m:r>
                </m:sub>
              </m:sSub>
            </m:e>
          </m:d>
          <m:r>
            <w:rPr>
              <w:rFonts w:ascii="Cambria Math" w:hAnsi="Cambria Math"/>
            </w:rPr>
            <m:t>d</m:t>
          </m:r>
          <m:sSub>
            <m:sSubPr>
              <m:ctrlPr>
                <w:rPr>
                  <w:rFonts w:ascii="Cambria Math" w:hAnsi="Cambria Math"/>
                  <w:i/>
                </w:rPr>
              </m:ctrlPr>
            </m:sSubPr>
            <m:e>
              <m:r>
                <w:rPr>
                  <w:rFonts w:ascii="Cambria Math" w:hAnsi="Cambria Math"/>
                </w:rPr>
                <m:t>π</m:t>
              </m:r>
            </m:e>
            <m:sub>
              <m:r>
                <w:rPr>
                  <w:rFonts w:ascii="Cambria Math" w:hAnsi="Cambria Math"/>
                </w:rPr>
                <m:t>i</m:t>
              </m:r>
            </m:sub>
          </m:sSub>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r>
                    <w:rPr>
                      <w:rFonts w:ascii="Cambria Math" w:hAnsi="Cambria Math"/>
                    </w:rPr>
                    <m:t xml:space="preserve">, if k=0 </m:t>
                  </m:r>
                </m:e>
                <m:e>
                  <m:r>
                    <w:rPr>
                      <w:rFonts w:ascii="Cambria Math" w:hAnsi="Cambria Math"/>
                    </w:rPr>
                    <m:t>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r>
                            <w:rPr>
                              <w:rFonts w:ascii="Cambria Math" w:hAnsi="Cambria Math"/>
                            </w:rPr>
                            <m:t>t+β-k</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 if k&gt;0</m:t>
                  </m:r>
                </m:e>
              </m:eqArr>
            </m:e>
          </m:d>
        </m:oMath>
      </m:oMathPara>
    </w:p>
    <w:p w14:paraId="130A80A2" w14:textId="77777777" w:rsidR="00E87AA7" w:rsidRPr="008A6038" w:rsidRDefault="00E87AA7" w:rsidP="00337970">
      <w:pPr>
        <w:rPr>
          <w:rFonts w:cs="Times New Roman"/>
        </w:rPr>
      </w:pPr>
    </w:p>
    <w:p w14:paraId="5AEC3D8E" w14:textId="21CE7F0E" w:rsidR="00337970" w:rsidRPr="008A6038" w:rsidRDefault="00337970" w:rsidP="00337970">
      <w:pPr>
        <w:ind w:firstLine="480"/>
      </w:pPr>
      <w:r w:rsidRPr="008A6038">
        <w:rPr>
          <w:rFonts w:hint="eastAsia"/>
          <w:iCs/>
        </w:rPr>
        <w:lastRenderedPageBreak/>
        <w:t>並令</w:t>
      </w:r>
      <m:oMath>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oMath>
      <w:r w:rsidRPr="008A6038">
        <w:rPr>
          <w:rFonts w:hint="eastAsia"/>
          <w:iCs/>
        </w:rPr>
        <w:t>表示在</w:t>
      </w:r>
      <m:oMath>
        <m:r>
          <w:rPr>
            <w:rFonts w:ascii="Cambria Math" w:hAnsi="Cambria Math" w:hint="eastAsia"/>
          </w:rPr>
          <m:t>k</m:t>
        </m:r>
      </m:oMath>
      <w:r w:rsidRPr="008A6038">
        <w:rPr>
          <w:rFonts w:hint="eastAsia"/>
          <w:iCs/>
        </w:rPr>
        <w:t>個區塊中準確觀測到的物種數，而</w:t>
      </w:r>
      <m:oMath>
        <m:r>
          <w:rPr>
            <w:rFonts w:ascii="Cambria Math" w:hAnsi="Cambria Math" w:hint="eastAsia"/>
          </w:rPr>
          <m:t xml:space="preserve"> </m:t>
        </m:r>
        <m:sSub>
          <m:sSubPr>
            <m:ctrlPr>
              <w:rPr>
                <w:rFonts w:ascii="Cambria Math" w:hAnsi="Cambria Math"/>
                <w:i/>
                <w:iCs/>
              </w:rPr>
            </m:ctrlPr>
          </m:sSubPr>
          <m:e>
            <m:r>
              <w:rPr>
                <w:rFonts w:ascii="Cambria Math" w:hAnsi="Cambria Math" w:hint="eastAsia"/>
              </w:rPr>
              <m:t>Q</m:t>
            </m:r>
            <m:ctrlPr>
              <w:rPr>
                <w:rFonts w:ascii="Cambria Math" w:hAnsi="Cambria Math" w:hint="eastAsia"/>
                <w:i/>
                <w:iCs/>
              </w:rPr>
            </m:ctrlPr>
          </m:e>
          <m:sub>
            <m:r>
              <w:rPr>
                <w:rFonts w:ascii="Cambria Math" w:hAnsi="Cambria Math"/>
              </w:rPr>
              <m:t>k</m:t>
            </m:r>
          </m:sub>
        </m:sSub>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 xml:space="preserve">I </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i</m:t>
                    </m:r>
                  </m:sub>
                </m:sSub>
                <m:r>
                  <w:rPr>
                    <w:rFonts w:ascii="Cambria Math" w:hAnsi="Cambria Math"/>
                  </w:rPr>
                  <m:t>=k</m:t>
                </m:r>
              </m:e>
            </m:d>
          </m:e>
        </m:nary>
      </m:oMath>
      <w:r w:rsidRPr="008A6038">
        <w:rPr>
          <w:rFonts w:hint="eastAsia"/>
          <w:iCs/>
        </w:rPr>
        <w:t>為在單群落樣本中出現</w:t>
      </w:r>
      <w:r w:rsidR="00FD06BC" w:rsidRPr="00FD06BC">
        <w:rPr>
          <w:rFonts w:hint="eastAsia"/>
          <w:i/>
        </w:rPr>
        <w:t>k</w:t>
      </w:r>
      <w:r w:rsidRPr="008A6038">
        <w:rPr>
          <w:rFonts w:hint="eastAsia"/>
          <w:iCs/>
        </w:rPr>
        <w:t>個區塊數。</w:t>
      </w:r>
      <w:r w:rsidRPr="008A6038">
        <w:rPr>
          <w:rFonts w:cs="Times New Roman" w:hint="eastAsia"/>
        </w:rPr>
        <w:t>並且</w:t>
      </w:r>
      <w:commentRangeStart w:id="245"/>
      <w:r w:rsidRPr="008A6038">
        <w:rPr>
          <w:rFonts w:cs="Times New Roman" w:hint="eastAsia"/>
        </w:rPr>
        <w:t>Chiu (2023)</w:t>
      </w:r>
      <w:commentRangeEnd w:id="245"/>
      <w:r w:rsidR="00BC4694" w:rsidRPr="008A6038">
        <w:rPr>
          <w:rStyle w:val="af6"/>
        </w:rPr>
        <w:commentReference w:id="245"/>
      </w:r>
      <w:r w:rsidRPr="008A6038">
        <w:rPr>
          <w:rFonts w:cs="Times New Roman" w:hint="eastAsia"/>
        </w:rPr>
        <w:t xml:space="preserve"> </w:t>
      </w:r>
      <w:r w:rsidRPr="008A6038">
        <w:rPr>
          <w:rFonts w:cs="Times New Roman" w:hint="eastAsia"/>
        </w:rPr>
        <w:t>又基於</w:t>
      </w:r>
      <w:r w:rsidRPr="008A6038">
        <w:rPr>
          <w:rFonts w:cs="Times New Roman"/>
        </w:rPr>
        <w:t>Good-Turing</w:t>
      </w:r>
      <w:r w:rsidRPr="008A6038">
        <w:rPr>
          <w:rFonts w:cs="Times New Roman" w:hint="eastAsia"/>
        </w:rPr>
        <w:t>頻率公式與柯西不等式之概念，針對單一群落的估計得出近似式：</w:t>
      </w:r>
      <m:oMath>
        <m:f>
          <m:fPr>
            <m:ctrlPr>
              <w:rPr>
                <w:rFonts w:ascii="Cambria Math" w:hAnsi="Cambria Math"/>
                <w:i/>
              </w:rPr>
            </m:ctrlPr>
          </m:fPr>
          <m:num>
            <m:r>
              <w:rPr>
                <w:rFonts w:ascii="Cambria Math" w:hAnsi="Cambria Math" w:hint="eastAsia"/>
              </w:rPr>
              <m:t>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num>
          <m:den>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hint="eastAsia"/>
              </w:rPr>
              <m:t>(T</m:t>
            </m:r>
            <m:r>
              <w:rPr>
                <w:rFonts w:ascii="Cambria Math" w:hAnsi="Cambria Math"/>
              </w:rPr>
              <m:t>-1</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num>
          <m:den>
            <m:r>
              <w:rPr>
                <w:rFonts w:ascii="Cambria Math" w:hAnsi="Cambria Math"/>
              </w:rPr>
              <m:t>2E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(T-2)</m:t>
            </m:r>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num>
          <m:den>
            <m:r>
              <w:rPr>
                <w:rFonts w:ascii="Cambria Math" w:hAnsi="Cambria Math"/>
              </w:rPr>
              <m:t>3E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3</m:t>
                    </m:r>
                  </m:sub>
                </m:sSub>
              </m:e>
            </m:d>
          </m:den>
        </m:f>
      </m:oMath>
      <w:r w:rsidRPr="008A6038">
        <w:rPr>
          <w:rFonts w:cs="Times New Roman" w:hint="eastAsia"/>
        </w:rPr>
        <w:t>。從中可以得知，在物種估計時，採取出現較少次的物種，可以更多提供未出現物種的資訊，有助於縮小物種豐富度的估計結果。根據</w:t>
      </w:r>
      <m:oMath>
        <m:r>
          <w:rPr>
            <w:rFonts w:ascii="Cambria Math" w:hAnsi="Cambria Math" w:cs="Times New Roman"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oMath>
      <w:r w:rsidRPr="008A6038">
        <w:rPr>
          <w:rFonts w:cs="Times New Roman" w:hint="eastAsia"/>
        </w:rPr>
        <w:t>，可定義出</w:t>
      </w:r>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oMath>
      <w:r w:rsidRPr="008A6038">
        <w:rPr>
          <w:rFonts w:hint="eastAsia"/>
        </w:rPr>
        <w:t>為：</w:t>
      </w:r>
    </w:p>
    <w:p w14:paraId="340258F6" w14:textId="77777777" w:rsidR="00337970" w:rsidRPr="008A6038" w:rsidRDefault="00337970" w:rsidP="00337970">
      <w:pPr>
        <w:ind w:firstLine="480"/>
      </w:pPr>
    </w:p>
    <w:p w14:paraId="591BB02E"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k</m:t>
                  </m:r>
                </m:sub>
              </m:sSub>
            </m:e>
          </m:d>
          <m:r>
            <w:rPr>
              <w:rFonts w:ascii="Cambria Math" w:hAnsi="Cambria Math" w:hint="eastAsia"/>
            </w:rPr>
            <m:t xml:space="preserve">= </m:t>
          </m:r>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 xml:space="preserve">= </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r>
                    <w:rPr>
                      <w:rFonts w:ascii="Cambria Math" w:hAnsi="Cambria Math"/>
                    </w:rPr>
                    <m:t>, if k=0</m:t>
                  </m:r>
                </m:e>
                <m:e>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α+k</m:t>
                          </m:r>
                        </m:e>
                      </m:d>
                      <m:r>
                        <w:rPr>
                          <w:rFonts w:ascii="Cambria Math" w:hAnsi="Cambria Math"/>
                        </w:rPr>
                        <m:t>Γ</m:t>
                      </m:r>
                      <m:d>
                        <m:dPr>
                          <m:ctrlPr>
                            <w:rPr>
                              <w:rFonts w:ascii="Cambria Math" w:hAnsi="Cambria Math"/>
                              <w:i/>
                            </w:rPr>
                          </m:ctrlPr>
                        </m:dPr>
                        <m:e>
                          <m:r>
                            <w:rPr>
                              <w:rFonts w:ascii="Cambria Math" w:hAnsi="Cambria Math"/>
                            </w:rPr>
                            <m:t>t+β-k</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 if k&gt;0</m:t>
                  </m:r>
                </m:e>
              </m:eqArr>
            </m:e>
          </m:d>
        </m:oMath>
      </m:oMathPara>
    </w:p>
    <w:p w14:paraId="1642B43F" w14:textId="77777777" w:rsidR="00337970" w:rsidRPr="008A6038" w:rsidRDefault="00337970" w:rsidP="00337970">
      <w:pPr>
        <w:rPr>
          <w:rFonts w:cs="Times New Roman"/>
        </w:rPr>
      </w:pPr>
    </w:p>
    <w:p w14:paraId="18099F12" w14:textId="77777777" w:rsidR="00337970" w:rsidRPr="008A6038" w:rsidRDefault="00337970" w:rsidP="00337970">
      <w:pPr>
        <w:rPr>
          <w:rFonts w:cs="Times New Roman"/>
        </w:rPr>
      </w:pPr>
      <w:r w:rsidRPr="008A6038">
        <w:rPr>
          <w:rFonts w:cs="Times New Roman" w:hint="eastAsia"/>
        </w:rPr>
        <w:t>依據上述式子可知未觀測到、僅出現在一個與兩個區塊中的豐富度的期望值為：</w:t>
      </w:r>
    </w:p>
    <w:p w14:paraId="44282245" w14:textId="77777777" w:rsidR="00337970" w:rsidRPr="008A6038" w:rsidRDefault="00337970" w:rsidP="00337970">
      <w:pPr>
        <w:ind w:firstLine="480"/>
        <w:rPr>
          <w:rFonts w:cs="Times New Roman"/>
        </w:rPr>
      </w:pPr>
    </w:p>
    <w:p w14:paraId="52B79BC3"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0</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×G</m:t>
          </m:r>
          <m:d>
            <m:dPr>
              <m:ctrlPr>
                <w:rPr>
                  <w:rFonts w:ascii="Cambria Math" w:hAnsi="Cambria Math"/>
                  <w:i/>
                </w:rPr>
              </m:ctrlPr>
            </m:dPr>
            <m:e>
              <m:r>
                <w:rPr>
                  <w:rFonts w:ascii="Cambria Math" w:hAnsi="Cambria Math"/>
                </w:rPr>
                <m:t>α, β, T</m:t>
              </m:r>
            </m:e>
          </m:d>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t+β</m:t>
                      </m:r>
                    </m:e>
                  </m:d>
                </m:num>
                <m:den>
                  <m:r>
                    <w:rPr>
                      <w:rFonts w:ascii="Cambria Math" w:hAnsi="Cambria Math"/>
                    </w:rPr>
                    <m:t>Γ</m:t>
                  </m:r>
                  <m:d>
                    <m:dPr>
                      <m:ctrlPr>
                        <w:rPr>
                          <w:rFonts w:ascii="Cambria Math" w:hAnsi="Cambria Math"/>
                          <w:i/>
                        </w:rPr>
                      </m:ctrlPr>
                    </m:dPr>
                    <m:e>
                      <m:r>
                        <w:rPr>
                          <w:rFonts w:ascii="Cambria Math" w:hAnsi="Cambria Math"/>
                        </w:rPr>
                        <m:t>t+α+β</m:t>
                      </m:r>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m:t>
                      </m:r>
                    </m:e>
                  </m:d>
                  <m:r>
                    <w:rPr>
                      <w:rFonts w:ascii="Cambria Math" w:hAnsi="Cambria Math"/>
                    </w:rPr>
                    <m:t>Γ</m:t>
                  </m:r>
                  <m:d>
                    <m:dPr>
                      <m:ctrlPr>
                        <w:rPr>
                          <w:rFonts w:ascii="Cambria Math" w:hAnsi="Cambria Math"/>
                          <w:i/>
                        </w:rPr>
                      </m:ctrlPr>
                    </m:dPr>
                    <m:e>
                      <m:r>
                        <w:rPr>
                          <w:rFonts w:ascii="Cambria Math" w:hAnsi="Cambria Math"/>
                        </w:rPr>
                        <m:t>β+T</m:t>
                      </m:r>
                    </m:e>
                  </m:d>
                </m:num>
                <m:den>
                  <m:r>
                    <w:rPr>
                      <w:rFonts w:ascii="Cambria Math" w:hAnsi="Cambria Math"/>
                    </w:rPr>
                    <m:t>Γ</m:t>
                  </m:r>
                  <m:d>
                    <m:dPr>
                      <m:ctrlPr>
                        <w:rPr>
                          <w:rFonts w:ascii="Cambria Math" w:hAnsi="Cambria Math"/>
                          <w:i/>
                        </w:rPr>
                      </m:ctrlPr>
                    </m:dPr>
                    <m:e>
                      <m:r>
                        <w:rPr>
                          <w:rFonts w:ascii="Cambria Math" w:hAnsi="Cambria Math"/>
                        </w:rPr>
                        <m:t>α+β+T</m:t>
                      </m:r>
                    </m:e>
                  </m:d>
                </m:den>
              </m:f>
            </m:e>
          </m:d>
        </m:oMath>
      </m:oMathPara>
      <w:bookmarkStart w:id="246" w:name="_Hlk156989267"/>
    </w:p>
    <w:p w14:paraId="68DF7ADA"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1</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1</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α+1</m:t>
                  </m:r>
                </m:e>
              </m:d>
              <m:r>
                <w:rPr>
                  <w:rFonts w:ascii="Cambria Math" w:hAnsi="Cambria Math"/>
                </w:rPr>
                <m:t>Γ</m:t>
              </m:r>
              <m:d>
                <m:dPr>
                  <m:ctrlPr>
                    <w:rPr>
                      <w:rFonts w:ascii="Cambria Math" w:hAnsi="Cambria Math"/>
                      <w:i/>
                    </w:rPr>
                  </m:ctrlPr>
                </m:dPr>
                <m:e>
                  <m:r>
                    <w:rPr>
                      <w:rFonts w:ascii="Cambria Math" w:hAnsi="Cambria Math"/>
                    </w:rPr>
                    <m:t>t+β-1</m:t>
                  </m:r>
                </m:e>
              </m:d>
            </m:num>
            <m:den>
              <m:r>
                <w:rPr>
                  <w:rFonts w:ascii="Cambria Math" w:hAnsi="Cambria Math"/>
                </w:rPr>
                <m:t>Γ</m:t>
              </m:r>
              <m:d>
                <m:dPr>
                  <m:ctrlPr>
                    <w:rPr>
                      <w:rFonts w:ascii="Cambria Math" w:hAnsi="Cambria Math"/>
                      <w:i/>
                    </w:rPr>
                  </m:ctrlPr>
                </m:dPr>
                <m:e>
                  <m:r>
                    <w:rPr>
                      <w:rFonts w:ascii="Cambria Math" w:hAnsi="Cambria Math"/>
                    </w:rPr>
                    <m:t>t+α+β</m:t>
                  </m:r>
                </m:e>
              </m:d>
            </m:den>
          </m:f>
        </m:oMath>
      </m:oMathPara>
      <w:bookmarkEnd w:id="246"/>
    </w:p>
    <w:p w14:paraId="6078F66D" w14:textId="77777777" w:rsidR="00337970" w:rsidRPr="008A6038" w:rsidRDefault="00337970" w:rsidP="00337970">
      <w:pPr>
        <w:ind w:firstLine="480"/>
        <w:rPr>
          <w:rFonts w:cs="Times New Roman"/>
        </w:rPr>
      </w:pPr>
      <m:oMathPara>
        <m:oMath>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hint="eastAsia"/>
                    </w:rPr>
                    <m:t>Q</m:t>
                  </m:r>
                </m:e>
                <m:sub>
                  <m:r>
                    <w:rPr>
                      <w:rFonts w:ascii="Cambria Math" w:hAnsi="Cambria Math"/>
                    </w:rPr>
                    <m:t>2</m:t>
                  </m:r>
                </m:sub>
              </m:sSub>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m:t>
          </m:r>
          <m:sSub>
            <m:sSubPr>
              <m:ctrlPr>
                <w:rPr>
                  <w:rFonts w:ascii="Cambria Math" w:hAnsi="Cambria Math"/>
                  <w:i/>
                </w:rPr>
              </m:ctrlPr>
            </m:sSubPr>
            <m:e>
              <m:r>
                <w:rPr>
                  <w:rFonts w:ascii="Cambria Math" w:hAnsi="Cambria Math" w:hint="eastAsia"/>
                </w:rPr>
                <m:t>S</m:t>
              </m:r>
            </m:e>
            <m:sub>
              <m:r>
                <w:rPr>
                  <w:rFonts w:ascii="Cambria Math" w:hAnsi="Cambria Math"/>
                </w:rPr>
                <m:t>12</m:t>
              </m:r>
            </m:sub>
          </m:sSub>
          <m:r>
            <w:rPr>
              <w:rFonts w:ascii="Cambria Math" w:hAnsi="Cambria Math"/>
            </w:rPr>
            <m:t>× G</m:t>
          </m:r>
          <m:d>
            <m:dPr>
              <m:ctrlPr>
                <w:rPr>
                  <w:rFonts w:ascii="Cambria Math" w:hAnsi="Cambria Math"/>
                  <w:i/>
                </w:rPr>
              </m:ctrlPr>
            </m:dPr>
            <m:e>
              <m:r>
                <w:rPr>
                  <w:rFonts w:ascii="Cambria Math" w:hAnsi="Cambria Math"/>
                </w:rPr>
                <m:t>α, β, T</m:t>
              </m:r>
            </m:e>
          </m:d>
          <m:d>
            <m:dPr>
              <m:ctrlPr>
                <w:rPr>
                  <w:rFonts w:ascii="Cambria Math" w:hAnsi="Cambria Math"/>
                  <w:i/>
                </w:rPr>
              </m:ctrlPr>
            </m:dPr>
            <m:e>
              <m:f>
                <m:fPr>
                  <m:type m:val="noBar"/>
                  <m:ctrlPr>
                    <w:rPr>
                      <w:rFonts w:ascii="Cambria Math" w:hAnsi="Cambria Math"/>
                      <w:i/>
                    </w:rPr>
                  </m:ctrlPr>
                </m:fPr>
                <m:num>
                  <m:r>
                    <w:rPr>
                      <w:rFonts w:ascii="Cambria Math" w:hAnsi="Cambria Math"/>
                    </w:rPr>
                    <m:t>t</m:t>
                  </m:r>
                </m:num>
                <m:den>
                  <m:r>
                    <w:rPr>
                      <w:rFonts w:ascii="Cambria Math" w:hAnsi="Cambria Math"/>
                    </w:rPr>
                    <m:t>2</m:t>
                  </m:r>
                </m:den>
              </m:f>
            </m:e>
          </m:d>
          <m:f>
            <m:fPr>
              <m:ctrlPr>
                <w:rPr>
                  <w:rFonts w:ascii="Cambria Math" w:hAnsi="Cambria Math"/>
                  <w:i/>
                </w:rPr>
              </m:ctrlPr>
            </m:fPr>
            <m:num>
              <m:r>
                <w:rPr>
                  <w:rFonts w:ascii="Cambria Math" w:hAnsi="Cambria Math"/>
                </w:rPr>
                <m:t>Γ</m:t>
              </m:r>
              <m:d>
                <m:dPr>
                  <m:ctrlPr>
                    <w:rPr>
                      <w:rFonts w:ascii="Cambria Math" w:hAnsi="Cambria Math"/>
                      <w:i/>
                    </w:rPr>
                  </m:ctrlPr>
                </m:dPr>
                <m:e>
                  <m:r>
                    <w:rPr>
                      <w:rFonts w:ascii="Cambria Math" w:hAnsi="Cambria Math"/>
                    </w:rPr>
                    <m:t>α+2</m:t>
                  </m:r>
                </m:e>
              </m:d>
              <m:r>
                <w:rPr>
                  <w:rFonts w:ascii="Cambria Math" w:hAnsi="Cambria Math"/>
                </w:rPr>
                <m:t>Γ</m:t>
              </m:r>
              <m:d>
                <m:dPr>
                  <m:ctrlPr>
                    <w:rPr>
                      <w:rFonts w:ascii="Cambria Math" w:hAnsi="Cambria Math"/>
                      <w:i/>
                    </w:rPr>
                  </m:ctrlPr>
                </m:dPr>
                <m:e>
                  <m:r>
                    <w:rPr>
                      <w:rFonts w:ascii="Cambria Math" w:hAnsi="Cambria Math"/>
                    </w:rPr>
                    <m:t>t+β-2</m:t>
                  </m:r>
                </m:e>
              </m:d>
            </m:num>
            <m:den>
              <m:r>
                <w:rPr>
                  <w:rFonts w:ascii="Cambria Math" w:hAnsi="Cambria Math"/>
                </w:rPr>
                <m:t>Γ</m:t>
              </m:r>
              <m:d>
                <m:dPr>
                  <m:ctrlPr>
                    <w:rPr>
                      <w:rFonts w:ascii="Cambria Math" w:hAnsi="Cambria Math"/>
                      <w:i/>
                    </w:rPr>
                  </m:ctrlPr>
                </m:dPr>
                <m:e>
                  <m:r>
                    <w:rPr>
                      <w:rFonts w:ascii="Cambria Math" w:hAnsi="Cambria Math"/>
                    </w:rPr>
                    <m:t>t+α+β</m:t>
                  </m:r>
                </m:e>
              </m:d>
            </m:den>
          </m:f>
        </m:oMath>
      </m:oMathPara>
    </w:p>
    <w:p w14:paraId="1B92AFC2" w14:textId="77777777" w:rsidR="00337970" w:rsidRPr="008A6038" w:rsidRDefault="00337970" w:rsidP="00337970">
      <w:pPr>
        <w:ind w:firstLine="480"/>
        <w:rPr>
          <w:iCs/>
        </w:rPr>
      </w:pPr>
    </w:p>
    <w:p w14:paraId="656D5820" w14:textId="0B0D8FFF" w:rsidR="00337970" w:rsidRPr="008A6038" w:rsidRDefault="00337970" w:rsidP="00337970">
      <w:pPr>
        <w:ind w:firstLine="480"/>
        <w:rPr>
          <w:rFonts w:cs="Times New Roman"/>
        </w:rPr>
      </w:pPr>
      <w:r w:rsidRPr="008A6038">
        <w:rPr>
          <w:rFonts w:hint="eastAsia"/>
          <w:iCs/>
        </w:rPr>
        <w:t>將隨後利用上述概念，將估計</w:t>
      </w:r>
      <w:r w:rsidRPr="008A6038">
        <w:rPr>
          <w:rFonts w:hint="eastAsia"/>
        </w:rPr>
        <w:t>推廣至兩群落</w:t>
      </w:r>
      <w:r w:rsidRPr="008A6038">
        <w:rPr>
          <w:rFonts w:cs="Times New Roman" w:hint="eastAsia"/>
        </w:rPr>
        <w:t>。令</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kl</m:t>
            </m:r>
          </m:sub>
        </m:sSub>
      </m:oMath>
      <w:r w:rsidRPr="008A6038">
        <w:rPr>
          <w:rFonts w:cs="Times New Roman" w:hint="eastAsia"/>
        </w:rPr>
        <w:t>為兩樣本的物種豐富度正好分別為</w:t>
      </w:r>
      <w:r w:rsidR="00FD06BC" w:rsidRPr="00FD06BC">
        <w:rPr>
          <w:rFonts w:cs="Times New Roman" w:hint="eastAsia"/>
          <w:i/>
          <w:iCs/>
        </w:rPr>
        <w:t>k</w:t>
      </w:r>
      <w:r w:rsidRPr="008A6038">
        <w:rPr>
          <w:rFonts w:cs="Times New Roman" w:hint="eastAsia"/>
        </w:rPr>
        <w:t>和</w:t>
      </w:r>
      <w:r w:rsidR="00FD06BC" w:rsidRPr="00FD06BC">
        <w:rPr>
          <w:rFonts w:cs="Times New Roman" w:hint="eastAsia"/>
          <w:i/>
          <w:iCs/>
        </w:rPr>
        <w:t>l</w:t>
      </w:r>
      <w:r w:rsidRPr="008A6038">
        <w:rPr>
          <w:rFonts w:cs="Times New Roman" w:hint="eastAsia"/>
        </w:rPr>
        <w:t>的平均機率：</w:t>
      </w:r>
    </w:p>
    <w:p w14:paraId="2EDABBBD" w14:textId="77777777" w:rsidR="00337970" w:rsidRPr="008A6038" w:rsidRDefault="00337970" w:rsidP="00337970">
      <w:pPr>
        <w:rPr>
          <w:rFonts w:cs="Times New Roman"/>
        </w:rPr>
      </w:pPr>
    </w:p>
    <w:p w14:paraId="1860FBA8" w14:textId="77777777" w:rsidR="00337970" w:rsidRPr="008A6038" w:rsidRDefault="00337970" w:rsidP="00337970">
      <w:pPr>
        <w:rPr>
          <w:rFonts w:cs="Times New Roman"/>
        </w:rPr>
      </w:pPr>
    </w:p>
    <w:p w14:paraId="5BA32622" w14:textId="77777777" w:rsidR="00337970" w:rsidRPr="008A6038" w:rsidRDefault="00337970" w:rsidP="00337970">
      <w:pPr>
        <w:rPr>
          <w:rFonts w:cs="Times New Roman"/>
        </w:rPr>
      </w:pPr>
    </w:p>
    <w:p w14:paraId="1CFAD8D8" w14:textId="77777777" w:rsidR="00337970" w:rsidRPr="008A6038" w:rsidRDefault="00000000" w:rsidP="00337970">
      <w:pPr>
        <w:rPr>
          <w:rFonts w:cs="Times New Roman"/>
        </w:rPr>
      </w:pPr>
      <m:oMath>
        <m:sSub>
          <m:sSubPr>
            <m:ctrlPr>
              <w:rPr>
                <w:rFonts w:ascii="Cambria Math" w:hAnsi="Cambria Math"/>
                <w:i/>
              </w:rPr>
            </m:ctrlPr>
          </m:sSubPr>
          <m:e>
            <m:r>
              <w:rPr>
                <w:rFonts w:ascii="Cambria Math" w:hAnsi="Cambria Math"/>
              </w:rPr>
              <m:t>p</m:t>
            </m:r>
          </m:e>
          <m:sub>
            <m:r>
              <w:rPr>
                <w:rFonts w:ascii="Cambria Math" w:hAnsi="Cambria Math"/>
              </w:rPr>
              <m:t>kl</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xml:space="preserve">, if k=0 and l=0 </m:t>
                </m:r>
              </m:e>
              <m:e>
                <m:sSub>
                  <m:sSubPr>
                    <m:ctrlPr>
                      <w:rPr>
                        <w:rFonts w:ascii="Cambria Math" w:hAnsi="Cambria Math"/>
                        <w:i/>
                      </w:rPr>
                    </m:ctrlPr>
                  </m:sSubPr>
                  <m:e>
                    <m:r>
                      <w:rPr>
                        <w:rFonts w:ascii="Cambria Math" w:hAnsi="Cambria Math"/>
                      </w:rPr>
                      <m:t>G</m:t>
                    </m:r>
                  </m:e>
                  <m:sub>
                    <m:r>
                      <w:rPr>
                        <w:rFonts w:ascii="Cambria Math" w:hAnsi="Cambria Math"/>
                      </w:rPr>
                      <m:t>1</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den>
                    </m:f>
                  </m:e>
                </m:d>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k=0 and l&gt;0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begChr m:val="["/>
                    <m:endChr m:val="]"/>
                    <m:ctrlPr>
                      <w:rPr>
                        <w:rFonts w:ascii="Cambria Math" w:hAnsi="Cambria Math"/>
                        <w:i/>
                      </w:rPr>
                    </m:ctrlPr>
                  </m:dPr>
                  <m:e>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m:t>
                    </m:r>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den>
                    </m:f>
                  </m:e>
                </m:d>
                <m:r>
                  <w:rPr>
                    <w:rFonts w:ascii="Cambria Math" w:hAnsi="Cambria Math"/>
                  </w:rPr>
                  <m:t>, if k&gt;0 and l=0</m:t>
                </m:r>
                <m:ctrlPr>
                  <w:rPr>
                    <w:rFonts w:ascii="Cambria Math" w:hAnsi="Cambria Math" w:cs="Cambria Math"/>
                    <w:i/>
                  </w:rPr>
                </m:ctrlPr>
              </m:e>
              <m:e>
                <m:sSub>
                  <m:sSubPr>
                    <m:ctrlPr>
                      <w:rPr>
                        <w:rFonts w:ascii="Cambria Math" w:hAnsi="Cambria Math"/>
                        <w:i/>
                      </w:rPr>
                    </m:ctrlPr>
                  </m:sSubPr>
                  <m:e>
                    <m:r>
                      <w:rPr>
                        <w:rFonts w:ascii="Cambria Math" w:hAnsi="Cambria Math"/>
                      </w:rPr>
                      <m:t>G</m:t>
                    </m:r>
                  </m:e>
                  <m:sub>
                    <m:r>
                      <w:rPr>
                        <w:rFonts w:ascii="Cambria Math" w:hAnsi="Cambria Math"/>
                      </w:rPr>
                      <m:t>1</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k</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+k</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-k</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sSub>
                  <m:sSubPr>
                    <m:ctrlPr>
                      <w:rPr>
                        <w:rFonts w:ascii="Cambria Math" w:hAnsi="Cambria Math"/>
                        <w:i/>
                      </w:rPr>
                    </m:ctrlPr>
                  </m:sSubPr>
                  <m:e>
                    <m:r>
                      <w:rPr>
                        <w:rFonts w:ascii="Cambria Math" w:hAnsi="Cambria Math"/>
                      </w:rPr>
                      <m:t>G</m:t>
                    </m:r>
                  </m:e>
                  <m:sub>
                    <m:r>
                      <w:rPr>
                        <w:rFonts w:ascii="Cambria Math" w:hAnsi="Cambria Math"/>
                      </w:rPr>
                      <m:t>2</m:t>
                    </m:r>
                  </m:sub>
                </m:sSub>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l</m:t>
                        </m:r>
                      </m:den>
                    </m:f>
                  </m:e>
                </m:d>
                <m:f>
                  <m:fPr>
                    <m:ctrlPr>
                      <w:rPr>
                        <w:rFonts w:ascii="Cambria Math" w:hAnsi="Cambria Math"/>
                        <w:i/>
                      </w:rPr>
                    </m:ctrlPr>
                  </m:fPr>
                  <m:num>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+l</m:t>
                        </m:r>
                      </m:e>
                    </m:d>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-l</m:t>
                        </m:r>
                      </m:e>
                    </m:d>
                  </m:num>
                  <m:den>
                    <m: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r>
                  <w:rPr>
                    <w:rFonts w:ascii="Cambria Math" w:hAnsi="Cambria Math"/>
                  </w:rPr>
                  <m:t>, if k&gt;0 and l&gt;0</m:t>
                </m:r>
              </m:e>
            </m:eqArr>
          </m:e>
        </m:d>
      </m:oMath>
      <w:r w:rsidR="00337970" w:rsidRPr="008A6038">
        <w:rPr>
          <w:rFonts w:cs="Times New Roman"/>
        </w:rPr>
        <w:t xml:space="preserve"> </w:t>
      </w:r>
    </w:p>
    <w:p w14:paraId="5E5D9EEC" w14:textId="77777777" w:rsidR="00337970" w:rsidRPr="008A6038" w:rsidRDefault="00337970" w:rsidP="00337970">
      <w:pPr>
        <w:ind w:firstLine="480"/>
        <w:rPr>
          <w:rFonts w:cs="Times New Roman"/>
        </w:rPr>
      </w:pPr>
    </w:p>
    <w:p w14:paraId="48A6B660" w14:textId="09A410FB" w:rsidR="00337970" w:rsidRPr="008A6038" w:rsidRDefault="00337970" w:rsidP="00337970">
      <w:pPr>
        <w:ind w:firstLine="480"/>
        <w:rPr>
          <w:iCs/>
        </w:rPr>
      </w:pPr>
      <w:r w:rsidRPr="008A6038">
        <w:rPr>
          <w:rFonts w:cs="Times New Roman" w:hint="eastAsia"/>
        </w:rPr>
        <w:t>隨後又令</w:t>
      </w:r>
      <m:oMath>
        <m:sSub>
          <m:sSubPr>
            <m:ctrlPr>
              <w:rPr>
                <w:rFonts w:ascii="Cambria Math" w:hAnsi="Cambria Math" w:cs="Times New Roman"/>
                <w:i/>
              </w:rPr>
            </m:ctrlPr>
          </m:sSubPr>
          <m:e>
            <m:r>
              <w:rPr>
                <w:rFonts w:ascii="Cambria Math" w:hAnsi="Cambria Math" w:cs="Times New Roman" w:hint="eastAsia"/>
              </w:rPr>
              <m:t>Q</m:t>
            </m:r>
          </m:e>
          <m:sub>
            <m:r>
              <w:rPr>
                <w:rFonts w:ascii="Cambria Math" w:hAnsi="Cambria Math" w:cs="Times New Roman" w:hint="eastAsia"/>
              </w:rPr>
              <m:t>k</m:t>
            </m:r>
            <m:r>
              <w:rPr>
                <w:rFonts w:ascii="Cambria Math" w:hAnsi="Cambria Math" w:cs="Times New Roman"/>
              </w:rPr>
              <m:t>l</m:t>
            </m:r>
          </m:sub>
        </m:sSub>
        <m:r>
          <w:rPr>
            <w:rFonts w:ascii="Cambria Math" w:hAnsi="Cambria Math" w:cs="Times New Roman"/>
          </w:rPr>
          <m:t xml:space="preserve"> = </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i=1</m:t>
            </m:r>
          </m:sub>
          <m:sup>
            <m:r>
              <w:rPr>
                <w:rFonts w:ascii="Cambria Math" w:hAnsi="Cambria Math" w:cs="Times New Roman"/>
              </w:rPr>
              <m:t>S</m:t>
            </m:r>
          </m:sup>
        </m:sSubSup>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k </m:t>
        </m:r>
        <m:r>
          <w:rPr>
            <w:rFonts w:ascii="Cambria Math" w:hAnsi="Cambria Math" w:cs="Times New Roman" w:hint="eastAsia"/>
          </w:rPr>
          <m:t>&amp;</m:t>
        </m:r>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 l) </m:t>
        </m:r>
      </m:oMath>
      <w:r w:rsidRPr="008A6038">
        <w:rPr>
          <w:rFonts w:cs="Times New Roman" w:hint="eastAsia"/>
        </w:rPr>
        <w:t>為在樣本中第一群落出現</w:t>
      </w:r>
      <w:r w:rsidR="00683B81" w:rsidRPr="00683B81">
        <w:rPr>
          <w:rFonts w:cs="Times New Roman" w:hint="eastAsia"/>
          <w:i/>
          <w:iCs/>
        </w:rPr>
        <w:t>k</w:t>
      </w:r>
      <w:r w:rsidRPr="008A6038">
        <w:rPr>
          <w:rFonts w:cs="Times New Roman" w:hint="eastAsia"/>
        </w:rPr>
        <w:t>次且第二群即出現</w:t>
      </w:r>
      <w:r w:rsidR="00683B81" w:rsidRPr="00683B81">
        <w:rPr>
          <w:rFonts w:cs="Times New Roman" w:hint="eastAsia"/>
          <w:i/>
          <w:iCs/>
        </w:rPr>
        <w:t>l</w:t>
      </w:r>
      <w:r w:rsidRPr="008A6038">
        <w:rPr>
          <w:rFonts w:cs="Times New Roman" w:hint="eastAsia"/>
        </w:rPr>
        <w:t>次的區塊數，則</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hint="eastAsia"/>
              </w:rPr>
              <m:t>12</m:t>
            </m:r>
          </m:sub>
        </m:sSub>
      </m:oMath>
      <w:r w:rsidRPr="008A6038">
        <w:rPr>
          <w:rFonts w:cs="Times New Roman" w:hint="eastAsia"/>
        </w:rPr>
        <w:t>為樣本中觀測到的共同物種數量，</w:t>
      </w:r>
      <m:oMath>
        <m:sSub>
          <m:sSubPr>
            <m:ctrlPr>
              <w:rPr>
                <w:rFonts w:ascii="Cambria Math" w:hAnsi="Cambria Math" w:cs="Times New Roman"/>
                <w:i/>
              </w:rPr>
            </m:ctrlPr>
          </m:sSubPr>
          <m:e>
            <m:r>
              <w:rPr>
                <w:rFonts w:ascii="Cambria Math" w:hAnsi="Cambria Math" w:cs="Times New Roman" w:hint="eastAsia"/>
              </w:rPr>
              <m:t>D</m:t>
            </m:r>
          </m:e>
          <m:sub>
            <m:r>
              <w:rPr>
                <w:rFonts w:ascii="Cambria Math" w:hAnsi="Cambria Math" w:cs="Times New Roman"/>
              </w:rPr>
              <m:t>12</m:t>
            </m:r>
          </m:sub>
        </m:sSub>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k=1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sup>
        </m:sSubSup>
        <m:sSubSup>
          <m:sSubSupPr>
            <m:ctrlPr>
              <w:rPr>
                <w:rFonts w:ascii="Cambria Math" w:hAnsi="Cambria Math" w:cs="Times New Roman"/>
                <w:i/>
              </w:rPr>
            </m:ctrlPr>
          </m:sSubSupPr>
          <m:e>
            <m:r>
              <w:rPr>
                <w:rFonts w:ascii="Cambria Math" w:hAnsi="Cambria Math" w:cs="Times New Roman"/>
              </w:rPr>
              <m:t>∑</m:t>
            </m:r>
          </m:e>
          <m:sub>
            <m:r>
              <w:rPr>
                <w:rFonts w:ascii="Cambria Math" w:hAnsi="Cambria Math" w:cs="Times New Roman"/>
              </w:rPr>
              <m:t>l=1</m:t>
            </m:r>
          </m:sub>
          <m:sup>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sup>
        </m:sSubSup>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kl</m:t>
            </m:r>
          </m:sub>
        </m:sSub>
      </m:oMath>
      <w:r w:rsidRPr="008A6038">
        <w:rPr>
          <w:rFonts w:cs="Times New Roman" w:hint="eastAsia"/>
        </w:rPr>
        <w:t>。藉此，</w:t>
      </w:r>
      <w:r w:rsidRPr="008A6038">
        <w:rPr>
          <w:rFonts w:hint="eastAsia"/>
          <w:iCs/>
        </w:rPr>
        <w:t>可獲得在第一群落中分別出現未觀測到以及一至二個區塊，且同時在第二群落中出現過至少一次的期望值：</w:t>
      </w:r>
    </w:p>
    <w:p w14:paraId="3EAF5745" w14:textId="77777777" w:rsidR="00337970" w:rsidRPr="008A6038" w:rsidRDefault="00337970" w:rsidP="00337970">
      <w:pPr>
        <w:rPr>
          <w:rFonts w:cs="Times New Roman"/>
          <w:iCs/>
        </w:rPr>
      </w:pPr>
    </w:p>
    <w:tbl>
      <w:tblPr>
        <w:tblStyle w:val="1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337970" w:rsidRPr="008A6038" w14:paraId="04764C48" w14:textId="77777777" w:rsidTr="008518E2">
        <w:trPr>
          <w:jc w:val="center"/>
        </w:trPr>
        <w:tc>
          <w:tcPr>
            <w:tcW w:w="0" w:type="auto"/>
            <w:vAlign w:val="center"/>
          </w:tcPr>
          <w:p w14:paraId="67B3B619" w14:textId="77777777" w:rsidR="00337970" w:rsidRPr="008A6038" w:rsidRDefault="00337970" w:rsidP="008518E2">
            <w:pPr>
              <w:jc w:val="center"/>
              <w:rPr>
                <w:rFonts w:ascii="Times New Roman" w:eastAsia="標楷體" w:hAnsi="Times New Roman"/>
                <w:iCs/>
                <w:szCs w:val="24"/>
              </w:rPr>
            </w:pPr>
            <m:oMathPara>
              <m:oMath>
                <m:r>
                  <w:rPr>
                    <w:rFonts w:ascii="Cambria Math" w:eastAsia="標楷體" w:hAnsi="Cambria Math"/>
                    <w:szCs w:val="24"/>
                  </w:rPr>
                  <m:t>E</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Q</m:t>
                        </m:r>
                      </m:e>
                      <m:sub>
                        <m:r>
                          <w:rPr>
                            <w:rFonts w:ascii="Cambria Math" w:eastAsia="標楷體" w:hAnsi="Cambria Math"/>
                            <w:szCs w:val="24"/>
                          </w:rPr>
                          <m:t>0+</m:t>
                        </m:r>
                      </m:sub>
                    </m:sSub>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i</m:t>
                        </m:r>
                      </m:sub>
                    </m:sSub>
                    <m:r>
                      <w:rPr>
                        <w:rFonts w:ascii="Cambria Math" w:eastAsia="標楷體" w:hAnsi="Cambria Math"/>
                        <w:szCs w:val="24"/>
                      </w:rPr>
                      <m:t>=0</m:t>
                    </m:r>
                  </m:e>
                </m:d>
                <m:r>
                  <w:rPr>
                    <w:rFonts w:ascii="Cambria Math" w:eastAsia="標楷體" w:hAnsi="Cambria Math"/>
                    <w:szCs w:val="24"/>
                  </w:rPr>
                  <m:t>×</m:t>
                </m:r>
                <m:d>
                  <m:dPr>
                    <m:ctrlPr>
                      <w:rPr>
                        <w:rFonts w:ascii="Cambria Math" w:eastAsia="標楷體" w:hAnsi="Cambria Math"/>
                        <w:i/>
                        <w:szCs w:val="24"/>
                      </w:rPr>
                    </m:ctrlPr>
                  </m:dPr>
                  <m:e>
                    <m:r>
                      <w:rPr>
                        <w:rFonts w:ascii="Cambria Math" w:eastAsia="標楷體" w:hAnsi="Cambria Math"/>
                        <w:szCs w:val="24"/>
                      </w:rPr>
                      <m:t>1-P</m:t>
                    </m:r>
                    <m:d>
                      <m:dPr>
                        <m:ctrlPr>
                          <w:rPr>
                            <w:rFonts w:ascii="Cambria Math" w:eastAsia="標楷體" w:hAnsi="Cambria Math"/>
                            <w:i/>
                            <w:szCs w:val="24"/>
                          </w:rPr>
                        </m:ctrlPr>
                      </m:dPr>
                      <m:e>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i</m:t>
                            </m:r>
                          </m:sub>
                        </m:sSub>
                        <m:r>
                          <w:rPr>
                            <w:rFonts w:ascii="Cambria Math" w:eastAsia="標楷體" w:hAnsi="Cambria Math"/>
                            <w:szCs w:val="24"/>
                          </w:rPr>
                          <m:t>=0</m:t>
                        </m:r>
                      </m:e>
                    </m:d>
                  </m:e>
                </m:d>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szCs w:val="24"/>
                  </w:rPr>
                  <m:t>×</m:t>
                </m:r>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szCs w:val="24"/>
                  </w:rPr>
                  <m:t>×</m:t>
                </m:r>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e>
                        </m:d>
                      </m:den>
                    </m:f>
                  </m:e>
                </m:d>
                <m:r>
                  <w:rPr>
                    <w:rFonts w:ascii="Cambria Math" w:eastAsia="標楷體" w:hAnsi="Cambria Math"/>
                    <w:szCs w:val="24"/>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F978FD9" w14:textId="57FFDC4F" w:rsidR="00337970" w:rsidRPr="008A6038" w:rsidRDefault="00153C0B" w:rsidP="008518E2">
            <w:pPr>
              <w:jc w:val="center"/>
              <w:rPr>
                <w:rFonts w:ascii="Times New Roman" w:eastAsia="標楷體" w:hAnsi="Times New Roman"/>
                <w:szCs w:val="24"/>
              </w:rPr>
            </w:pPr>
            <w:bookmarkStart w:id="247" w:name="_Ref162347308"/>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9D47CB">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9D47CB">
              <w:rPr>
                <w:rFonts w:ascii="Times New Roman" w:eastAsia="標楷體" w:hAnsi="Times New Roman"/>
                <w:noProof/>
              </w:rPr>
              <w:t>4</w:t>
            </w:r>
            <w:r w:rsidRPr="008A6038">
              <w:fldChar w:fldCharType="end"/>
            </w:r>
            <w:bookmarkEnd w:id="247"/>
            <w:r w:rsidRPr="008A6038">
              <w:rPr>
                <w:rFonts w:ascii="Times New Roman" w:eastAsia="標楷體" w:hAnsi="Times New Roman"/>
              </w:rPr>
              <w:t>)</w:t>
            </w:r>
          </w:p>
        </w:tc>
      </w:tr>
      <w:tr w:rsidR="00337970" w:rsidRPr="008A6038" w14:paraId="2E0C9D8E" w14:textId="77777777" w:rsidTr="008518E2">
        <w:trPr>
          <w:jc w:val="center"/>
        </w:trPr>
        <w:tc>
          <w:tcPr>
            <w:tcW w:w="0" w:type="auto"/>
            <w:vAlign w:val="center"/>
          </w:tcPr>
          <w:p w14:paraId="49590E78" w14:textId="77777777" w:rsidR="00337970" w:rsidRPr="008A6038" w:rsidRDefault="00337970" w:rsidP="008518E2">
            <w:pPr>
              <w:jc w:val="center"/>
              <w:rPr>
                <w:rFonts w:ascii="Times New Roman" w:eastAsia="標楷體" w:hAnsi="Times New Roman"/>
                <w:i/>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1+</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=1</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d>
                  <m:dPr>
                    <m:ctrlPr>
                      <w:rPr>
                        <w:rFonts w:ascii="Cambria Math" w:eastAsia="標楷體" w:hAnsi="Cambria Math"/>
                        <w:i/>
                      </w:rPr>
                    </m:ctrlPr>
                  </m:dPr>
                  <m:e>
                    <m:f>
                      <m:fPr>
                        <m:type m:val="noBar"/>
                        <m:ctrlPr>
                          <w:rPr>
                            <w:rFonts w:ascii="Cambria Math" w:eastAsia="標楷體" w:hAnsi="Cambria Math"/>
                            <w:i/>
                          </w:rPr>
                        </m:ctrlPr>
                      </m:fPr>
                      <m:num>
                        <m:r>
                          <w:rPr>
                            <w:rFonts w:ascii="Cambria Math" w:eastAsia="標楷體" w:hAnsi="Cambria Math"/>
                          </w:rPr>
                          <m:t>t</m:t>
                        </m:r>
                      </m:num>
                      <m:den>
                        <m:r>
                          <w:rPr>
                            <w:rFonts w:ascii="Cambria Math" w:eastAsia="標楷體" w:hAnsi="Cambria Math"/>
                          </w:rPr>
                          <m:t>1</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+1</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-1</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4F98A55C" w14:textId="0BD69328" w:rsidR="00337970" w:rsidRPr="008A6038" w:rsidRDefault="00153C0B" w:rsidP="008518E2">
            <w:pPr>
              <w:jc w:val="center"/>
              <w:rPr>
                <w:rFonts w:ascii="Times New Roman" w:eastAsia="標楷體" w:hAnsi="Times New Roman"/>
              </w:rPr>
            </w:pPr>
            <w:bookmarkStart w:id="248" w:name="_Ref162347330"/>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9D47CB">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9D47CB">
              <w:rPr>
                <w:rFonts w:ascii="Times New Roman" w:eastAsia="標楷體" w:hAnsi="Times New Roman"/>
                <w:noProof/>
              </w:rPr>
              <w:t>5</w:t>
            </w:r>
            <w:r w:rsidRPr="008A6038">
              <w:fldChar w:fldCharType="end"/>
            </w:r>
            <w:bookmarkEnd w:id="248"/>
            <w:r w:rsidRPr="008A6038">
              <w:rPr>
                <w:rFonts w:ascii="Times New Roman" w:eastAsia="標楷體" w:hAnsi="Times New Roman"/>
              </w:rPr>
              <w:t>)</w:t>
            </w:r>
          </w:p>
        </w:tc>
      </w:tr>
      <w:tr w:rsidR="00337970" w:rsidRPr="008A6038" w14:paraId="7008A026" w14:textId="77777777" w:rsidTr="008518E2">
        <w:trPr>
          <w:jc w:val="center"/>
        </w:trPr>
        <w:tc>
          <w:tcPr>
            <w:tcW w:w="0" w:type="auto"/>
            <w:vAlign w:val="center"/>
          </w:tcPr>
          <w:p w14:paraId="35050FFA" w14:textId="77777777" w:rsidR="00337970" w:rsidRPr="008A6038" w:rsidRDefault="00337970" w:rsidP="008518E2">
            <w:pPr>
              <w:jc w:val="center"/>
              <w:rPr>
                <w:rFonts w:ascii="Times New Roman" w:eastAsia="標楷體" w:hAnsi="Times New Roman"/>
              </w:rPr>
            </w:pPr>
            <m:oMathPara>
              <m:oMath>
                <m:r>
                  <w:rPr>
                    <w:rFonts w:ascii="Cambria Math" w:eastAsia="標楷體" w:hAnsi="Cambria Math"/>
                  </w:rPr>
                  <m:t>E</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Q</m:t>
                        </m:r>
                      </m:e>
                      <m:sub>
                        <m:r>
                          <w:rPr>
                            <w:rFonts w:ascii="Cambria Math" w:eastAsia="標楷體" w:hAnsi="Cambria Math"/>
                          </w:rPr>
                          <m:t>2+</m:t>
                        </m:r>
                      </m:sub>
                    </m:sSub>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i</m:t>
                        </m:r>
                      </m:sub>
                    </m:sSub>
                    <m:r>
                      <w:rPr>
                        <w:rFonts w:ascii="Cambria Math" w:eastAsia="標楷體" w:hAnsi="Cambria Math"/>
                      </w:rPr>
                      <m:t>=2</m:t>
                    </m:r>
                  </m:e>
                </m:d>
                <m:r>
                  <w:rPr>
                    <w:rFonts w:ascii="Cambria Math" w:eastAsia="標楷體" w:hAnsi="Cambria Math"/>
                  </w:rPr>
                  <m:t>×</m:t>
                </m:r>
                <m:d>
                  <m:dPr>
                    <m:ctrlPr>
                      <w:rPr>
                        <w:rFonts w:ascii="Cambria Math" w:eastAsia="標楷體" w:hAnsi="Cambria Math"/>
                        <w:i/>
                      </w:rPr>
                    </m:ctrlPr>
                  </m:dPr>
                  <m:e>
                    <m:r>
                      <w:rPr>
                        <w:rFonts w:ascii="Cambria Math" w:eastAsia="標楷體" w:hAnsi="Cambria Math"/>
                      </w:rPr>
                      <m:t>1-P</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i</m:t>
                            </m:r>
                          </m:sub>
                        </m:sSub>
                        <m:r>
                          <w:rPr>
                            <w:rFonts w:ascii="Cambria Math" w:eastAsia="標楷體" w:hAnsi="Cambria Math"/>
                          </w:rPr>
                          <m:t>=0</m:t>
                        </m:r>
                      </m:e>
                    </m:d>
                  </m:e>
                </m:d>
                <m:r>
                  <w:rPr>
                    <w:rFonts w:ascii="Cambria Math" w:eastAsia="標楷體" w:hAnsi="Cambria Math"/>
                  </w:rPr>
                  <m:t>=</m:t>
                </m:r>
                <m:sSub>
                  <m:sSubPr>
                    <m:ctrlPr>
                      <w:rPr>
                        <w:rFonts w:ascii="Cambria Math" w:eastAsia="標楷體" w:hAnsi="Cambria Math"/>
                        <w:i/>
                        <w:szCs w:val="24"/>
                      </w:rPr>
                    </m:ctrlPr>
                  </m:sSubPr>
                  <m:e>
                    <m:r>
                      <w:rPr>
                        <w:rFonts w:ascii="Cambria Math" w:eastAsia="標楷體" w:hAnsi="Cambria Math"/>
                        <w:szCs w:val="24"/>
                      </w:rPr>
                      <m:t>S</m:t>
                    </m:r>
                  </m:e>
                  <m:sub>
                    <m:r>
                      <w:rPr>
                        <w:rFonts w:ascii="Cambria Math" w:eastAsia="標楷體" w:hAnsi="Cambria Math"/>
                        <w:szCs w:val="24"/>
                      </w:rPr>
                      <m:t>12</m:t>
                    </m:r>
                  </m:sub>
                </m:sSub>
                <m:r>
                  <w:rPr>
                    <w:rFonts w:ascii="Cambria Math" w:eastAsia="標楷體" w:hAnsi="Cambria Math"/>
                  </w:rPr>
                  <m:t>×G</m:t>
                </m:r>
                <m:d>
                  <m:dPr>
                    <m:ctrlPr>
                      <w:rPr>
                        <w:rFonts w:ascii="Cambria Math" w:eastAsia="標楷體" w:hAnsi="Cambria Math"/>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ctrlPr>
                      <w:rPr>
                        <w:rFonts w:ascii="Cambria Math" w:eastAsia="標楷體" w:hAnsi="Cambria Math"/>
                        <w:i/>
                      </w:rPr>
                    </m:ctrlPr>
                  </m:e>
                </m:d>
                <m:r>
                  <w:rPr>
                    <w:rFonts w:ascii="Cambria Math" w:eastAsia="標楷體" w:hAnsi="Cambria Math"/>
                  </w:rPr>
                  <m:t>×</m:t>
                </m:r>
                <m:d>
                  <m:dPr>
                    <m:ctrlPr>
                      <w:rPr>
                        <w:rFonts w:ascii="Cambria Math" w:eastAsia="標楷體" w:hAnsi="Cambria Math"/>
                        <w:i/>
                      </w:rPr>
                    </m:ctrlPr>
                  </m:dPr>
                  <m:e>
                    <m:f>
                      <m:fPr>
                        <m:type m:val="noBar"/>
                        <m:ctrlPr>
                          <w:rPr>
                            <w:rFonts w:ascii="Cambria Math" w:eastAsia="標楷體" w:hAnsi="Cambria Math"/>
                            <w:i/>
                          </w:rPr>
                        </m:ctrlPr>
                      </m:fPr>
                      <m:num>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num>
                      <m:den>
                        <m:r>
                          <w:rPr>
                            <w:rFonts w:ascii="Cambria Math" w:eastAsia="標楷體" w:hAnsi="Cambria Math"/>
                          </w:rPr>
                          <m:t>2</m:t>
                        </m:r>
                      </m:den>
                    </m:f>
                  </m:e>
                </m:d>
                <m:d>
                  <m:dPr>
                    <m:ctrlPr>
                      <w:rPr>
                        <w:rFonts w:ascii="Cambria Math" w:eastAsia="標楷體" w:hAnsi="Cambria Math"/>
                        <w:i/>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1</m:t>
                                </m:r>
                              </m:sub>
                            </m:sSub>
                            <m:r>
                              <w:rPr>
                                <w:rFonts w:ascii="Cambria Math" w:eastAsia="標楷體" w:hAnsi="Cambria Math"/>
                              </w:rPr>
                              <m:t>+2</m:t>
                            </m:r>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r>
                              <w:rPr>
                                <w:rFonts w:ascii="Cambria Math" w:eastAsia="標楷體" w:hAnsi="Cambria Math"/>
                              </w:rPr>
                              <m:t>-2</m:t>
                            </m:r>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1</m:t>
                                </m:r>
                              </m:sub>
                            </m:sSub>
                            <m:r>
                              <w:rPr>
                                <w:rFonts w:ascii="Cambria Math" w:eastAsia="標楷體" w:hAnsi="Cambria Math"/>
                              </w:rPr>
                              <m:t>+α+</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1</m:t>
                                </m:r>
                              </m:sub>
                            </m:sSub>
                          </m:e>
                        </m:d>
                      </m:den>
                    </m:f>
                  </m:e>
                </m:d>
                <m:r>
                  <w:rPr>
                    <w:rFonts w:ascii="Cambria Math" w:eastAsia="標楷體" w:hAnsi="Cambria Math"/>
                  </w:rPr>
                  <m:t>×</m:t>
                </m:r>
                <m:d>
                  <m:dPr>
                    <m:begChr m:val="{"/>
                    <m:endChr m:val="}"/>
                    <m:ctrlPr>
                      <w:rPr>
                        <w:rFonts w:ascii="Cambria Math" w:eastAsia="標楷體" w:hAnsi="Cambria Math"/>
                        <w:i/>
                        <w:szCs w:val="24"/>
                      </w:rPr>
                    </m:ctrlPr>
                  </m:dPr>
                  <m:e>
                    <m:r>
                      <w:rPr>
                        <w:rFonts w:ascii="Cambria Math" w:eastAsia="標楷體" w:hAnsi="Cambria Math"/>
                        <w:szCs w:val="24"/>
                      </w:rPr>
                      <m:t>1-</m:t>
                    </m:r>
                    <m:r>
                      <w:rPr>
                        <w:rFonts w:ascii="Cambria Math" w:eastAsia="標楷體" w:hAnsi="Cambria Math"/>
                      </w:rPr>
                      <m:t>G</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
                      <m:dPr>
                        <m:begChr m:val="["/>
                        <m:endChr m:val="]"/>
                        <m:ctrlPr>
                          <w:rPr>
                            <w:rFonts w:ascii="Cambria Math" w:eastAsia="標楷體" w:hAnsi="Cambria Math"/>
                            <w:i/>
                            <w:szCs w:val="24"/>
                          </w:rPr>
                        </m:ctrlPr>
                      </m:dPr>
                      <m:e>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e>
                            </m:d>
                          </m:den>
                        </m:f>
                        <m:r>
                          <w:rPr>
                            <w:rFonts w:ascii="Cambria Math" w:eastAsia="標楷體" w:hAnsi="Cambria Math"/>
                          </w:rPr>
                          <m:t>-</m:t>
                        </m:r>
                        <m:f>
                          <m:fPr>
                            <m:ctrlPr>
                              <w:rPr>
                                <w:rFonts w:ascii="Cambria Math" w:eastAsia="標楷體" w:hAnsi="Cambria Math"/>
                                <w:i/>
                              </w:rPr>
                            </m:ctrlPr>
                          </m:fPr>
                          <m:num>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e>
                            </m:d>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num>
                          <m:den>
                            <m:r>
                              <m:rPr>
                                <m:sty m:val="p"/>
                              </m:rPr>
                              <w:rPr>
                                <w:rFonts w:ascii="Cambria Math" w:eastAsia="標楷體" w:hAnsi="Cambria Math"/>
                              </w:rPr>
                              <m:t>Γ</m:t>
                            </m:r>
                            <m:d>
                              <m:dPr>
                                <m:ctrlPr>
                                  <w:rPr>
                                    <w:rFonts w:ascii="Cambria Math" w:eastAsia="標楷體" w:hAnsi="Cambria Math"/>
                                    <w:i/>
                                  </w:rPr>
                                </m:ctrlPr>
                              </m:dPr>
                              <m:e>
                                <m:sSub>
                                  <m:sSubPr>
                                    <m:ctrlPr>
                                      <w:rPr>
                                        <w:rFonts w:ascii="Cambria Math" w:eastAsia="標楷體" w:hAnsi="Cambria Math"/>
                                        <w:i/>
                                      </w:rPr>
                                    </m:ctrlPr>
                                  </m:sSubPr>
                                  <m:e>
                                    <m:r>
                                      <w:rPr>
                                        <w:rFonts w:ascii="Cambria Math" w:eastAsia="標楷體" w:hAnsi="Cambria Math"/>
                                      </w:rPr>
                                      <m:t>α</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β</m:t>
                                    </m:r>
                                  </m:e>
                                  <m:sub>
                                    <m:r>
                                      <w:rPr>
                                        <w:rFonts w:ascii="Cambria Math" w:eastAsia="標楷體" w:hAnsi="Cambria Math"/>
                                      </w:rPr>
                                      <m:t>2</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T</m:t>
                                    </m:r>
                                  </m:e>
                                  <m:sub>
                                    <m:r>
                                      <w:rPr>
                                        <w:rFonts w:ascii="Cambria Math" w:eastAsia="標楷體" w:hAnsi="Cambria Math"/>
                                      </w:rPr>
                                      <m:t>2</m:t>
                                    </m:r>
                                  </m:sub>
                                </m:sSub>
                              </m:e>
                            </m:d>
                          </m:den>
                        </m:f>
                      </m:e>
                    </m:d>
                  </m:e>
                </m:d>
              </m:oMath>
            </m:oMathPara>
          </w:p>
        </w:tc>
        <w:tc>
          <w:tcPr>
            <w:tcW w:w="0" w:type="auto"/>
            <w:vAlign w:val="center"/>
          </w:tcPr>
          <w:p w14:paraId="0070520E" w14:textId="40DA393B" w:rsidR="00337970" w:rsidRPr="008A6038" w:rsidRDefault="00153C0B" w:rsidP="008518E2">
            <w:pPr>
              <w:jc w:val="center"/>
              <w:rPr>
                <w:rFonts w:ascii="Times New Roman" w:eastAsia="標楷體" w:hAnsi="Times New Roman"/>
              </w:rPr>
            </w:pP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STYLEREF 1 \s </w:instrText>
            </w:r>
            <w:r w:rsidRPr="008A6038">
              <w:fldChar w:fldCharType="separate"/>
            </w:r>
            <w:r w:rsidR="009D47CB">
              <w:rPr>
                <w:rFonts w:ascii="Times New Roman" w:eastAsia="標楷體" w:hAnsi="Times New Roman"/>
                <w:noProof/>
              </w:rPr>
              <w:t>3</w:t>
            </w:r>
            <w:r w:rsidRPr="008A6038">
              <w:fldChar w:fldCharType="end"/>
            </w:r>
            <w:r w:rsidRPr="008A6038">
              <w:rPr>
                <w:rFonts w:ascii="Times New Roman" w:eastAsia="標楷體" w:hAnsi="Times New Roman"/>
              </w:rPr>
              <w:t>.</w:t>
            </w:r>
            <w:r w:rsidRPr="008A6038">
              <w:fldChar w:fldCharType="begin"/>
            </w:r>
            <w:r w:rsidRPr="008A6038">
              <w:rPr>
                <w:rFonts w:ascii="Times New Roman" w:eastAsia="標楷體" w:hAnsi="Times New Roman"/>
              </w:rPr>
              <w:instrText xml:space="preserve"> SEQ ( \* ARABIC \s 1 </w:instrText>
            </w:r>
            <w:r w:rsidRPr="008A6038">
              <w:fldChar w:fldCharType="separate"/>
            </w:r>
            <w:r w:rsidR="009D47CB">
              <w:rPr>
                <w:rFonts w:ascii="Times New Roman" w:eastAsia="標楷體" w:hAnsi="Times New Roman"/>
                <w:noProof/>
              </w:rPr>
              <w:t>6</w:t>
            </w:r>
            <w:r w:rsidRPr="008A6038">
              <w:fldChar w:fldCharType="end"/>
            </w:r>
            <w:r w:rsidRPr="008A6038">
              <w:rPr>
                <w:rFonts w:ascii="Times New Roman" w:eastAsia="標楷體" w:hAnsi="Times New Roman"/>
              </w:rPr>
              <w:t>)</w:t>
            </w:r>
          </w:p>
        </w:tc>
      </w:tr>
    </w:tbl>
    <w:p w14:paraId="15F4D36F" w14:textId="6B72BDD5" w:rsidR="00337970" w:rsidRPr="008A6038" w:rsidRDefault="00153C0B" w:rsidP="00153C0B">
      <w:pPr>
        <w:pStyle w:val="af1"/>
        <w:rPr>
          <w:rFonts w:cs="Times New Roman"/>
        </w:rPr>
      </w:pPr>
      <w:r w:rsidRPr="008A6038">
        <w:t xml:space="preserve"> </w:t>
      </w:r>
    </w:p>
    <w:p w14:paraId="6C60117A" w14:textId="6A2A2DE1" w:rsidR="00337970" w:rsidRPr="008A6038" w:rsidRDefault="00337970" w:rsidP="00337970">
      <w:pPr>
        <w:rPr>
          <w:rFonts w:cs="Times New Roman"/>
        </w:rPr>
      </w:pPr>
      <w:r w:rsidRPr="008A6038">
        <w:rPr>
          <w:rFonts w:cs="Times New Roman" w:hint="eastAsia"/>
        </w:rPr>
        <w:t>依據式</w:t>
      </w:r>
      <w:r w:rsidRPr="008A6038">
        <w:rPr>
          <w:rFonts w:cs="Times New Roman" w:hint="eastAsia"/>
        </w:rPr>
        <w:t xml:space="preserve"> </w:t>
      </w:r>
      <w:r w:rsidR="00765A86" w:rsidRPr="008A6038">
        <w:rPr>
          <w:rFonts w:cs="Times New Roman"/>
        </w:rPr>
        <w:fldChar w:fldCharType="begin"/>
      </w:r>
      <w:r w:rsidR="00765A86" w:rsidRPr="008A6038">
        <w:rPr>
          <w:rFonts w:cs="Times New Roman"/>
        </w:rPr>
        <w:instrText xml:space="preserve"> </w:instrText>
      </w:r>
      <w:r w:rsidR="00765A86" w:rsidRPr="008A6038">
        <w:rPr>
          <w:rFonts w:cs="Times New Roman" w:hint="eastAsia"/>
        </w:rPr>
        <w:instrText>REF _Ref162347308 \h</w:instrText>
      </w:r>
      <w:r w:rsidR="00765A86" w:rsidRPr="008A6038">
        <w:rPr>
          <w:rFonts w:cs="Times New Roman"/>
        </w:rPr>
        <w:instrText xml:space="preserve"> </w:instrText>
      </w:r>
      <w:r w:rsidR="008A6038">
        <w:rPr>
          <w:rFonts w:cs="Times New Roman"/>
        </w:rPr>
        <w:instrText xml:space="preserve"> \* MERGEFORMAT </w:instrText>
      </w:r>
      <w:r w:rsidR="00765A86" w:rsidRPr="008A6038">
        <w:rPr>
          <w:rFonts w:cs="Times New Roman"/>
        </w:rPr>
      </w:r>
      <w:r w:rsidR="00765A86" w:rsidRPr="008A6038">
        <w:rPr>
          <w:rFonts w:cs="Times New Roman"/>
        </w:rPr>
        <w:fldChar w:fldCharType="separate"/>
      </w:r>
      <w:r w:rsidR="009D47CB" w:rsidRPr="008A6038">
        <w:t>(</w:t>
      </w:r>
      <w:r w:rsidR="009D47CB">
        <w:rPr>
          <w:noProof/>
        </w:rPr>
        <w:t>3</w:t>
      </w:r>
      <w:r w:rsidR="009D47CB" w:rsidRPr="008A6038">
        <w:rPr>
          <w:noProof/>
        </w:rPr>
        <w:t>.</w:t>
      </w:r>
      <w:r w:rsidR="009D47CB">
        <w:rPr>
          <w:noProof/>
        </w:rPr>
        <w:t>4</w:t>
      </w:r>
      <w:r w:rsidR="00765A86" w:rsidRPr="008A6038">
        <w:rPr>
          <w:rFonts w:cs="Times New Roman"/>
        </w:rPr>
        <w:fldChar w:fldCharType="end"/>
      </w:r>
      <w:r w:rsidR="00765A86" w:rsidRPr="008A6038">
        <w:rPr>
          <w:rFonts w:cs="Times New Roman" w:hint="eastAsia"/>
        </w:rPr>
        <w:t>)</w:t>
      </w:r>
      <w:r w:rsidRPr="008A6038">
        <w:rPr>
          <w:rFonts w:cs="Times New Roman" w:hint="eastAsia"/>
        </w:rPr>
        <w:t xml:space="preserve"> </w:t>
      </w:r>
      <w:r w:rsidRPr="008A6038">
        <w:rPr>
          <w:rFonts w:cs="Times New Roman" w:hint="eastAsia"/>
        </w:rPr>
        <w:t>與式</w:t>
      </w:r>
      <w:r w:rsidRPr="008A6038">
        <w:rPr>
          <w:rFonts w:cs="Times New Roman" w:hint="eastAsia"/>
        </w:rPr>
        <w:t xml:space="preserve"> </w:t>
      </w:r>
      <w:r w:rsidR="00765A86" w:rsidRPr="008A6038">
        <w:rPr>
          <w:rFonts w:cs="Times New Roman"/>
        </w:rPr>
        <w:fldChar w:fldCharType="begin"/>
      </w:r>
      <w:r w:rsidR="00765A86" w:rsidRPr="008A6038">
        <w:rPr>
          <w:rFonts w:cs="Times New Roman"/>
        </w:rPr>
        <w:instrText xml:space="preserve"> </w:instrText>
      </w:r>
      <w:r w:rsidR="00765A86" w:rsidRPr="008A6038">
        <w:rPr>
          <w:rFonts w:cs="Times New Roman" w:hint="eastAsia"/>
        </w:rPr>
        <w:instrText>REF _Ref162347330 \h</w:instrText>
      </w:r>
      <w:r w:rsidR="00765A86" w:rsidRPr="008A6038">
        <w:rPr>
          <w:rFonts w:cs="Times New Roman"/>
        </w:rPr>
        <w:instrText xml:space="preserve"> </w:instrText>
      </w:r>
      <w:r w:rsidR="008A6038">
        <w:rPr>
          <w:rFonts w:cs="Times New Roman"/>
        </w:rPr>
        <w:instrText xml:space="preserve"> \* MERGEFORMAT </w:instrText>
      </w:r>
      <w:r w:rsidR="00765A86" w:rsidRPr="008A6038">
        <w:rPr>
          <w:rFonts w:cs="Times New Roman"/>
        </w:rPr>
      </w:r>
      <w:r w:rsidR="00765A86" w:rsidRPr="008A6038">
        <w:rPr>
          <w:rFonts w:cs="Times New Roman"/>
        </w:rPr>
        <w:fldChar w:fldCharType="separate"/>
      </w:r>
      <w:r w:rsidR="009D47CB" w:rsidRPr="008A6038">
        <w:t>(</w:t>
      </w:r>
      <w:r w:rsidR="009D47CB">
        <w:rPr>
          <w:noProof/>
        </w:rPr>
        <w:t>3</w:t>
      </w:r>
      <w:r w:rsidR="009D47CB" w:rsidRPr="008A6038">
        <w:rPr>
          <w:noProof/>
        </w:rPr>
        <w:t>.</w:t>
      </w:r>
      <w:r w:rsidR="009D47CB">
        <w:rPr>
          <w:noProof/>
        </w:rPr>
        <w:t>5</w:t>
      </w:r>
      <w:r w:rsidR="00765A86" w:rsidRPr="008A6038">
        <w:rPr>
          <w:rFonts w:cs="Times New Roman"/>
        </w:rPr>
        <w:fldChar w:fldCharType="end"/>
      </w:r>
      <w:r w:rsidR="00765A86" w:rsidRPr="008A6038">
        <w:rPr>
          <w:rFonts w:cs="Times New Roman" w:hint="eastAsia"/>
        </w:rPr>
        <w:t>)</w:t>
      </w:r>
      <w:r w:rsidR="00765A86" w:rsidRPr="008A6038">
        <w:rPr>
          <w:rFonts w:cs="Times New Roman" w:hint="eastAsia"/>
        </w:rPr>
        <w:t>。</w:t>
      </w:r>
      <w:r w:rsidRPr="008A6038">
        <w:rPr>
          <w:rFonts w:cs="Times New Roman" w:hint="eastAsia"/>
        </w:rPr>
        <w:t>成立以下近似值。將</w:t>
      </w:r>
      <w:r w:rsidRPr="008A6038">
        <w:rPr>
          <w:rFonts w:cs="Times New Roman"/>
        </w:rPr>
        <w:t xml:space="preserve"> </w:t>
      </w:r>
      <m:oMath>
        <m:r>
          <w:rPr>
            <w:rFonts w:ascii="Cambria Math" w:hAnsi="Cambria Math" w:cs="Times New Roman"/>
          </w:rPr>
          <m:t>α</m:t>
        </m:r>
      </m:oMath>
      <w:r w:rsidRPr="008A6038">
        <w:rPr>
          <w:rFonts w:cs="Times New Roman"/>
        </w:rPr>
        <w:t xml:space="preserve"> </w:t>
      </w:r>
      <w:r w:rsidRPr="008A6038">
        <w:rPr>
          <w:rFonts w:cs="Times New Roman" w:hint="eastAsia"/>
        </w:rPr>
        <w:t>設定為</w:t>
      </w:r>
      <w:r w:rsidRPr="008A6038">
        <w:rPr>
          <w:rFonts w:cs="Times New Roman"/>
        </w:rPr>
        <w:t>1</w:t>
      </w:r>
      <w:r w:rsidRPr="008A6038">
        <w:rPr>
          <w:rFonts w:cs="Times New Roman" w:hint="eastAsia"/>
        </w:rPr>
        <w:t>，且</w:t>
      </w:r>
      <m:oMath>
        <m:r>
          <w:rPr>
            <w:rFonts w:ascii="Cambria Math" w:hAnsi="Cambria Math" w:cs="Times New Roman"/>
          </w:rPr>
          <m:t>T≫β</m:t>
        </m:r>
      </m:oMath>
      <w:r w:rsidRPr="008A6038">
        <w:rPr>
          <w:rFonts w:cs="Times New Roman" w:hint="eastAsia"/>
        </w:rPr>
        <w:t>：</w:t>
      </w:r>
    </w:p>
    <w:p w14:paraId="3C8B7273" w14:textId="77777777" w:rsidR="00337970" w:rsidRPr="008A6038" w:rsidRDefault="00337970" w:rsidP="00337970">
      <w:pPr>
        <w:rPr>
          <w:rFonts w:cs="Times New Roman"/>
        </w:rPr>
      </w:pPr>
    </w:p>
    <w:p w14:paraId="4CB28CCE" w14:textId="77777777" w:rsidR="00337970" w:rsidRPr="008A6038" w:rsidRDefault="00000000" w:rsidP="00337970">
      <w:pPr>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r>
            <w:rPr>
              <w:rFonts w:ascii="Cambria Math" w:hAnsi="Cambria Math"/>
            </w:rPr>
            <m:t xml:space="preserve"> ≈</m:t>
          </m:r>
          <m:d>
            <m:dPr>
              <m:begChr m:val="["/>
              <m:endChr m:val="]"/>
              <m:ctrlPr>
                <w:rPr>
                  <w:rFonts w:ascii="Cambria Math" w:hAnsi="Cambria Math"/>
                  <w:i/>
                  <w:iCs/>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oMath>
      </m:oMathPara>
    </w:p>
    <w:p w14:paraId="78D08B4E" w14:textId="77777777" w:rsidR="00337970" w:rsidRPr="008A6038" w:rsidRDefault="00000000" w:rsidP="00337970">
      <w:pPr>
        <w:rPr>
          <w:rFonts w:cs="Times New Roman"/>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m:t>
              </m:r>
            </m:den>
          </m:f>
          <m:r>
            <w:rPr>
              <w:rFonts w:ascii="Cambria Math" w:hAnsi="Cambria Math"/>
            </w:rPr>
            <m:t>=</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oMath>
      </m:oMathPara>
    </w:p>
    <w:p w14:paraId="737D32AF" w14:textId="77777777" w:rsidR="00337970" w:rsidRPr="008A6038" w:rsidRDefault="00337970" w:rsidP="00337970">
      <w:pPr>
        <w:rPr>
          <w:rFonts w:cs="Times New Roman"/>
          <w:iCs/>
        </w:rPr>
      </w:pPr>
    </w:p>
    <w:p w14:paraId="250E4D73" w14:textId="77777777" w:rsidR="00337970" w:rsidRPr="008A6038" w:rsidRDefault="00337970" w:rsidP="00337970">
      <w:pPr>
        <w:rPr>
          <w:rFonts w:cs="Times New Roman"/>
          <w:iCs/>
        </w:rPr>
      </w:pPr>
      <w:r w:rsidRPr="008A6038">
        <w:rPr>
          <w:rFonts w:cs="Times New Roman" w:hint="eastAsia"/>
          <w:iCs/>
        </w:rPr>
        <w:t>得</w:t>
      </w:r>
      <w:r w:rsidRPr="008A6038">
        <w:rPr>
          <w:rFonts w:cs="Times New Roman"/>
          <w:iCs/>
        </w:rPr>
        <w:t xml:space="preserve"> </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 xml:space="preserve"> </m:t>
        </m:r>
      </m:oMath>
      <w:r w:rsidRPr="008A6038">
        <w:rPr>
          <w:rFonts w:cs="Times New Roman" w:hint="eastAsia"/>
          <w:iCs/>
        </w:rPr>
        <w:t>，代入</w:t>
      </w:r>
      <w:r w:rsidRPr="008A6038">
        <w:rPr>
          <w:rFonts w:cs="Times New Roman"/>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den>
            </m:f>
          </m:e>
        </m:d>
      </m:oMath>
      <w:r w:rsidRPr="008A6038">
        <w:rPr>
          <w:rFonts w:cs="Times New Roman" w:hint="eastAsia"/>
          <w:iCs/>
        </w:rPr>
        <w:t>。得：</w:t>
      </w:r>
    </w:p>
    <w:p w14:paraId="30BE0195" w14:textId="77777777" w:rsidR="00337970" w:rsidRPr="008A6038" w:rsidRDefault="00337970" w:rsidP="00337970">
      <w:pPr>
        <w:rPr>
          <w:rFonts w:cs="Times New Roman"/>
          <w:iCs/>
        </w:rPr>
      </w:pPr>
    </w:p>
    <w:p w14:paraId="044F6B94" w14:textId="77777777" w:rsidR="00337970" w:rsidRPr="008A6038" w:rsidRDefault="00337970" w:rsidP="00337970">
      <w:pP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75DEB3F3" w14:textId="77777777" w:rsidR="00337970" w:rsidRPr="008A6038" w:rsidRDefault="00337970" w:rsidP="00337970">
      <w:pPr>
        <w:rPr>
          <w:iCs/>
        </w:rPr>
      </w:pPr>
    </w:p>
    <w:p w14:paraId="7BAA7167"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54CD6DA2" w14:textId="77777777" w:rsidR="00337970" w:rsidRPr="008A6038" w:rsidRDefault="00337970" w:rsidP="00337970">
      <w:pPr>
        <w:rPr>
          <w:rFonts w:cs="Times New Roman"/>
          <w:iCs/>
        </w:rPr>
      </w:pPr>
      <w:r w:rsidRPr="008A6038">
        <w:rPr>
          <w:rFonts w:cs="Times New Roman" w:hint="eastAsia"/>
          <w:iCs/>
        </w:rPr>
        <w:t>同理</w:t>
      </w:r>
      <w:r w:rsidRPr="008A6038">
        <w:rPr>
          <w:rFonts w:cs="Times New Roman"/>
          <w:iCs/>
        </w:rPr>
        <w:t xml:space="preserve"> </w:t>
      </w:r>
      <m:oMath>
        <m:r>
          <w:rPr>
            <w:rFonts w:ascii="Cambria Math" w:hAnsi="Cambria Math" w:cs="Times New Roman"/>
          </w:rPr>
          <m:t>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w:r w:rsidRPr="008A6038">
        <w:rPr>
          <w:rFonts w:cs="Times New Roman"/>
          <w:iCs/>
        </w:rPr>
        <w:t xml:space="preserve"> </w:t>
      </w:r>
      <w:r w:rsidRPr="008A6038">
        <w:rPr>
          <w:rFonts w:cs="Times New Roman" w:hint="eastAsia"/>
          <w:iCs/>
        </w:rPr>
        <w:t>也依此證明，得</w:t>
      </w:r>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iCs/>
                  </w:rPr>
                </m:ctrlPr>
              </m:fPr>
              <m:num>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num>
              <m:den>
                <m:r>
                  <w:rPr>
                    <w:rFonts w:ascii="Cambria Math" w:hAnsi="Cambria Math" w:cs="Times New Roman"/>
                  </w:rPr>
                  <m:t>E</m:t>
                </m:r>
                <m:d>
                  <m:dPr>
                    <m:ctrlPr>
                      <w:rPr>
                        <w:rFonts w:ascii="Cambria Math" w:hAnsi="Cambria Math" w:cs="Times New Roman"/>
                        <w:i/>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ctrlPr>
              <w:rPr>
                <w:rFonts w:ascii="Cambria Math" w:hAnsi="Cambria Math" w:cs="Times New Roman"/>
                <w:i/>
                <w:iCs/>
              </w:rPr>
            </m:ctrlPr>
          </m:e>
        </m:d>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oMath>
      <w:r w:rsidRPr="008A6038">
        <w:rPr>
          <w:rFonts w:cs="Times New Roman" w:hint="eastAsia"/>
          <w:iCs/>
        </w:rPr>
        <w:t>：</w:t>
      </w:r>
    </w:p>
    <w:p w14:paraId="67F3CB5F" w14:textId="77777777" w:rsidR="00337970" w:rsidRPr="008A6038" w:rsidRDefault="00337970" w:rsidP="00337970">
      <w:pPr>
        <w:rPr>
          <w:rFonts w:cs="Times New Roman"/>
          <w:iCs/>
        </w:rPr>
      </w:pPr>
    </w:p>
    <w:p w14:paraId="0ECDEE74" w14:textId="77777777" w:rsidR="00337970" w:rsidRPr="008A6038" w:rsidRDefault="00337970" w:rsidP="00337970">
      <w:pP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m:t>
                  </m:r>
                  <m:r>
                    <m:rPr>
                      <m:sty m:val="p"/>
                    </m:rPr>
                    <w:rPr>
                      <w:rFonts w:ascii="Cambria Math" w:hAnsi="Cambria Math"/>
                    </w:rPr>
                    <m:t xml:space="preserve"> </m:t>
                  </m:r>
                  <m:r>
                    <w:rPr>
                      <w:rFonts w:ascii="Cambria Math" w:hAnsi="Cambria Math"/>
                    </w:rPr>
                    <m:t xml:space="preserve">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0D41A40C" w14:textId="77777777" w:rsidR="00337970" w:rsidRPr="008A6038" w:rsidRDefault="00337970" w:rsidP="00337970">
      <w:pPr>
        <w:rPr>
          <w:rFonts w:cs="Times New Roman"/>
          <w:iCs/>
        </w:rPr>
      </w:pPr>
    </w:p>
    <w:p w14:paraId="2A3F13E9"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50EBAA49" w14:textId="77777777" w:rsidR="00337970" w:rsidRPr="008A6038" w:rsidRDefault="00337970" w:rsidP="00337970">
      <w:pPr>
        <w:widowControl/>
        <w:rPr>
          <w:rFonts w:cs="Times New Roman"/>
          <w:iCs/>
        </w:rPr>
      </w:pPr>
      <w:r w:rsidRPr="008A6038">
        <w:rPr>
          <w:rFonts w:cs="Times New Roman"/>
          <w:iCs/>
        </w:rPr>
        <w:br w:type="page"/>
      </w:r>
    </w:p>
    <w:p w14:paraId="7BF087C9" w14:textId="77777777" w:rsidR="00337970" w:rsidRPr="008A6038" w:rsidRDefault="00337970" w:rsidP="00337970">
      <w:pPr>
        <w:ind w:firstLine="480"/>
        <w:rPr>
          <w:rFonts w:cs="Times New Roman"/>
          <w:iCs/>
        </w:rPr>
      </w:pPr>
      <w:r w:rsidRPr="008A6038">
        <w:rPr>
          <w:rFonts w:cs="Times New Roman" w:hint="eastAsia"/>
          <w:iCs/>
        </w:rPr>
        <w:lastRenderedPageBreak/>
        <w:t>同理，又可得在兩群群落同時為未觀測到、觀測到一至二個區塊的期望值分別為：</w:t>
      </w:r>
    </w:p>
    <w:p w14:paraId="55961EFB" w14:textId="77777777" w:rsidR="00337970" w:rsidRPr="008A6038" w:rsidRDefault="00337970" w:rsidP="00337970">
      <w:pPr>
        <w:ind w:firstLine="480"/>
        <w:rPr>
          <w:rFonts w:cs="Times New Roman"/>
          <w:iCs/>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0"/>
        <w:gridCol w:w="676"/>
      </w:tblGrid>
      <w:tr w:rsidR="00337970" w:rsidRPr="008A6038" w14:paraId="4BA30230" w14:textId="77777777" w:rsidTr="008518E2">
        <w:tc>
          <w:tcPr>
            <w:tcW w:w="0" w:type="auto"/>
            <w:vAlign w:val="center"/>
          </w:tcPr>
          <w:p w14:paraId="7B2F71D9" w14:textId="77777777" w:rsidR="00337970" w:rsidRPr="008A6038" w:rsidRDefault="00337970" w:rsidP="008518E2">
            <w:pPr>
              <w:jc w:val="center"/>
              <w:rPr>
                <w:rFonts w:cs="Times New Roman"/>
                <w:szCs w:val="24"/>
              </w:rPr>
            </w:pPr>
            <m:oMathPara>
              <m:oMath>
                <m:r>
                  <w:rPr>
                    <w:rFonts w:ascii="Cambria Math" w:hAnsi="Cambria Math"/>
                    <w:szCs w:val="24"/>
                  </w:rPr>
                  <m:t>E</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Q</m:t>
                        </m:r>
                      </m:e>
                      <m:sub>
                        <m:r>
                          <w:rPr>
                            <w:rFonts w:ascii="Cambria Math" w:hAnsi="Cambria Math"/>
                            <w:szCs w:val="24"/>
                          </w:rPr>
                          <m:t>00</m:t>
                        </m:r>
                      </m:sub>
                    </m:sSub>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X</m:t>
                        </m:r>
                      </m:e>
                      <m:sub>
                        <m:r>
                          <w:rPr>
                            <w:rFonts w:ascii="Cambria Math" w:hAnsi="Cambria Math"/>
                            <w:szCs w:val="24"/>
                          </w:rPr>
                          <m:t>i</m:t>
                        </m:r>
                      </m:sub>
                    </m:sSub>
                    <m:r>
                      <w:rPr>
                        <w:rFonts w:ascii="Cambria Math" w:hAnsi="Cambria Math"/>
                        <w:szCs w:val="24"/>
                      </w:rPr>
                      <m:t>=0</m:t>
                    </m:r>
                  </m:e>
                </m:d>
                <m:r>
                  <w:rPr>
                    <w:rFonts w:ascii="Cambria Math" w:hAnsi="Cambria Math"/>
                    <w:szCs w:val="24"/>
                  </w:rPr>
                  <m:t>×P</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Y</m:t>
                        </m:r>
                      </m:e>
                      <m:sub>
                        <m:r>
                          <w:rPr>
                            <w:rFonts w:ascii="Cambria Math" w:hAnsi="Cambria Math"/>
                            <w:szCs w:val="24"/>
                          </w:rPr>
                          <m:t>i</m:t>
                        </m:r>
                      </m:sub>
                    </m:sSub>
                    <m:r>
                      <w:rPr>
                        <w:rFonts w:ascii="Cambria Math" w:hAnsi="Cambria Math"/>
                        <w:szCs w:val="24"/>
                      </w:rPr>
                      <m:t>=0</m:t>
                    </m:r>
                  </m:e>
                </m:d>
                <m:r>
                  <w:rPr>
                    <w:rFonts w:ascii="Cambria Math" w:hAnsi="Cambria Math"/>
                    <w:szCs w:val="24"/>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szCs w:val="24"/>
                  </w:rPr>
                  <m:t>G</m:t>
                </m:r>
                <m:d>
                  <m:dPr>
                    <m:ctrlPr>
                      <w:rPr>
                        <w:rFonts w:ascii="Cambria Math" w:hAnsi="Cambria Math"/>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ctrlPr>
                      <w:rPr>
                        <w:rFonts w:ascii="Cambria Math" w:hAnsi="Cambria Math"/>
                        <w:i/>
                        <w:szCs w:val="24"/>
                      </w:rPr>
                    </m:ctrlPr>
                  </m:e>
                </m:d>
                <m:r>
                  <w:rPr>
                    <w:rFonts w:ascii="Cambria Math" w:hAnsi="Cambria Math"/>
                    <w:szCs w:val="24"/>
                  </w:rPr>
                  <m:t>G</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1</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1</m:t>
                                </m:r>
                              </m:sub>
                            </m:sSub>
                          </m:e>
                        </m:d>
                      </m:den>
                    </m:f>
                  </m:e>
                </m:d>
                <m:r>
                  <w:rPr>
                    <w:rFonts w:ascii="Cambria Math" w:hAnsi="Cambria Math"/>
                    <w:szCs w:val="24"/>
                  </w:rPr>
                  <m:t>×</m:t>
                </m:r>
                <m:d>
                  <m:dPr>
                    <m:begChr m:val="["/>
                    <m:endChr m:val="]"/>
                    <m:ctrlPr>
                      <w:rPr>
                        <w:rFonts w:ascii="Cambria Math" w:hAnsi="Cambria Math"/>
                        <w:i/>
                        <w:szCs w:val="24"/>
                      </w:rPr>
                    </m:ctrlPr>
                  </m:dPr>
                  <m:e>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e>
                        </m:d>
                      </m:den>
                    </m:f>
                    <m:r>
                      <w:rPr>
                        <w:rFonts w:ascii="Cambria Math" w:hAnsi="Cambria Math"/>
                        <w:szCs w:val="24"/>
                      </w:rPr>
                      <m:t>-</m:t>
                    </m:r>
                    <m:f>
                      <m:fPr>
                        <m:ctrlPr>
                          <w:rPr>
                            <w:rFonts w:ascii="Cambria Math" w:hAnsi="Cambria Math"/>
                            <w:i/>
                            <w:szCs w:val="24"/>
                          </w:rPr>
                        </m:ctrlPr>
                      </m:fPr>
                      <m:num>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e>
                        </m:d>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num>
                      <m:den>
                        <m:r>
                          <m:rPr>
                            <m:sty m:val="p"/>
                          </m:rPr>
                          <w:rPr>
                            <w:rFonts w:ascii="Cambria Math" w:hAnsi="Cambria Math"/>
                            <w:szCs w:val="24"/>
                          </w:rPr>
                          <m:t>Γ</m:t>
                        </m:r>
                        <m:d>
                          <m:dPr>
                            <m:ctrlPr>
                              <w:rPr>
                                <w:rFonts w:ascii="Cambria Math" w:hAnsi="Cambria Math"/>
                                <w:i/>
                                <w:szCs w:val="24"/>
                              </w:rPr>
                            </m:ctrlPr>
                          </m:dPr>
                          <m:e>
                            <m:sSub>
                              <m:sSubPr>
                                <m:ctrlPr>
                                  <w:rPr>
                                    <w:rFonts w:ascii="Cambria Math" w:hAnsi="Cambria Math"/>
                                    <w:i/>
                                    <w:szCs w:val="24"/>
                                  </w:rPr>
                                </m:ctrlPr>
                              </m:sSubPr>
                              <m:e>
                                <m:r>
                                  <w:rPr>
                                    <w:rFonts w:ascii="Cambria Math" w:hAnsi="Cambria Math"/>
                                    <w:szCs w:val="24"/>
                                  </w:rPr>
                                  <m:t>α</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β</m:t>
                                </m:r>
                              </m:e>
                              <m:sub>
                                <m:r>
                                  <w:rPr>
                                    <w:rFonts w:ascii="Cambria Math" w:hAnsi="Cambria Math"/>
                                    <w:szCs w:val="24"/>
                                  </w:rPr>
                                  <m:t>2</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T</m:t>
                                </m:r>
                              </m:e>
                              <m:sub>
                                <m:r>
                                  <w:rPr>
                                    <w:rFonts w:ascii="Cambria Math" w:hAnsi="Cambria Math"/>
                                    <w:szCs w:val="24"/>
                                  </w:rPr>
                                  <m:t>2</m:t>
                                </m:r>
                              </m:sub>
                            </m:sSub>
                          </m:e>
                        </m:d>
                      </m:den>
                    </m:f>
                  </m:e>
                </m:d>
              </m:oMath>
            </m:oMathPara>
          </w:p>
        </w:tc>
        <w:tc>
          <w:tcPr>
            <w:tcW w:w="0" w:type="auto"/>
            <w:vAlign w:val="center"/>
          </w:tcPr>
          <w:p w14:paraId="662F9CE6" w14:textId="6473AA53" w:rsidR="00337970" w:rsidRPr="008A6038" w:rsidRDefault="00337970" w:rsidP="008518E2">
            <w:pPr>
              <w:jc w:val="center"/>
              <w:rPr>
                <w:rFonts w:cs="Times New Roman"/>
                <w:iCs/>
              </w:rPr>
            </w:pPr>
            <w:bookmarkStart w:id="249" w:name="_Ref162347355"/>
            <w:bookmarkStart w:id="250" w:name="_Ref162343340"/>
            <w:r w:rsidRPr="008A6038">
              <w:t>(</w:t>
            </w:r>
            <w:fldSimple w:instr=" STYLEREF 1 \s ">
              <w:r w:rsidR="009D47CB">
                <w:rPr>
                  <w:noProof/>
                </w:rPr>
                <w:t>3</w:t>
              </w:r>
            </w:fldSimple>
            <w:r w:rsidR="00153C0B" w:rsidRPr="008A6038">
              <w:t>.</w:t>
            </w:r>
            <w:fldSimple w:instr=" SEQ ( \* ARABIC \s 1 ">
              <w:r w:rsidR="009D47CB">
                <w:rPr>
                  <w:noProof/>
                </w:rPr>
                <w:t>7</w:t>
              </w:r>
            </w:fldSimple>
            <w:bookmarkEnd w:id="249"/>
            <w:r w:rsidRPr="008A6038">
              <w:rPr>
                <w:rFonts w:hint="eastAsia"/>
              </w:rPr>
              <w:t>)</w:t>
            </w:r>
            <w:bookmarkEnd w:id="250"/>
          </w:p>
        </w:tc>
      </w:tr>
      <w:tr w:rsidR="00337970" w:rsidRPr="008A6038" w14:paraId="0FA6238E" w14:textId="77777777" w:rsidTr="008518E2">
        <w:tc>
          <w:tcPr>
            <w:tcW w:w="0" w:type="auto"/>
            <w:vAlign w:val="center"/>
          </w:tcPr>
          <w:p w14:paraId="4797D516" w14:textId="77777777" w:rsidR="00337970" w:rsidRPr="008A6038" w:rsidRDefault="00337970" w:rsidP="008518E2">
            <w:pPr>
              <w:jc w:val="center"/>
              <w:rPr>
                <w:rFonts w:cs="Times New Roman"/>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26D68B2E" w14:textId="6329CA52" w:rsidR="00337970" w:rsidRPr="008A6038" w:rsidRDefault="00337970" w:rsidP="008518E2">
            <w:pPr>
              <w:jc w:val="center"/>
              <w:rPr>
                <w:rFonts w:cs="Times New Roman"/>
                <w:iCs/>
              </w:rPr>
            </w:pPr>
            <w:bookmarkStart w:id="251" w:name="_Ref162347363"/>
            <w:bookmarkStart w:id="252" w:name="_Ref162343271"/>
            <w:r w:rsidRPr="008A6038">
              <w:t>(</w:t>
            </w:r>
            <w:fldSimple w:instr=" STYLEREF 1 \s ">
              <w:r w:rsidR="009D47CB">
                <w:rPr>
                  <w:noProof/>
                </w:rPr>
                <w:t>3</w:t>
              </w:r>
            </w:fldSimple>
            <w:r w:rsidR="00153C0B" w:rsidRPr="008A6038">
              <w:t>.</w:t>
            </w:r>
            <w:fldSimple w:instr=" SEQ ( \* ARABIC \s 1 ">
              <w:r w:rsidR="009D47CB">
                <w:rPr>
                  <w:noProof/>
                </w:rPr>
                <w:t>8</w:t>
              </w:r>
            </w:fldSimple>
            <w:bookmarkEnd w:id="251"/>
            <w:r w:rsidRPr="008A6038">
              <w:rPr>
                <w:rFonts w:hint="eastAsia"/>
              </w:rPr>
              <w:t>)</w:t>
            </w:r>
            <w:bookmarkEnd w:id="252"/>
          </w:p>
        </w:tc>
      </w:tr>
      <w:tr w:rsidR="00337970" w:rsidRPr="008A6038" w14:paraId="6348E124" w14:textId="77777777" w:rsidTr="008518E2">
        <w:tc>
          <w:tcPr>
            <w:tcW w:w="0" w:type="auto"/>
            <w:vAlign w:val="center"/>
          </w:tcPr>
          <w:p w14:paraId="73AEA8C5"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E8D7186" w14:textId="3A37F588" w:rsidR="00337970" w:rsidRPr="008A6038" w:rsidRDefault="00337970" w:rsidP="008518E2">
            <w:pPr>
              <w:jc w:val="center"/>
              <w:rPr>
                <w:rFonts w:cs="Times New Roman"/>
                <w:iCs/>
              </w:rPr>
            </w:pPr>
            <w:bookmarkStart w:id="253" w:name="_Ref162347403"/>
            <w:bookmarkStart w:id="254" w:name="_Ref162343292"/>
            <w:r w:rsidRPr="008A6038">
              <w:t>(</w:t>
            </w:r>
            <w:fldSimple w:instr=" STYLEREF 1 \s ">
              <w:r w:rsidR="009D47CB">
                <w:rPr>
                  <w:noProof/>
                </w:rPr>
                <w:t>3</w:t>
              </w:r>
            </w:fldSimple>
            <w:r w:rsidR="00153C0B" w:rsidRPr="008A6038">
              <w:t>.</w:t>
            </w:r>
            <w:fldSimple w:instr=" SEQ ( \* ARABIC \s 1 ">
              <w:r w:rsidR="009D47CB">
                <w:rPr>
                  <w:noProof/>
                </w:rPr>
                <w:t>9</w:t>
              </w:r>
            </w:fldSimple>
            <w:bookmarkEnd w:id="253"/>
            <w:r w:rsidRPr="008A6038">
              <w:rPr>
                <w:rFonts w:hint="eastAsia"/>
              </w:rPr>
              <w:t>)</w:t>
            </w:r>
            <w:bookmarkEnd w:id="254"/>
          </w:p>
        </w:tc>
      </w:tr>
    </w:tbl>
    <w:p w14:paraId="7DF21C82" w14:textId="77777777" w:rsidR="00337970" w:rsidRPr="008A6038" w:rsidRDefault="00337970" w:rsidP="00337970">
      <w:pPr>
        <w:pStyle w:val="af1"/>
        <w:rPr>
          <w:rFonts w:cs="Times New Roman"/>
          <w:iCs/>
        </w:rPr>
      </w:pPr>
      <w:r w:rsidRPr="008A6038">
        <w:t xml:space="preserve"> </w:t>
      </w:r>
    </w:p>
    <w:p w14:paraId="4C3C9FC9" w14:textId="1D602D7D" w:rsidR="00337970" w:rsidRPr="008A6038" w:rsidRDefault="00337970" w:rsidP="00337970">
      <w:pPr>
        <w:rPr>
          <w:rFonts w:cs="Times New Roman"/>
          <w:iCs/>
        </w:rPr>
      </w:pPr>
      <w:r w:rsidRPr="008A6038">
        <w:rPr>
          <w:rFonts w:cs="Times New Roman" w:hint="eastAsia"/>
          <w:iCs/>
        </w:rPr>
        <w:t>並依據式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_Ref162343340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9D47CB" w:rsidRPr="008A6038">
        <w:t>(</w:t>
      </w:r>
      <w:r w:rsidR="009D47CB">
        <w:rPr>
          <w:noProof/>
        </w:rPr>
        <w:t>3</w:t>
      </w:r>
      <w:r w:rsidR="009D47CB" w:rsidRPr="008A6038">
        <w:rPr>
          <w:noProof/>
        </w:rPr>
        <w:t>.</w:t>
      </w:r>
      <w:r w:rsidR="009D47CB">
        <w:rPr>
          <w:noProof/>
        </w:rPr>
        <w:t>7</w:t>
      </w:r>
      <w:r w:rsidR="009D47CB"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與式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_Ref162343271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9D47CB" w:rsidRPr="008A6038">
        <w:t>(</w:t>
      </w:r>
      <w:r w:rsidR="009D47CB">
        <w:rPr>
          <w:noProof/>
        </w:rPr>
        <w:t>3</w:t>
      </w:r>
      <w:r w:rsidR="009D47CB" w:rsidRPr="008A6038">
        <w:rPr>
          <w:noProof/>
        </w:rPr>
        <w:t>.</w:t>
      </w:r>
      <w:r w:rsidR="009D47CB">
        <w:rPr>
          <w:noProof/>
        </w:rPr>
        <w:t>8</w:t>
      </w:r>
      <w:r w:rsidR="009D47CB"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成立以下近似值：</w:t>
      </w:r>
    </w:p>
    <w:p w14:paraId="4CCAC5E6" w14:textId="77777777" w:rsidR="00337970" w:rsidRPr="008A6038" w:rsidRDefault="00337970" w:rsidP="00337970">
      <w:pPr>
        <w:rPr>
          <w:rFonts w:cs="Times New Roman"/>
          <w:iCs/>
        </w:rPr>
      </w:pPr>
    </w:p>
    <w:p w14:paraId="1A16E744" w14:textId="77777777" w:rsidR="00337970" w:rsidRPr="008A6038" w:rsidRDefault="00000000" w:rsidP="00337970">
      <w:pPr>
        <w:rPr>
          <w:rFonts w:cs="Times New Roman"/>
          <w:iCs/>
        </w:rPr>
      </w:pPr>
      <m:oMathPara>
        <m:oMath>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num>
            <m:den>
              <m:r>
                <w:rPr>
                  <w:rFonts w:ascii="Cambria Math" w:hAnsi="Cambria Math"/>
                </w:rPr>
                <m:t>E(</m:t>
              </m:r>
              <m:sSub>
                <m:sSubPr>
                  <m:ctrlPr>
                    <w:rPr>
                      <w:rFonts w:ascii="Cambria Math" w:hAnsi="Cambria Math"/>
                      <w:i/>
                      <w:iCs/>
                    </w:rPr>
                  </m:ctrlPr>
                </m:sSubPr>
                <m:e>
                  <m:r>
                    <w:rPr>
                      <w:rFonts w:ascii="Cambria Math" w:hAnsi="Cambria Math"/>
                    </w:rPr>
                    <m:t>Q</m:t>
                  </m:r>
                </m:e>
                <m:sub>
                  <m:r>
                    <w:rPr>
                      <w:rFonts w:ascii="Cambria Math" w:hAnsi="Cambria Math"/>
                    </w:rPr>
                    <m:t>11</m:t>
                  </m:r>
                </m:sub>
              </m:sSub>
              <m:r>
                <w:rPr>
                  <w:rFonts w:ascii="Cambria Math" w:hAnsi="Cambria Math"/>
                </w:rPr>
                <m:t>)</m:t>
              </m:r>
            </m:den>
          </m:f>
          <m:r>
            <w:rPr>
              <w:rFonts w:ascii="Cambria Math" w:hAnsi="Cambria Math"/>
            </w:rPr>
            <m:t>=</m:t>
          </m:r>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e>
          </m:d>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r>
            <w:rPr>
              <w:rFonts w:ascii="Cambria Math" w:hAnsi="Cambria Math"/>
            </w:rPr>
            <m:t xml:space="preserve"> ≈</m:t>
          </m:r>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d>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den>
              </m:f>
              <m:ctrlPr>
                <w:rPr>
                  <w:rFonts w:ascii="Cambria Math" w:hAnsi="Cambria Math"/>
                  <w:i/>
                  <w:iCs/>
                </w:rPr>
              </m:ctrlPr>
            </m:e>
          </m:d>
          <m:d>
            <m:dPr>
              <m:begChr m:val="["/>
              <m:endChr m:val="]"/>
              <m:ctrlPr>
                <w:rPr>
                  <w:rFonts w:ascii="Cambria Math" w:hAnsi="Cambria Math"/>
                  <w:i/>
                </w:rPr>
              </m:ctrlPr>
            </m:dPr>
            <m:e>
              <m:d>
                <m:dPr>
                  <m:ctrlPr>
                    <w:rPr>
                      <w:rFonts w:ascii="Cambria Math" w:hAnsi="Cambria Math"/>
                      <w:i/>
                      <w:iCs/>
                    </w:rPr>
                  </m:ctrlPr>
                </m:dPr>
                <m:e>
                  <m:f>
                    <m:fPr>
                      <m:ctrlPr>
                        <w:rPr>
                          <w:rFonts w:ascii="Cambria Math" w:hAnsi="Cambria Math"/>
                          <w:i/>
                          <w:iCs/>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f>
                <m:fPr>
                  <m:ctrlPr>
                    <w:rPr>
                      <w:rFonts w:ascii="Cambria Math" w:hAnsi="Cambria Math"/>
                      <w:i/>
                      <w:iCs/>
                    </w:rPr>
                  </m:ctrlPr>
                </m:fPr>
                <m:num>
                  <m:d>
                    <m:dPr>
                      <m:ctrlPr>
                        <w:rPr>
                          <w:rFonts w:ascii="Cambria Math" w:hAnsi="Cambria Math"/>
                          <w:i/>
                          <w:iCs/>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ctrlPr>
                <w:rPr>
                  <w:rFonts w:ascii="Cambria Math" w:hAnsi="Cambria Math"/>
                  <w:i/>
                  <w:iCs/>
                </w:rPr>
              </m:ctrlPr>
            </m:e>
          </m:d>
        </m:oMath>
      </m:oMathPara>
    </w:p>
    <w:p w14:paraId="7BB2E5F4" w14:textId="77777777" w:rsidR="00337970" w:rsidRPr="008A6038" w:rsidRDefault="00337970" w:rsidP="00337970">
      <w:pPr>
        <w:rPr>
          <w:rFonts w:cs="Times New Roman"/>
          <w:iCs/>
        </w:rPr>
      </w:pPr>
    </w:p>
    <w:p w14:paraId="192CC212" w14:textId="77777777" w:rsidR="00337970" w:rsidRPr="008A6038" w:rsidRDefault="00337970" w:rsidP="00337970">
      <w:pPr>
        <w:rPr>
          <w:rFonts w:cs="Times New Roman"/>
          <w:iCs/>
        </w:rPr>
      </w:pPr>
      <w:r w:rsidRPr="008A6038">
        <w:rPr>
          <w:rFonts w:cs="Times New Roman" w:hint="eastAsia"/>
          <w:iCs/>
          <w:szCs w:val="24"/>
        </w:rPr>
        <w:t>將</w:t>
      </w:r>
      <m:oMath>
        <m:d>
          <m:dPr>
            <m:begChr m:val="{"/>
            <m:endChr m:val=""/>
            <m:ctrlPr>
              <w:rPr>
                <w:rFonts w:ascii="Cambria Math" w:hAnsi="Cambria Math" w:cs="Times New Roman"/>
                <w:i/>
                <w:iCs/>
                <w:sz w:val="22"/>
              </w:rPr>
            </m:ctrlPr>
          </m:dPr>
          <m:e>
            <m:eqArr>
              <m:eqArrPr>
                <m:ctrlPr>
                  <w:rPr>
                    <w:rFonts w:ascii="Cambria Math" w:hAnsi="Cambria Math" w:cs="Times New Roman"/>
                    <w:i/>
                    <w:iCs/>
                    <w:sz w:val="22"/>
                  </w:rPr>
                </m:ctrlPr>
              </m:eqArrPr>
              <m:e>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r>
                  <w:rPr>
                    <w:rFonts w:ascii="Cambria Math" w:hAnsi="Cambria Math" w:cs="Times New Roman"/>
                    <w:sz w:val="22"/>
                  </w:rPr>
                  <m:t>=</m:t>
                </m:r>
                <m:d>
                  <m:dPr>
                    <m:ctrlPr>
                      <w:rPr>
                        <w:rFonts w:ascii="Cambria Math" w:hAnsi="Cambria Math" w:cs="Times New Roman"/>
                        <w:i/>
                        <w:sz w:val="22"/>
                      </w:rPr>
                    </m:ctrlPr>
                  </m:dPr>
                  <m:e>
                    <m:f>
                      <m:fPr>
                        <m:ctrlPr>
                          <w:rPr>
                            <w:rFonts w:ascii="Cambria Math" w:hAnsi="Cambria Math" w:cs="Times New Roman"/>
                            <w:i/>
                            <w:iCs/>
                            <w:sz w:val="22"/>
                          </w:rPr>
                        </m:ctrlPr>
                      </m:fPr>
                      <m:num>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m:t>
                                </m:r>
                              </m:sub>
                            </m:sSub>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num>
                      <m:den>
                        <m:r>
                          <w:rPr>
                            <w:rFonts w:ascii="Cambria Math" w:hAnsi="Cambria Math" w:cs="Times New Roman"/>
                            <w:sz w:val="22"/>
                          </w:rPr>
                          <m:t>E</m:t>
                        </m:r>
                        <m:d>
                          <m:dPr>
                            <m:ctrlPr>
                              <w:rPr>
                                <w:rFonts w:ascii="Cambria Math" w:hAnsi="Cambria Math" w:cs="Times New Roman"/>
                                <w:i/>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den>
                    </m:f>
                    <m:ctrlPr>
                      <w:rPr>
                        <w:rFonts w:ascii="Cambria Math" w:hAnsi="Cambria Math" w:cs="Times New Roman"/>
                        <w:i/>
                        <w:iCs/>
                        <w:sz w:val="22"/>
                      </w:rPr>
                    </m:ctrlPr>
                  </m:e>
                </m:d>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e>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r>
                  <w:rPr>
                    <w:rFonts w:ascii="Cambria Math" w:hAnsi="Cambria Math" w:cs="Times New Roman"/>
                    <w:sz w:val="22"/>
                  </w:rPr>
                  <m:t>=</m:t>
                </m:r>
                <m:d>
                  <m:dPr>
                    <m:ctrlPr>
                      <w:rPr>
                        <w:rFonts w:ascii="Cambria Math" w:hAnsi="Cambria Math" w:cs="Times New Roman"/>
                        <w:i/>
                        <w:sz w:val="22"/>
                      </w:rPr>
                    </m:ctrlPr>
                  </m:dPr>
                  <m:e>
                    <m:f>
                      <m:fPr>
                        <m:ctrlPr>
                          <w:rPr>
                            <w:rFonts w:ascii="Cambria Math" w:hAnsi="Cambria Math" w:cs="Times New Roman"/>
                            <w:i/>
                            <w:iCs/>
                            <w:sz w:val="22"/>
                          </w:rPr>
                        </m:ctrlPr>
                      </m:fPr>
                      <m:num>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m:t>
                                </m:r>
                              </m:sub>
                            </m:sSub>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num>
                      <m:den>
                        <m:r>
                          <w:rPr>
                            <w:rFonts w:ascii="Cambria Math" w:hAnsi="Cambria Math" w:cs="Times New Roman"/>
                            <w:sz w:val="22"/>
                          </w:rPr>
                          <m:t>E</m:t>
                        </m:r>
                        <m:d>
                          <m:dPr>
                            <m:ctrlPr>
                              <w:rPr>
                                <w:rFonts w:ascii="Cambria Math" w:hAnsi="Cambria Math" w:cs="Times New Roman"/>
                                <w:i/>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+2</m:t>
                                </m:r>
                              </m:sub>
                            </m:sSub>
                          </m:e>
                        </m:d>
                      </m:den>
                    </m:f>
                    <m:ctrlPr>
                      <w:rPr>
                        <w:rFonts w:ascii="Cambria Math" w:hAnsi="Cambria Math" w:cs="Times New Roman"/>
                        <w:i/>
                        <w:iCs/>
                        <w:sz w:val="22"/>
                      </w:rPr>
                    </m:ctrlPr>
                  </m:e>
                </m:d>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eqArr>
          </m:e>
        </m:d>
        <m:r>
          <w:rPr>
            <w:rFonts w:ascii="Cambria Math" w:hAnsi="Cambria Math" w:cs="Times New Roman" w:hint="eastAsia"/>
            <w:sz w:val="22"/>
          </w:rPr>
          <m:t xml:space="preserve"> </m:t>
        </m:r>
      </m:oMath>
      <w:r w:rsidRPr="008A6038">
        <w:rPr>
          <w:rFonts w:cs="Times New Roman" w:hint="eastAsia"/>
          <w:iCs/>
          <w:szCs w:val="24"/>
        </w:rPr>
        <w:t>，代入</w:t>
      </w:r>
      <w:r w:rsidRPr="008A6038">
        <w:rPr>
          <w:rFonts w:cs="Times New Roman"/>
          <w:iCs/>
          <w:szCs w:val="24"/>
        </w:rPr>
        <w:t xml:space="preserve"> </w:t>
      </w:r>
      <m:oMath>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00</m:t>
                </m:r>
              </m:sub>
            </m:sSub>
          </m:e>
        </m:d>
        <m:r>
          <w:rPr>
            <w:rFonts w:ascii="Cambria Math" w:hAnsi="Cambria Math" w:cs="Times New Roman"/>
            <w:sz w:val="22"/>
          </w:rPr>
          <m:t>≈</m:t>
        </m:r>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1</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1</m:t>
                    </m:r>
                  </m:sub>
                </m:sSub>
              </m:den>
            </m:f>
            <m:ctrlPr>
              <w:rPr>
                <w:rFonts w:ascii="Cambria Math" w:hAnsi="Cambria Math" w:cs="Times New Roman"/>
                <w:i/>
                <w:iCs/>
                <w:sz w:val="22"/>
              </w:rPr>
            </m:ctrlPr>
          </m:e>
        </m:d>
        <m:d>
          <m:dPr>
            <m:begChr m:val="["/>
            <m:endChr m:val="]"/>
            <m:ctrlPr>
              <w:rPr>
                <w:rFonts w:ascii="Cambria Math" w:hAnsi="Cambria Math" w:cs="Times New Roman"/>
                <w:i/>
                <w:sz w:val="22"/>
              </w:rPr>
            </m:ctrlPr>
          </m:dPr>
          <m:e>
            <m:d>
              <m:dPr>
                <m:ctrlPr>
                  <w:rPr>
                    <w:rFonts w:ascii="Cambria Math" w:hAnsi="Cambria Math" w:cs="Times New Roman"/>
                    <w:i/>
                    <w:iCs/>
                    <w:sz w:val="22"/>
                  </w:rPr>
                </m:ctrlPr>
              </m:dPr>
              <m:e>
                <m:f>
                  <m:fPr>
                    <m:ctrlPr>
                      <w:rPr>
                        <w:rFonts w:ascii="Cambria Math" w:hAnsi="Cambria Math" w:cs="Times New Roman"/>
                        <w:i/>
                        <w:iCs/>
                        <w:sz w:val="22"/>
                      </w:rPr>
                    </m:ctrlPr>
                  </m:fPr>
                  <m:num>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den>
                </m:f>
                <m:r>
                  <w:rPr>
                    <w:rFonts w:ascii="Cambria Math" w:hAnsi="Cambria Math" w:cs="Times New Roman"/>
                    <w:sz w:val="22"/>
                  </w:rPr>
                  <m:t>+1</m:t>
                </m:r>
              </m:e>
            </m:d>
            <m:f>
              <m:fPr>
                <m:ctrlPr>
                  <w:rPr>
                    <w:rFonts w:ascii="Cambria Math" w:hAnsi="Cambria Math" w:cs="Times New Roman"/>
                    <w:i/>
                    <w:iCs/>
                    <w:sz w:val="22"/>
                  </w:rPr>
                </m:ctrlPr>
              </m:fPr>
              <m:num>
                <m:d>
                  <m:dPr>
                    <m:ctrlPr>
                      <w:rPr>
                        <w:rFonts w:ascii="Cambria Math" w:hAnsi="Cambria Math" w:cs="Times New Roman"/>
                        <w:i/>
                        <w:iCs/>
                        <w:sz w:val="22"/>
                      </w:rPr>
                    </m:ctrlPr>
                  </m:dPr>
                  <m:e>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e>
                </m:d>
              </m:num>
              <m:den>
                <m:sSub>
                  <m:sSubPr>
                    <m:ctrlPr>
                      <w:rPr>
                        <w:rFonts w:ascii="Cambria Math" w:hAnsi="Cambria Math" w:cs="Times New Roman"/>
                        <w:i/>
                        <w:sz w:val="22"/>
                      </w:rPr>
                    </m:ctrlPr>
                  </m:sSubPr>
                  <m:e>
                    <m:r>
                      <w:rPr>
                        <w:rFonts w:ascii="Cambria Math" w:hAnsi="Cambria Math" w:cs="Times New Roman"/>
                        <w:sz w:val="22"/>
                      </w:rPr>
                      <m:t>T</m:t>
                    </m:r>
                  </m:e>
                  <m:sub>
                    <m:r>
                      <w:rPr>
                        <w:rFonts w:ascii="Cambria Math" w:hAnsi="Cambria Math" w:cs="Times New Roman"/>
                        <w:sz w:val="22"/>
                      </w:rPr>
                      <m:t>2</m:t>
                    </m:r>
                  </m:sub>
                </m:sSub>
                <m:r>
                  <w:rPr>
                    <w:rFonts w:ascii="Cambria Math" w:hAnsi="Cambria Math" w:cs="Times New Roman"/>
                    <w:sz w:val="22"/>
                  </w:rPr>
                  <m:t>+</m:t>
                </m:r>
                <m:sSub>
                  <m:sSubPr>
                    <m:ctrlPr>
                      <w:rPr>
                        <w:rFonts w:ascii="Cambria Math" w:hAnsi="Cambria Math" w:cs="Times New Roman"/>
                        <w:i/>
                        <w:sz w:val="22"/>
                      </w:rPr>
                    </m:ctrlPr>
                  </m:sSubPr>
                  <m:e>
                    <m:r>
                      <w:rPr>
                        <w:rFonts w:ascii="Cambria Math" w:hAnsi="Cambria Math" w:cs="Times New Roman"/>
                        <w:sz w:val="22"/>
                      </w:rPr>
                      <m:t>β</m:t>
                    </m:r>
                  </m:e>
                  <m:sub>
                    <m:r>
                      <w:rPr>
                        <w:rFonts w:ascii="Cambria Math" w:hAnsi="Cambria Math" w:cs="Times New Roman"/>
                        <w:sz w:val="22"/>
                      </w:rPr>
                      <m:t>2</m:t>
                    </m:r>
                  </m:sub>
                </m:sSub>
              </m:den>
            </m:f>
            <m:ctrlPr>
              <w:rPr>
                <w:rFonts w:ascii="Cambria Math" w:hAnsi="Cambria Math" w:cs="Times New Roman"/>
                <w:i/>
                <w:iCs/>
                <w:sz w:val="22"/>
              </w:rPr>
            </m:ctrlPr>
          </m:e>
        </m:d>
        <m:r>
          <w:rPr>
            <w:rFonts w:ascii="Cambria Math" w:hAnsi="Cambria Math" w:cs="Times New Roman"/>
            <w:sz w:val="22"/>
          </w:rPr>
          <m:t>E</m:t>
        </m:r>
        <m:d>
          <m:dPr>
            <m:ctrlPr>
              <w:rPr>
                <w:rFonts w:ascii="Cambria Math" w:hAnsi="Cambria Math" w:cs="Times New Roman"/>
                <w:i/>
                <w:iCs/>
                <w:sz w:val="22"/>
              </w:rPr>
            </m:ctrlPr>
          </m:dPr>
          <m:e>
            <m:sSub>
              <m:sSubPr>
                <m:ctrlPr>
                  <w:rPr>
                    <w:rFonts w:ascii="Cambria Math" w:hAnsi="Cambria Math" w:cs="Times New Roman"/>
                    <w:i/>
                    <w:iCs/>
                    <w:sz w:val="22"/>
                  </w:rPr>
                </m:ctrlPr>
              </m:sSubPr>
              <m:e>
                <m:r>
                  <w:rPr>
                    <w:rFonts w:ascii="Cambria Math" w:hAnsi="Cambria Math" w:cs="Times New Roman"/>
                    <w:sz w:val="22"/>
                  </w:rPr>
                  <m:t>Q</m:t>
                </m:r>
              </m:e>
              <m:sub>
                <m:r>
                  <w:rPr>
                    <w:rFonts w:ascii="Cambria Math" w:hAnsi="Cambria Math" w:cs="Times New Roman"/>
                    <w:sz w:val="22"/>
                  </w:rPr>
                  <m:t>11</m:t>
                </m:r>
              </m:sub>
            </m:sSub>
          </m:e>
        </m:d>
      </m:oMath>
      <w:r w:rsidRPr="008A6038">
        <w:rPr>
          <w:rFonts w:cs="Times New Roman" w:hint="eastAsia"/>
          <w:iCs/>
          <w:szCs w:val="24"/>
        </w:rPr>
        <w:t>後，並加入</w:t>
      </w:r>
      <m:oMath>
        <m:d>
          <m:dPr>
            <m:ctrlPr>
              <w:rPr>
                <w:rFonts w:ascii="Cambria Math" w:hAnsi="Cambria Math"/>
                <w:i/>
                <w:sz w:val="22"/>
              </w:rPr>
            </m:ctrlPr>
          </m:dPr>
          <m:e>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1</m:t>
                    </m:r>
                  </m:sub>
                </m:sSub>
              </m:den>
            </m:f>
            <m:f>
              <m:fPr>
                <m:ctrlPr>
                  <w:rPr>
                    <w:rFonts w:ascii="Cambria Math" w:hAnsi="Cambria Math"/>
                    <w:i/>
                    <w:iCs/>
                    <w:sz w:val="22"/>
                  </w:rPr>
                </m:ctrlPr>
              </m:fPr>
              <m:num>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r>
                  <w:rPr>
                    <w:rFonts w:ascii="Cambria Math" w:hAnsi="Cambria Math"/>
                    <w:sz w:val="22"/>
                  </w:rPr>
                  <m:t>-1</m:t>
                </m:r>
              </m:num>
              <m:den>
                <m:sSub>
                  <m:sSubPr>
                    <m:ctrlPr>
                      <w:rPr>
                        <w:rFonts w:ascii="Cambria Math" w:hAnsi="Cambria Math"/>
                        <w:i/>
                        <w:sz w:val="22"/>
                      </w:rPr>
                    </m:ctrlPr>
                  </m:sSubPr>
                  <m:e>
                    <m:r>
                      <w:rPr>
                        <w:rFonts w:ascii="Cambria Math" w:hAnsi="Cambria Math"/>
                        <w:sz w:val="22"/>
                      </w:rPr>
                      <m:t>t</m:t>
                    </m:r>
                  </m:e>
                  <m:sub>
                    <m:r>
                      <w:rPr>
                        <w:rFonts w:ascii="Cambria Math" w:hAnsi="Cambria Math"/>
                        <w:sz w:val="22"/>
                      </w:rPr>
                      <m:t>2</m:t>
                    </m:r>
                  </m:sub>
                </m:sSub>
              </m:den>
            </m:f>
            <m:ctrlPr>
              <w:rPr>
                <w:rFonts w:ascii="Cambria Math" w:hAnsi="Cambria Math"/>
                <w:i/>
                <w:iCs/>
                <w:sz w:val="22"/>
              </w:rPr>
            </m:ctrlPr>
          </m:e>
        </m:d>
      </m:oMath>
      <w:r w:rsidRPr="008A6038">
        <w:rPr>
          <w:rFonts w:cs="Times New Roman" w:hint="eastAsia"/>
          <w:iCs/>
          <w:szCs w:val="24"/>
        </w:rPr>
        <w:t>對估計式進行調整，最</w:t>
      </w:r>
      <w:r w:rsidRPr="008A6038">
        <w:rPr>
          <w:rFonts w:cs="Times New Roman" w:hint="eastAsia"/>
          <w:iCs/>
        </w:rPr>
        <w:t>終得估計式：</w:t>
      </w:r>
    </w:p>
    <w:p w14:paraId="651DECE7" w14:textId="77777777" w:rsidR="00337970" w:rsidRPr="008A6038" w:rsidRDefault="00337970" w:rsidP="00337970">
      <w:pPr>
        <w:rPr>
          <w:rFonts w:cs="Times New Roman"/>
          <w:iCs/>
        </w:rPr>
      </w:pPr>
    </w:p>
    <w:p w14:paraId="481634E1" w14:textId="6B1C5489" w:rsidR="00337970" w:rsidRPr="008A6038" w:rsidRDefault="00000000" w:rsidP="00337970">
      <w:pPr>
        <w:rPr>
          <w:rFonts w:cs="Times New Roman"/>
          <w:iCs/>
        </w:rPr>
      </w:pPr>
      <m:oMathPara>
        <m:oMath>
          <m:sSub>
            <m:sSubPr>
              <m:ctrlPr>
                <w:rPr>
                  <w:rFonts w:ascii="Cambria Math" w:hAnsi="Cambria Math"/>
                  <w:i/>
                </w:rPr>
              </m:ctrlPr>
            </m:sSubPr>
            <m:e>
              <m:r>
                <w:rPr>
                  <w:rFonts w:ascii="Cambria Math" w:hAnsi="Cambria Math"/>
                </w:rPr>
                <m:t>S</m:t>
              </m:r>
            </m:e>
            <m:sub>
              <m:r>
                <w:rPr>
                  <w:rFonts w:ascii="Cambria Math" w:hAnsi="Cambria Math"/>
                </w:rPr>
                <m:t>wNew1</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 E(</m:t>
          </m:r>
          <m:sSub>
            <m:sSubPr>
              <m:ctrlPr>
                <w:rPr>
                  <w:rFonts w:ascii="Cambria Math" w:hAnsi="Cambria Math"/>
                  <w:i/>
                  <w:iCs/>
                </w:rPr>
              </m:ctrlPr>
            </m:sSubPr>
            <m:e>
              <m:r>
                <w:rPr>
                  <w:rFonts w:ascii="Cambria Math" w:hAnsi="Cambria Math"/>
                </w:rPr>
                <m:t>Q</m:t>
              </m:r>
            </m:e>
            <m:sub>
              <m:r>
                <w:rPr>
                  <w:rFonts w:ascii="Cambria Math" w:hAnsi="Cambria Math"/>
                </w:rPr>
                <m:t>+0</m:t>
              </m:r>
            </m:sub>
          </m:sSub>
          <m:r>
            <w:rPr>
              <w:rFonts w:ascii="Cambria Math" w:hAnsi="Cambria Math"/>
            </w:rPr>
            <m:t>)</m:t>
          </m:r>
        </m:oMath>
      </m:oMathPara>
    </w:p>
    <w:p w14:paraId="16F78936" w14:textId="77777777" w:rsidR="00337970" w:rsidRPr="008A6038" w:rsidRDefault="00337970" w:rsidP="00337970">
      <w:pPr>
        <w:widowControl/>
        <w:rPr>
          <w:rFonts w:cs="Times New Roman"/>
          <w:iCs/>
        </w:rPr>
      </w:pPr>
    </w:p>
    <w:p w14:paraId="31579E8E" w14:textId="77777777" w:rsidR="00337970" w:rsidRPr="008A6038" w:rsidRDefault="00337970" w:rsidP="00337970">
      <w:pPr>
        <w:rPr>
          <w:rFonts w:cs="Times New Roman"/>
          <w:iCs/>
        </w:rPr>
      </w:pPr>
      <w:r w:rsidRPr="008A6038">
        <w:rPr>
          <w:rFonts w:cs="Times New Roman" w:hint="eastAsia"/>
          <w:iCs/>
        </w:rPr>
        <w:t>其中：</w:t>
      </w: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15C64335" w14:textId="77777777" w:rsidTr="008518E2">
        <w:tc>
          <w:tcPr>
            <w:tcW w:w="4856" w:type="pct"/>
            <w:vAlign w:val="center"/>
          </w:tcPr>
          <w:p w14:paraId="096A816F"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+q</m:t>
                            </m:r>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tc>
        <w:tc>
          <w:tcPr>
            <w:tcW w:w="144" w:type="pct"/>
            <w:vAlign w:val="center"/>
          </w:tcPr>
          <w:p w14:paraId="55F43C9D" w14:textId="353C8A09" w:rsidR="00337970" w:rsidRPr="008A6038" w:rsidRDefault="00337970" w:rsidP="008518E2">
            <w:pPr>
              <w:jc w:val="center"/>
              <w:rPr>
                <w:rFonts w:cs="Times New Roman"/>
                <w:iCs/>
              </w:rPr>
            </w:pPr>
            <w:r w:rsidRPr="008A6038">
              <w:t>(</w:t>
            </w:r>
            <w:fldSimple w:instr=" STYLEREF 1 \s ">
              <w:r w:rsidR="009D47CB">
                <w:rPr>
                  <w:noProof/>
                </w:rPr>
                <w:t>3</w:t>
              </w:r>
            </w:fldSimple>
            <w:r w:rsidR="00153C0B" w:rsidRPr="008A6038">
              <w:t>.</w:t>
            </w:r>
            <w:fldSimple w:instr=" SEQ ( \* ARABIC \s 1 ">
              <w:r w:rsidR="009D47CB">
                <w:rPr>
                  <w:noProof/>
                </w:rPr>
                <w:t>10</w:t>
              </w:r>
            </w:fldSimple>
            <w:r w:rsidRPr="008A6038">
              <w:rPr>
                <w:rFonts w:hint="eastAsia"/>
              </w:rPr>
              <w:t>)</w:t>
            </w:r>
          </w:p>
        </w:tc>
      </w:tr>
      <w:tr w:rsidR="00337970" w:rsidRPr="008A6038" w14:paraId="666AA57A" w14:textId="77777777" w:rsidTr="008518E2">
        <w:tc>
          <w:tcPr>
            <w:tcW w:w="4856" w:type="pct"/>
            <w:vAlign w:val="center"/>
          </w:tcPr>
          <w:p w14:paraId="720CF881" w14:textId="77777777" w:rsidR="00337970" w:rsidRPr="008A6038" w:rsidRDefault="00337970" w:rsidP="008518E2">
            <w:pPr>
              <w:jc w:val="center"/>
              <w:rPr>
                <w:rFonts w:cs="Times New Roman"/>
                <w:iCs/>
              </w:rPr>
            </w:pPr>
            <m:oMathPara>
              <m:oMath>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d>
                              <m:dPr>
                                <m:ctrlPr>
                                  <w:rPr>
                                    <w:rFonts w:ascii="Cambria Math" w:hAnsi="Cambria Math"/>
                                    <w:i/>
                                    <w:iCs/>
                                  </w:rPr>
                                </m:ctrlPr>
                              </m:dPr>
                              <m:e>
                                <m:r>
                                  <w:rPr>
                                    <w:rFonts w:ascii="Cambria Math" w:hAnsi="Cambria Math"/>
                                  </w:rPr>
                                  <m:t>1-q</m:t>
                                </m:r>
                              </m:e>
                            </m:d>
                            <m:r>
                              <w:rPr>
                                <w:rFonts w:ascii="Cambria Math" w:hAnsi="Cambria Math"/>
                              </w:rPr>
                              <m:t>E</m:t>
                            </m:r>
                            <m:sSup>
                              <m:sSupPr>
                                <m:ctrlPr>
                                  <w:rPr>
                                    <w:rFonts w:ascii="Cambria Math" w:hAnsi="Cambria Math"/>
                                    <w:i/>
                                    <w:iCs/>
                                  </w:rPr>
                                </m:ctrlPr>
                              </m:sSupPr>
                              <m:e>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e>
                              <m:sup>
                                <m:r>
                                  <w:rPr>
                                    <w:rFonts w:ascii="Cambria Math" w:hAnsi="Cambria Math"/>
                                  </w:rPr>
                                  <m:t>2</m:t>
                                </m:r>
                              </m:sup>
                            </m:sSup>
                          </m:num>
                          <m:den>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p>
                              <m:sSupPr>
                                <m:ctrlPr>
                                  <w:rPr>
                                    <w:rFonts w:ascii="Cambria Math" w:hAnsi="Cambria Math"/>
                                    <w:i/>
                                    <w:iCs/>
                                  </w:rPr>
                                </m:ctrlPr>
                              </m:sSupPr>
                              <m:e>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e>
                                </m:d>
                              </m:e>
                              <m:sup>
                                <m:r>
                                  <w:rPr>
                                    <w:rFonts w:ascii="Cambria Math" w:hAnsi="Cambria Math"/>
                                  </w:rPr>
                                  <m:t>+</m:t>
                                </m:r>
                              </m:sup>
                            </m:sSup>
                          </m:den>
                        </m:f>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 xml:space="preserve">)&gt;0 </m:t>
                        </m:r>
                      </m:e>
                      <m:e>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2</m:t>
                                </m:r>
                              </m:sub>
                            </m:sSub>
                          </m:den>
                        </m:f>
                        <m:f>
                          <m:fPr>
                            <m:ctrlPr>
                              <w:rPr>
                                <w:rFonts w:ascii="Cambria Math" w:hAnsi="Cambria Math"/>
                                <w:i/>
                                <w:iCs/>
                              </w:rPr>
                            </m:ctrlPr>
                          </m:fPr>
                          <m:num>
                            <m:r>
                              <w:rPr>
                                <w:rFonts w:ascii="Cambria Math" w:hAnsi="Cambria Math"/>
                              </w:rPr>
                              <m:t>1-q</m:t>
                            </m:r>
                          </m:num>
                          <m:den>
                            <m:r>
                              <w:rPr>
                                <w:rFonts w:ascii="Cambria Math" w:hAnsi="Cambria Math"/>
                              </w:rPr>
                              <m:t>q</m:t>
                            </m:r>
                          </m:den>
                        </m:f>
                        <m:d>
                          <m:dPr>
                            <m:ctrlPr>
                              <w:rPr>
                                <w:rFonts w:ascii="Cambria Math" w:hAnsi="Cambria Math"/>
                                <w:i/>
                                <w:iCs/>
                              </w:rPr>
                            </m:ctrlPr>
                          </m:dPr>
                          <m:e>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-1</m:t>
                            </m:r>
                          </m:e>
                        </m:d>
                        <m:r>
                          <w:rPr>
                            <w:rFonts w:ascii="Cambria Math" w:hAnsi="Cambria Math"/>
                          </w:rPr>
                          <m:t xml:space="preserve"> , if </m:t>
                        </m:r>
                        <m:sSub>
                          <m:sSubPr>
                            <m:ctrlPr>
                              <w:rPr>
                                <w:rFonts w:ascii="Cambria Math" w:hAnsi="Cambria Math"/>
                                <w:i/>
                                <w:iCs/>
                              </w:rPr>
                            </m:ctrlPr>
                          </m:sSubPr>
                          <m:e>
                            <m:r>
                              <w:rPr>
                                <w:rFonts w:ascii="Cambria Math" w:hAnsi="Cambria Math"/>
                              </w:rPr>
                              <m:t>E(Q</m:t>
                            </m:r>
                          </m:e>
                          <m:sub>
                            <m:r>
                              <w:rPr>
                                <w:rFonts w:ascii="Cambria Math" w:hAnsi="Cambria Math"/>
                              </w:rPr>
                              <m:t>+2</m:t>
                            </m:r>
                          </m:sub>
                        </m:sSub>
                        <m:r>
                          <w:rPr>
                            <w:rFonts w:ascii="Cambria Math" w:hAnsi="Cambria Math"/>
                          </w:rPr>
                          <m:t>)=0</m:t>
                        </m:r>
                      </m:e>
                    </m:eqArr>
                  </m:e>
                </m:d>
              </m:oMath>
            </m:oMathPara>
          </w:p>
          <w:p w14:paraId="76A66C2A" w14:textId="77777777" w:rsidR="00337970" w:rsidRPr="008A6038" w:rsidRDefault="00337970" w:rsidP="008518E2">
            <w:pPr>
              <w:jc w:val="center"/>
              <w:rPr>
                <w:rFonts w:cs="Times New Roman"/>
                <w:iCs/>
              </w:rPr>
            </w:pPr>
          </w:p>
        </w:tc>
        <w:tc>
          <w:tcPr>
            <w:tcW w:w="144" w:type="pct"/>
            <w:vAlign w:val="center"/>
          </w:tcPr>
          <w:p w14:paraId="69907879" w14:textId="770BFB4F" w:rsidR="00337970" w:rsidRPr="008A6038" w:rsidRDefault="00337970" w:rsidP="008518E2">
            <w:pPr>
              <w:jc w:val="center"/>
              <w:rPr>
                <w:rFonts w:cs="Times New Roman"/>
                <w:iCs/>
              </w:rPr>
            </w:pPr>
            <w:r w:rsidRPr="008A6038">
              <w:t>(</w:t>
            </w:r>
            <w:fldSimple w:instr=" STYLEREF 1 \s ">
              <w:r w:rsidR="009D47CB">
                <w:rPr>
                  <w:noProof/>
                </w:rPr>
                <w:t>3</w:t>
              </w:r>
            </w:fldSimple>
            <w:r w:rsidR="00153C0B" w:rsidRPr="008A6038">
              <w:t>.</w:t>
            </w:r>
            <w:fldSimple w:instr=" SEQ ( \* ARABIC \s 1 ">
              <w:r w:rsidR="009D47CB">
                <w:rPr>
                  <w:noProof/>
                </w:rPr>
                <w:t>11</w:t>
              </w:r>
            </w:fldSimple>
            <w:r w:rsidRPr="008A6038">
              <w:rPr>
                <w:rFonts w:hint="eastAsia"/>
              </w:rPr>
              <w:t>)</w:t>
            </w:r>
          </w:p>
        </w:tc>
      </w:tr>
      <w:tr w:rsidR="00337970" w:rsidRPr="008A6038" w14:paraId="05376E71" w14:textId="77777777" w:rsidTr="008518E2">
        <w:tc>
          <w:tcPr>
            <w:tcW w:w="4856" w:type="pct"/>
            <w:vAlign w:val="center"/>
          </w:tcPr>
          <w:p w14:paraId="245B2C43" w14:textId="77777777" w:rsidR="00337970" w:rsidRPr="008A6038" w:rsidRDefault="00337970" w:rsidP="008518E2">
            <w:pPr>
              <w:jc w:val="center"/>
              <w:rPr>
                <w:rFonts w:cs="Times New Roman"/>
                <w:iCs/>
              </w:rPr>
            </w:pPr>
            <w:bookmarkStart w:id="255" w:name="_Hlk162344379"/>
            <m:oMathPara>
              <m:oMath>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00</m:t>
                        </m:r>
                      </m:sub>
                    </m:sSub>
                  </m:e>
                </m:d>
                <m:r>
                  <w:rPr>
                    <w:rFonts w:ascii="Cambria Math" w:hAnsi="Cambria Math"/>
                    <w:sz w:val="22"/>
                    <w:szCs w:val="21"/>
                  </w:rPr>
                  <m:t>=</m:t>
                </m:r>
                <m:d>
                  <m:dPr>
                    <m:ctrlPr>
                      <w:rPr>
                        <w:rFonts w:ascii="Cambria Math" w:hAnsi="Cambria Math"/>
                        <w:i/>
                        <w:sz w:val="22"/>
                        <w:szCs w:val="21"/>
                      </w:rPr>
                    </m:ctrlPr>
                  </m:dPr>
                  <m:e>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f>
                      <m:fPr>
                        <m:ctrlPr>
                          <w:rPr>
                            <w:rFonts w:ascii="Cambria Math" w:hAnsi="Cambria Math"/>
                            <w:i/>
                            <w:iCs/>
                            <w:sz w:val="22"/>
                            <w:szCs w:val="21"/>
                          </w:rPr>
                        </m:ctrlPr>
                      </m:fPr>
                      <m:num>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-1</m:t>
                        </m:r>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den>
                    </m:f>
                    <m:ctrlPr>
                      <w:rPr>
                        <w:rFonts w:ascii="Cambria Math" w:hAnsi="Cambria Math"/>
                        <w:i/>
                        <w:iCs/>
                        <w:sz w:val="22"/>
                        <w:szCs w:val="21"/>
                      </w:rPr>
                    </m:ctrlPr>
                  </m:e>
                </m:d>
                <m:r>
                  <w:rPr>
                    <w:rFonts w:ascii="Cambria Math" w:hAnsi="Cambria Math"/>
                    <w:sz w:val="22"/>
                    <w:szCs w:val="21"/>
                  </w:rPr>
                  <m:t>×</m:t>
                </m:r>
                <m:d>
                  <m:dPr>
                    <m:begChr m:val="["/>
                    <m:endChr m:val="]"/>
                    <m:ctrlPr>
                      <w:rPr>
                        <w:rFonts w:ascii="Cambria Math" w:hAnsi="Cambria Math"/>
                        <w:i/>
                        <w:sz w:val="22"/>
                        <w:szCs w:val="21"/>
                      </w:rPr>
                    </m:ctrlPr>
                  </m:dPr>
                  <m:e>
                    <m:d>
                      <m:dPr>
                        <m:ctrlPr>
                          <w:rPr>
                            <w:rFonts w:ascii="Cambria Math" w:hAnsi="Cambria Math"/>
                            <w:i/>
                            <w:iCs/>
                            <w:sz w:val="22"/>
                            <w:szCs w:val="21"/>
                          </w:rPr>
                        </m:ctrlPr>
                      </m:dPr>
                      <m:e>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den>
                        </m:f>
                        <m:r>
                          <w:rPr>
                            <w:rFonts w:ascii="Cambria Math" w:hAnsi="Cambria Math"/>
                            <w:sz w:val="22"/>
                            <w:szCs w:val="21"/>
                          </w:rPr>
                          <m:t>+1</m:t>
                        </m:r>
                      </m:e>
                    </m:d>
                    <m:f>
                      <m:fPr>
                        <m:ctrlPr>
                          <w:rPr>
                            <w:rFonts w:ascii="Cambria Math" w:hAnsi="Cambria Math"/>
                            <w:i/>
                            <w:iCs/>
                            <w:sz w:val="22"/>
                            <w:szCs w:val="21"/>
                          </w:rPr>
                        </m:ctrlPr>
                      </m:fPr>
                      <m:num>
                        <m:d>
                          <m:dPr>
                            <m:ctrlPr>
                              <w:rPr>
                                <w:rFonts w:ascii="Cambria Math" w:hAnsi="Cambria Math"/>
                                <w:i/>
                                <w:iCs/>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e>
                        </m:d>
                      </m:num>
                      <m:den>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hint="eastAsia"/>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den>
                    </m:f>
                    <m:ctrlPr>
                      <w:rPr>
                        <w:rFonts w:ascii="Cambria Math" w:hAnsi="Cambria Math"/>
                        <w:i/>
                        <w:iCs/>
                        <w:sz w:val="22"/>
                        <w:szCs w:val="21"/>
                      </w:rPr>
                    </m:ctrlPr>
                  </m:e>
                </m:d>
                <m:r>
                  <w:rPr>
                    <w:rFonts w:ascii="Cambria Math" w:hAnsi="Cambria Math"/>
                    <w:sz w:val="22"/>
                    <w:szCs w:val="21"/>
                  </w:rPr>
                  <m:t>E</m:t>
                </m:r>
                <m:d>
                  <m:dPr>
                    <m:ctrlPr>
                      <w:rPr>
                        <w:rFonts w:ascii="Cambria Math" w:hAnsi="Cambria Math"/>
                        <w:i/>
                        <w:iCs/>
                        <w:sz w:val="22"/>
                        <w:szCs w:val="21"/>
                      </w:rPr>
                    </m:ctrlPr>
                  </m:dPr>
                  <m:e>
                    <m:sSub>
                      <m:sSubPr>
                        <m:ctrlPr>
                          <w:rPr>
                            <w:rFonts w:ascii="Cambria Math" w:hAnsi="Cambria Math"/>
                            <w:i/>
                            <w:iCs/>
                            <w:sz w:val="22"/>
                            <w:szCs w:val="21"/>
                          </w:rPr>
                        </m:ctrlPr>
                      </m:sSubPr>
                      <m:e>
                        <m:r>
                          <w:rPr>
                            <w:rFonts w:ascii="Cambria Math" w:hAnsi="Cambria Math"/>
                            <w:sz w:val="22"/>
                            <w:szCs w:val="21"/>
                          </w:rPr>
                          <m:t>Q</m:t>
                        </m:r>
                      </m:e>
                      <m:sub>
                        <m:r>
                          <w:rPr>
                            <w:rFonts w:ascii="Cambria Math" w:hAnsi="Cambria Math"/>
                            <w:sz w:val="22"/>
                            <w:szCs w:val="21"/>
                          </w:rPr>
                          <m:t>11</m:t>
                        </m:r>
                      </m:sub>
                    </m:sSub>
                  </m:e>
                </m:d>
              </m:oMath>
            </m:oMathPara>
            <w:bookmarkEnd w:id="255"/>
          </w:p>
        </w:tc>
        <w:tc>
          <w:tcPr>
            <w:tcW w:w="144" w:type="pct"/>
            <w:vAlign w:val="center"/>
          </w:tcPr>
          <w:p w14:paraId="58BDD23E" w14:textId="44AAC706" w:rsidR="00337970" w:rsidRPr="008A6038" w:rsidRDefault="00337970" w:rsidP="008518E2">
            <w:pPr>
              <w:jc w:val="center"/>
              <w:rPr>
                <w:rFonts w:cs="Times New Roman"/>
                <w:iCs/>
              </w:rPr>
            </w:pPr>
            <w:bookmarkStart w:id="256" w:name="_Ref162347498"/>
            <w:bookmarkStart w:id="257" w:name="_Ref162344669"/>
            <w:r w:rsidRPr="008A6038">
              <w:t>(</w:t>
            </w:r>
            <w:fldSimple w:instr=" STYLEREF 1 \s ">
              <w:r w:rsidR="009D47CB">
                <w:rPr>
                  <w:noProof/>
                </w:rPr>
                <w:t>3</w:t>
              </w:r>
            </w:fldSimple>
            <w:r w:rsidR="00153C0B" w:rsidRPr="008A6038">
              <w:t>.</w:t>
            </w:r>
            <w:fldSimple w:instr=" SEQ ( \* ARABIC \s 1 ">
              <w:r w:rsidR="009D47CB">
                <w:rPr>
                  <w:noProof/>
                </w:rPr>
                <w:t>12</w:t>
              </w:r>
            </w:fldSimple>
            <w:bookmarkEnd w:id="256"/>
            <w:r w:rsidRPr="008A6038">
              <w:rPr>
                <w:rFonts w:hint="eastAsia"/>
              </w:rPr>
              <w:t>)</w:t>
            </w:r>
            <w:bookmarkEnd w:id="257"/>
          </w:p>
        </w:tc>
      </w:tr>
    </w:tbl>
    <w:p w14:paraId="3A949754" w14:textId="77777777" w:rsidR="00337970" w:rsidRPr="008A6038" w:rsidRDefault="00337970" w:rsidP="00337970">
      <w:pPr>
        <w:rPr>
          <w:iCs/>
        </w:rPr>
      </w:pPr>
    </w:p>
    <w:p w14:paraId="717E46C8" w14:textId="77777777" w:rsidR="00337970" w:rsidRPr="008A6038" w:rsidRDefault="00000000" w:rsidP="00337970">
      <w:pPr>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337970" w:rsidRPr="008A6038">
        <w:rPr>
          <w:rFonts w:cs="Times New Roman" w:hint="eastAsia"/>
          <w:iCs/>
        </w:rPr>
        <w:t>表示：若</w:t>
      </w:r>
      <m:oMath>
        <m:r>
          <w:rPr>
            <w:rFonts w:ascii="Cambria Math" w:hAnsi="Cambria Math" w:cs="Times New Roman"/>
          </w:rPr>
          <m:t>A &gt; 0</m:t>
        </m:r>
      </m:oMath>
      <w:r w:rsidR="00337970" w:rsidRPr="008A6038">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337970" w:rsidRPr="008A6038">
        <w:rPr>
          <w:rFonts w:cs="Times New Roman" w:hint="eastAsia"/>
          <w:iCs/>
        </w:rPr>
        <w:t>；若</w:t>
      </w:r>
      <m:oMath>
        <m:r>
          <w:rPr>
            <w:rFonts w:ascii="Cambria Math" w:hAnsi="Cambria Math" w:cs="Times New Roman"/>
          </w:rPr>
          <m:t>A ≤ 0</m:t>
        </m:r>
      </m:oMath>
      <w:r w:rsidR="00337970" w:rsidRPr="008A6038">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337970" w:rsidRPr="008A6038">
        <w:rPr>
          <w:rFonts w:cs="Times New Roman" w:hint="eastAsia"/>
          <w:iCs/>
        </w:rPr>
        <w:t>。</w:t>
      </w:r>
    </w:p>
    <w:p w14:paraId="146E5B9F" w14:textId="77777777" w:rsidR="00337970" w:rsidRPr="008A6038" w:rsidRDefault="00337970" w:rsidP="00337970">
      <w:pPr>
        <w:rPr>
          <w:rFonts w:cs="Times New Roman"/>
        </w:rPr>
      </w:pPr>
    </w:p>
    <w:p w14:paraId="68BDAB11" w14:textId="61510C9D" w:rsidR="00337970" w:rsidRPr="008A6038" w:rsidRDefault="00337970" w:rsidP="00337970">
      <w:pPr>
        <w:ind w:firstLine="480"/>
        <w:rPr>
          <w:rFonts w:cs="Times New Roman"/>
          <w:iCs/>
        </w:rPr>
      </w:pPr>
      <w:r w:rsidRPr="008A6038">
        <w:rPr>
          <w:rFonts w:cs="Times New Roman" w:hint="eastAsia"/>
        </w:rPr>
        <w:t>並在</w:t>
      </w:r>
      <m:oMath>
        <m:sSub>
          <m:sSubPr>
            <m:ctrlPr>
              <w:rPr>
                <w:rFonts w:ascii="Cambria Math" w:hAnsi="Cambria Math" w:cs="Times New Roman"/>
                <w:i/>
              </w:rPr>
            </m:ctrlPr>
          </m:sSubPr>
          <m:e>
            <m:r>
              <w:rPr>
                <w:rFonts w:ascii="Cambria Math" w:hAnsi="Cambria Math" w:cs="Times New Roman" w:hint="eastAsia"/>
              </w:rPr>
              <m:t>S</m:t>
            </m:r>
          </m:e>
          <m:sub>
            <m:r>
              <w:rPr>
                <w:rFonts w:ascii="Cambria Math" w:hAnsi="Cambria Math" w:cs="Times New Roman"/>
              </w:rPr>
              <m:t>w</m:t>
            </m:r>
            <m:r>
              <w:rPr>
                <w:rFonts w:ascii="Cambria Math" w:hAnsi="Cambria Math" w:cs="Times New Roman" w:hint="eastAsia"/>
              </w:rPr>
              <m:t>BB</m:t>
            </m:r>
            <m:r>
              <w:rPr>
                <w:rFonts w:ascii="Cambria Math" w:hAnsi="Cambria Math" w:cs="Times New Roman"/>
              </w:rPr>
              <m:t>1</m:t>
            </m:r>
          </m:sub>
        </m:sSub>
      </m:oMath>
      <w:r w:rsidRPr="008A6038">
        <w:rPr>
          <w:rFonts w:cs="Times New Roman" w:hint="eastAsia"/>
        </w:rPr>
        <w:t>的基礎上，加</w:t>
      </w:r>
      <w:r w:rsidRPr="008A6038">
        <w:rPr>
          <w:rFonts w:hint="eastAsia"/>
        </w:rPr>
        <w:t>入</w:t>
      </w:r>
      <m:oMath>
        <m:sSub>
          <m:sSubPr>
            <m:ctrlPr>
              <w:rPr>
                <w:rFonts w:ascii="Cambria Math" w:hAnsi="Cambria Math"/>
                <w:i/>
              </w:rPr>
            </m:ctrlPr>
          </m:sSubPr>
          <m:e>
            <m:r>
              <w:rPr>
                <w:rFonts w:ascii="Cambria Math" w:hAnsi="Cambria Math"/>
              </w:rPr>
              <m:t>Q</m:t>
            </m:r>
          </m:e>
          <m:sub>
            <m:r>
              <w:rPr>
                <w:rFonts w:ascii="Cambria Math" w:hAnsi="Cambria Math"/>
              </w:rPr>
              <m:t>12</m:t>
            </m:r>
          </m:sub>
        </m:sSub>
        <m:r>
          <w:rPr>
            <w:rFonts w:ascii="Cambria Math" w:hAnsi="Cambria Math" w:hint="eastAsia"/>
          </w:rPr>
          <m:t>、</m:t>
        </m:r>
        <m:sSub>
          <m:sSubPr>
            <m:ctrlPr>
              <w:rPr>
                <w:rFonts w:ascii="Cambria Math" w:hAnsi="Cambria Math"/>
                <w:i/>
              </w:rPr>
            </m:ctrlPr>
          </m:sSubPr>
          <m:e>
            <m:r>
              <w:rPr>
                <w:rFonts w:ascii="Cambria Math" w:hAnsi="Cambria Math"/>
              </w:rPr>
              <m:t>Q</m:t>
            </m:r>
          </m:e>
          <m:sub>
            <m:r>
              <w:rPr>
                <w:rFonts w:ascii="Cambria Math" w:hAnsi="Cambria Math"/>
              </w:rPr>
              <m:t>21</m:t>
            </m:r>
          </m:sub>
        </m:sSub>
      </m:oMath>
      <w:r w:rsidRPr="008A6038">
        <w:rPr>
          <w:rFonts w:hint="eastAsia"/>
        </w:rPr>
        <w:t xml:space="preserve"> </w:t>
      </w:r>
      <w:r w:rsidRPr="008A6038">
        <w:rPr>
          <w:rFonts w:hint="eastAsia"/>
        </w:rPr>
        <w:t>對</w:t>
      </w:r>
      <m:oMath>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hint="eastAsia"/>
          </w:rPr>
          <m:t>、</m:t>
        </m:r>
        <m:sSub>
          <m:sSubPr>
            <m:ctrlPr>
              <w:rPr>
                <w:rFonts w:ascii="Cambria Math" w:hAnsi="Cambria Math"/>
                <w:i/>
              </w:rPr>
            </m:ctrlPr>
          </m:sSubPr>
          <m:e>
            <m:r>
              <w:rPr>
                <w:rFonts w:ascii="Cambria Math" w:hAnsi="Cambria Math"/>
              </w:rPr>
              <m:t>β</m:t>
            </m:r>
          </m:e>
          <m:sub>
            <m:r>
              <w:rPr>
                <w:rFonts w:ascii="Cambria Math" w:hAnsi="Cambria Math"/>
              </w:rPr>
              <m:t>2</m:t>
            </m:r>
          </m:sub>
        </m:sSub>
      </m:oMath>
      <w:r w:rsidRPr="008A6038">
        <w:rPr>
          <w:rFonts w:hint="eastAsia"/>
        </w:rPr>
        <w:t>的估計進行修正，依據式</w:t>
      </w:r>
      <w:r w:rsidRPr="008A6038">
        <w:fldChar w:fldCharType="begin"/>
      </w:r>
      <w:r w:rsidRPr="008A6038">
        <w:instrText xml:space="preserve"> </w:instrText>
      </w:r>
      <w:r w:rsidRPr="008A6038">
        <w:rPr>
          <w:rFonts w:hint="eastAsia"/>
        </w:rPr>
        <w:instrText>REF _Ref162343271 \h</w:instrText>
      </w:r>
      <w:r w:rsidRPr="008A6038">
        <w:instrText xml:space="preserve"> </w:instrText>
      </w:r>
      <w:r w:rsidR="008A6038">
        <w:instrText xml:space="preserve"> \* MERGEFORMAT </w:instrText>
      </w:r>
      <w:r w:rsidRPr="008A6038">
        <w:fldChar w:fldCharType="separate"/>
      </w:r>
      <w:r w:rsidR="009D47CB" w:rsidRPr="008A6038">
        <w:t>(</w:t>
      </w:r>
      <w:r w:rsidR="009D47CB">
        <w:rPr>
          <w:noProof/>
        </w:rPr>
        <w:t>3</w:t>
      </w:r>
      <w:r w:rsidR="009D47CB" w:rsidRPr="008A6038">
        <w:rPr>
          <w:noProof/>
        </w:rPr>
        <w:t>.</w:t>
      </w:r>
      <w:r w:rsidR="009D47CB">
        <w:rPr>
          <w:noProof/>
        </w:rPr>
        <w:t>8</w:t>
      </w:r>
      <w:r w:rsidR="009D47CB" w:rsidRPr="008A6038">
        <w:rPr>
          <w:rFonts w:hint="eastAsia"/>
        </w:rPr>
        <w:t>)</w:t>
      </w:r>
      <w:r w:rsidRPr="008A6038">
        <w:fldChar w:fldCharType="end"/>
      </w:r>
      <w:r w:rsidRPr="008A6038">
        <w:rPr>
          <w:rFonts w:hint="eastAsia"/>
        </w:rPr>
        <w:t>與式</w:t>
      </w:r>
      <w:r w:rsidRPr="008A6038">
        <w:rPr>
          <w:rFonts w:hint="eastAsia"/>
        </w:rPr>
        <w:t xml:space="preserve"> </w:t>
      </w:r>
      <w:r w:rsidRPr="008A6038">
        <w:fldChar w:fldCharType="begin"/>
      </w:r>
      <w:r w:rsidRPr="008A6038">
        <w:instrText xml:space="preserve"> </w:instrText>
      </w:r>
      <w:r w:rsidRPr="008A6038">
        <w:rPr>
          <w:rFonts w:hint="eastAsia"/>
        </w:rPr>
        <w:instrText>REF _Ref162343292 \h</w:instrText>
      </w:r>
      <w:r w:rsidRPr="008A6038">
        <w:instrText xml:space="preserve"> </w:instrText>
      </w:r>
      <w:r w:rsidR="008A6038">
        <w:instrText xml:space="preserve"> \* MERGEFORMAT </w:instrText>
      </w:r>
      <w:r w:rsidRPr="008A6038">
        <w:fldChar w:fldCharType="separate"/>
      </w:r>
      <w:r w:rsidR="009D47CB" w:rsidRPr="008A6038">
        <w:t>(</w:t>
      </w:r>
      <w:r w:rsidR="009D47CB">
        <w:rPr>
          <w:noProof/>
        </w:rPr>
        <w:t>3</w:t>
      </w:r>
      <w:r w:rsidR="009D47CB" w:rsidRPr="008A6038">
        <w:rPr>
          <w:noProof/>
        </w:rPr>
        <w:t>.</w:t>
      </w:r>
      <w:r w:rsidR="009D47CB">
        <w:rPr>
          <w:noProof/>
        </w:rPr>
        <w:t>9</w:t>
      </w:r>
      <w:r w:rsidR="009D47CB" w:rsidRPr="008A6038">
        <w:rPr>
          <w:rFonts w:hint="eastAsia"/>
        </w:rPr>
        <w:t>)</w:t>
      </w:r>
      <w:r w:rsidRPr="008A6038">
        <w:fldChar w:fldCharType="end"/>
      </w:r>
      <w:r w:rsidRPr="008A6038">
        <w:rPr>
          <w:rFonts w:hint="eastAsia"/>
        </w:rPr>
        <w:t xml:space="preserve"> </w:t>
      </w:r>
      <w:r w:rsidRPr="008A6038">
        <w:rPr>
          <w:rFonts w:cs="Times New Roman" w:hint="eastAsia"/>
          <w:iCs/>
        </w:rPr>
        <w:t>成立以下近似值：</w:t>
      </w:r>
    </w:p>
    <w:p w14:paraId="4F588FE1" w14:textId="77777777" w:rsidR="00337970" w:rsidRPr="008A6038" w:rsidRDefault="00337970" w:rsidP="00337970">
      <w:pPr>
        <w:rPr>
          <w:rFonts w:cs="Times New Roman"/>
          <w:iCs/>
        </w:rPr>
      </w:pPr>
    </w:p>
    <w:p w14:paraId="13948960" w14:textId="77777777" w:rsidR="00337970" w:rsidRPr="008A6038" w:rsidRDefault="00000000" w:rsidP="00337970">
      <w:pPr>
        <w:rPr>
          <w:iCs/>
        </w:rPr>
      </w:pPr>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r>
            <w:rPr>
              <w:rFonts w:ascii="Cambria Math" w:hAnsi="Cambria Math"/>
            </w:rPr>
            <m:t xml:space="preserve">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r>
                <w:rPr>
                  <w:rFonts w:ascii="Cambria Math" w:hAnsi="Cambria Math"/>
                </w:rPr>
                <m:t>+1</m:t>
              </m:r>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r>
                <w:rPr>
                  <w:rFonts w:ascii="Cambria Math" w:hAnsi="Cambria Math"/>
                </w:rPr>
                <m:t>+1</m:t>
              </m:r>
            </m:e>
          </m:d>
        </m:oMath>
      </m:oMathPara>
    </w:p>
    <w:p w14:paraId="4466EB29" w14:textId="77777777" w:rsidR="00337970" w:rsidRPr="008A6038" w:rsidRDefault="00337970" w:rsidP="00337970">
      <w:pPr>
        <w:rPr>
          <w:iCs/>
        </w:rPr>
      </w:pPr>
    </w:p>
    <w:p w14:paraId="3B586214" w14:textId="77777777" w:rsidR="00337970" w:rsidRPr="008A6038" w:rsidRDefault="00337970" w:rsidP="00337970">
      <w:pPr>
        <w:rPr>
          <w:iCs/>
        </w:rPr>
      </w:pPr>
      <w:r w:rsidRPr="008A6038">
        <w:rPr>
          <w:rFonts w:hint="eastAsia"/>
          <w:iCs/>
        </w:rPr>
        <w:t>並經由該式可推得出：</w:t>
      </w:r>
    </w:p>
    <w:p w14:paraId="48B77F78" w14:textId="77777777" w:rsidR="00337970" w:rsidRPr="008A6038" w:rsidRDefault="00337970" w:rsidP="00337970">
      <w:pPr>
        <w:rPr>
          <w:iCs/>
        </w:rPr>
      </w:pPr>
    </w:p>
    <w:tbl>
      <w:tblPr>
        <w:tblStyle w:val="af"/>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0"/>
        <w:gridCol w:w="1066"/>
      </w:tblGrid>
      <w:tr w:rsidR="00337970" w:rsidRPr="008A6038" w14:paraId="57204495" w14:textId="77777777" w:rsidTr="008518E2">
        <w:trPr>
          <w:jc w:val="center"/>
        </w:trPr>
        <w:tc>
          <w:tcPr>
            <w:tcW w:w="4358" w:type="pct"/>
          </w:tcPr>
          <w:p w14:paraId="42A1EF24" w14:textId="77777777" w:rsidR="00337970" w:rsidRPr="008A6038" w:rsidRDefault="00000000" w:rsidP="008518E2">
            <w:pPr>
              <w:rPr>
                <w:iCs/>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den>
                            </m:f>
                          </m:e>
                        </m:d>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den>
                            </m:f>
                          </m:e>
                        </m:d>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642" w:type="pct"/>
            <w:vAlign w:val="center"/>
          </w:tcPr>
          <w:p w14:paraId="59601C08" w14:textId="775DC713" w:rsidR="00337970" w:rsidRPr="008A6038" w:rsidRDefault="00337970" w:rsidP="008518E2">
            <w:pPr>
              <w:pStyle w:val="af1"/>
              <w:jc w:val="center"/>
              <w:rPr>
                <w:rFonts w:cs="Times New Roman"/>
                <w:iCs/>
                <w:sz w:val="24"/>
                <w:szCs w:val="24"/>
              </w:rPr>
            </w:pPr>
            <w:bookmarkStart w:id="258" w:name="_Ref162347443"/>
            <w:bookmarkStart w:id="259" w:name="_Ref162343905"/>
            <w:r w:rsidRPr="008A6038">
              <w:rPr>
                <w:rFonts w:cs="Times New Roman"/>
                <w:sz w:val="24"/>
                <w:szCs w:val="24"/>
              </w:rPr>
              <w:t>(</w:t>
            </w:r>
            <w:r w:rsidR="00153C0B" w:rsidRPr="008A6038">
              <w:rPr>
                <w:rFonts w:cs="Times New Roman"/>
                <w:sz w:val="24"/>
                <w:szCs w:val="24"/>
              </w:rPr>
              <w:fldChar w:fldCharType="begin"/>
            </w:r>
            <w:r w:rsidR="00153C0B" w:rsidRPr="008A6038">
              <w:rPr>
                <w:rFonts w:cs="Times New Roman"/>
                <w:sz w:val="24"/>
                <w:szCs w:val="24"/>
              </w:rPr>
              <w:instrText xml:space="preserve"> STYLEREF 1 \s </w:instrText>
            </w:r>
            <w:r w:rsidR="00153C0B" w:rsidRPr="008A6038">
              <w:rPr>
                <w:rFonts w:cs="Times New Roman"/>
                <w:sz w:val="24"/>
                <w:szCs w:val="24"/>
              </w:rPr>
              <w:fldChar w:fldCharType="separate"/>
            </w:r>
            <w:r w:rsidR="009D47CB">
              <w:rPr>
                <w:rFonts w:cs="Times New Roman"/>
                <w:noProof/>
                <w:sz w:val="24"/>
                <w:szCs w:val="24"/>
              </w:rPr>
              <w:t>3</w:t>
            </w:r>
            <w:r w:rsidR="00153C0B" w:rsidRPr="008A6038">
              <w:rPr>
                <w:rFonts w:cs="Times New Roman"/>
                <w:sz w:val="24"/>
                <w:szCs w:val="24"/>
              </w:rPr>
              <w:fldChar w:fldCharType="end"/>
            </w:r>
            <w:r w:rsidR="00153C0B" w:rsidRPr="008A6038">
              <w:rPr>
                <w:rFonts w:cs="Times New Roman"/>
                <w:sz w:val="24"/>
                <w:szCs w:val="24"/>
              </w:rPr>
              <w:t>.</w:t>
            </w:r>
            <w:r w:rsidR="00153C0B" w:rsidRPr="008A6038">
              <w:rPr>
                <w:rFonts w:cs="Times New Roman"/>
                <w:sz w:val="24"/>
                <w:szCs w:val="24"/>
              </w:rPr>
              <w:fldChar w:fldCharType="begin"/>
            </w:r>
            <w:r w:rsidR="00153C0B" w:rsidRPr="008A6038">
              <w:rPr>
                <w:rFonts w:cs="Times New Roman"/>
                <w:sz w:val="24"/>
                <w:szCs w:val="24"/>
              </w:rPr>
              <w:instrText xml:space="preserve"> SEQ ( \* ARABIC \s 1 </w:instrText>
            </w:r>
            <w:r w:rsidR="00153C0B" w:rsidRPr="008A6038">
              <w:rPr>
                <w:rFonts w:cs="Times New Roman"/>
                <w:sz w:val="24"/>
                <w:szCs w:val="24"/>
              </w:rPr>
              <w:fldChar w:fldCharType="separate"/>
            </w:r>
            <w:r w:rsidR="009D47CB">
              <w:rPr>
                <w:rFonts w:cs="Times New Roman"/>
                <w:noProof/>
                <w:sz w:val="24"/>
                <w:szCs w:val="24"/>
              </w:rPr>
              <w:t>13</w:t>
            </w:r>
            <w:r w:rsidR="00153C0B" w:rsidRPr="008A6038">
              <w:rPr>
                <w:rFonts w:cs="Times New Roman"/>
                <w:sz w:val="24"/>
                <w:szCs w:val="24"/>
              </w:rPr>
              <w:fldChar w:fldCharType="end"/>
            </w:r>
            <w:bookmarkEnd w:id="258"/>
            <w:r w:rsidRPr="008A6038">
              <w:rPr>
                <w:rFonts w:cs="Times New Roman"/>
                <w:sz w:val="24"/>
                <w:szCs w:val="24"/>
              </w:rPr>
              <w:t>)</w:t>
            </w:r>
            <w:bookmarkEnd w:id="259"/>
          </w:p>
        </w:tc>
      </w:tr>
    </w:tbl>
    <w:p w14:paraId="0BF3F4A1" w14:textId="77777777" w:rsidR="00337970" w:rsidRPr="008A6038" w:rsidRDefault="00337970" w:rsidP="00337970"/>
    <w:p w14:paraId="28FC7891" w14:textId="77777777" w:rsidR="00337970" w:rsidRPr="008A6038" w:rsidRDefault="00337970" w:rsidP="00337970">
      <w:pPr>
        <w:widowControl/>
      </w:pPr>
      <w:r w:rsidRPr="008A6038">
        <w:br w:type="page"/>
      </w:r>
    </w:p>
    <w:p w14:paraId="78AA0F5D" w14:textId="77777777" w:rsidR="00337970" w:rsidRPr="008A6038" w:rsidRDefault="00337970" w:rsidP="00337970">
      <w:r w:rsidRPr="008A6038">
        <w:rPr>
          <w:rFonts w:hint="eastAsia"/>
        </w:rPr>
        <w:lastRenderedPageBreak/>
        <w:t>又經由</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kl</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=k</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=l</m:t>
            </m:r>
          </m:e>
        </m:d>
      </m:oMath>
      <w:r w:rsidRPr="008A6038">
        <w:rPr>
          <w:rFonts w:hint="eastAsia"/>
        </w:rPr>
        <w:t>可以得知，</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hint="eastAsia"/>
          </w:rPr>
          <m:t xml:space="preserve"> </m:t>
        </m:r>
      </m:oMath>
      <w:r w:rsidRPr="008A6038">
        <w:rPr>
          <w:rFonts w:hint="eastAsia"/>
        </w:rPr>
        <w:t>以及</w:t>
      </w:r>
      <w:r w:rsidRPr="008A6038">
        <w:rPr>
          <w:rFonts w:hint="eastAsia"/>
        </w:rPr>
        <w:t xml:space="preserve"> </w:t>
      </w:r>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 xml:space="preserve"> </m:t>
        </m:r>
      </m:oMath>
      <w:r w:rsidRPr="008A6038">
        <w:rPr>
          <w:rFonts w:hint="eastAsia"/>
        </w:rPr>
        <w:t>分別為：</w:t>
      </w:r>
    </w:p>
    <w:p w14:paraId="2F1C67EF" w14:textId="77777777" w:rsidR="00337970" w:rsidRPr="008A6038" w:rsidRDefault="00337970" w:rsidP="00337970"/>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298AE9D1" w14:textId="77777777" w:rsidTr="008518E2">
        <w:tc>
          <w:tcPr>
            <w:tcW w:w="0" w:type="auto"/>
            <w:vAlign w:val="center"/>
          </w:tcPr>
          <w:p w14:paraId="6FCC0D1E" w14:textId="77777777" w:rsidR="00337970" w:rsidRPr="008A6038" w:rsidRDefault="00337970" w:rsidP="008518E2">
            <w:pPr>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12</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=1</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=2</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r>
                  <w:rPr>
                    <w:rFonts w:ascii="Cambria Math" w:hAnsi="Cambria Math" w:hint="eastAsia"/>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1</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2</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2203B2D" w14:textId="5ADFF030" w:rsidR="00337970" w:rsidRPr="008A6038" w:rsidRDefault="00337970" w:rsidP="008518E2">
            <w:pPr>
              <w:jc w:val="center"/>
            </w:pPr>
            <w:bookmarkStart w:id="260" w:name="_Ref162347416"/>
            <w:bookmarkStart w:id="261" w:name="_Ref162343759"/>
            <w:r w:rsidRPr="008A6038">
              <w:t>(</w:t>
            </w:r>
            <w:fldSimple w:instr=" STYLEREF 1 \s ">
              <w:r w:rsidR="009D47CB">
                <w:rPr>
                  <w:noProof/>
                </w:rPr>
                <w:t>3</w:t>
              </w:r>
            </w:fldSimple>
            <w:r w:rsidR="00153C0B" w:rsidRPr="008A6038">
              <w:t>.</w:t>
            </w:r>
            <w:fldSimple w:instr=" SEQ ( \* ARABIC \s 1 ">
              <w:r w:rsidR="009D47CB">
                <w:rPr>
                  <w:noProof/>
                </w:rPr>
                <w:t>14</w:t>
              </w:r>
            </w:fldSimple>
            <w:bookmarkEnd w:id="260"/>
            <w:r w:rsidRPr="008A6038">
              <w:rPr>
                <w:rFonts w:hint="eastAsia"/>
              </w:rPr>
              <w:t>)</w:t>
            </w:r>
            <w:bookmarkEnd w:id="261"/>
          </w:p>
        </w:tc>
      </w:tr>
      <w:tr w:rsidR="00337970" w:rsidRPr="008A6038" w14:paraId="66A98859" w14:textId="77777777" w:rsidTr="008518E2">
        <w:tc>
          <w:tcPr>
            <w:tcW w:w="0" w:type="auto"/>
            <w:vAlign w:val="center"/>
          </w:tcPr>
          <w:p w14:paraId="5138C0CF" w14:textId="77777777" w:rsidR="00337970" w:rsidRPr="008A6038" w:rsidRDefault="00337970" w:rsidP="008518E2">
            <w:pPr>
              <w:jc w:val="center"/>
            </w:pPr>
            <m:oMathPara>
              <m:oMath>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r>
                  <w:rPr>
                    <w:rFonts w:ascii="Cambria Math" w:hAnsi="Cambria Math"/>
                  </w:rPr>
                  <m:t>=</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=2</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d>
                <m:r>
                  <w:rPr>
                    <w:rFonts w:ascii="Cambria Math" w:hAnsi="Cambria Math"/>
                  </w:rPr>
                  <m:t xml:space="preserve">= </m:t>
                </m:r>
                <m:sSub>
                  <m:sSubPr>
                    <m:ctrlPr>
                      <w:rPr>
                        <w:rFonts w:ascii="Cambria Math" w:hAnsi="Cambria Math"/>
                        <w:i/>
                        <w:szCs w:val="24"/>
                      </w:rPr>
                    </m:ctrlPr>
                  </m:sSubPr>
                  <m:e>
                    <m:r>
                      <w:rPr>
                        <w:rFonts w:ascii="Cambria Math" w:hAnsi="Cambria Math"/>
                        <w:szCs w:val="24"/>
                      </w:rPr>
                      <m:t>S</m:t>
                    </m:r>
                  </m:e>
                  <m:sub>
                    <m:r>
                      <w:rPr>
                        <w:rFonts w:ascii="Cambria Math" w:hAnsi="Cambria Math"/>
                        <w:szCs w:val="24"/>
                      </w:rPr>
                      <m:t>12</m:t>
                    </m:r>
                  </m:sub>
                </m:sSub>
                <m:r>
                  <w:rPr>
                    <w:rFonts w:ascii="Cambria Math" w:hAnsi="Cambria Math"/>
                  </w:rPr>
                  <m:t>×</m:t>
                </m:r>
                <m:r>
                  <w:rPr>
                    <w:rFonts w:ascii="Cambria Math" w:hAnsi="Cambria Math" w:hint="eastAsia"/>
                  </w:rPr>
                  <m:t>G</m:t>
                </m:r>
                <m:d>
                  <m:dPr>
                    <m:ctrlPr>
                      <w:rPr>
                        <w:rFonts w:ascii="Cambria Math" w:hAnsi="Cambria Math"/>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ctrlPr>
                      <w:rPr>
                        <w:rFonts w:ascii="Cambria Math" w:hAnsi="Cambria Math"/>
                        <w:i/>
                      </w:rPr>
                    </m:ctrlPr>
                  </m:e>
                </m:d>
                <m:r>
                  <w:rPr>
                    <w:rFonts w:ascii="Cambria Math" w:hAnsi="Cambria Math"/>
                  </w:rPr>
                  <m:t>G</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d>
                <m:r>
                  <w:rPr>
                    <w:rFonts w:ascii="Cambria Math" w:hAnsi="Cambria Math"/>
                  </w:rPr>
                  <m:t>×</m:t>
                </m:r>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r>
                          <w:rPr>
                            <w:rFonts w:ascii="Cambria Math" w:hAnsi="Cambria Math"/>
                          </w:rPr>
                          <m:t>2</m:t>
                        </m:r>
                      </m:den>
                    </m:f>
                  </m:e>
                </m:d>
                <m:d>
                  <m:dPr>
                    <m:ctrlPr>
                      <w:rPr>
                        <w:rFonts w:ascii="Cambria Math" w:hAnsi="Cambria Math"/>
                        <w:i/>
                      </w:rPr>
                    </m:ctrlPr>
                  </m:dPr>
                  <m:e>
                    <m:f>
                      <m:fPr>
                        <m:type m:val="noBa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r>
                          <w:rPr>
                            <w:rFonts w:ascii="Cambria Math" w:hAnsi="Cambria Math"/>
                          </w:rPr>
                          <m:t>1</m:t>
                        </m:r>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+2</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den>
                    </m:f>
                  </m:e>
                </m:d>
                <m:d>
                  <m:dPr>
                    <m:ctrlPr>
                      <w:rPr>
                        <w:rFonts w:ascii="Cambria Math" w:hAnsi="Cambria Math"/>
                        <w:i/>
                      </w:rPr>
                    </m:ctrlPr>
                  </m:dPr>
                  <m:e>
                    <m:f>
                      <m:fPr>
                        <m:ctrlPr>
                          <w:rPr>
                            <w:rFonts w:ascii="Cambria Math" w:hAnsi="Cambria Math"/>
                            <w:i/>
                          </w:rPr>
                        </m:ctrlPr>
                      </m:fPr>
                      <m:num>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+1</m:t>
                            </m:r>
                          </m:e>
                        </m:d>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-1</m:t>
                            </m:r>
                          </m:e>
                        </m:d>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den>
                    </m:f>
                  </m:e>
                </m:d>
              </m:oMath>
            </m:oMathPara>
          </w:p>
        </w:tc>
        <w:tc>
          <w:tcPr>
            <w:tcW w:w="0" w:type="auto"/>
            <w:vAlign w:val="center"/>
          </w:tcPr>
          <w:p w14:paraId="0949936E" w14:textId="420A020C" w:rsidR="00337970" w:rsidRPr="008A6038" w:rsidRDefault="00337970" w:rsidP="008518E2">
            <w:pPr>
              <w:jc w:val="center"/>
            </w:pPr>
            <w:bookmarkStart w:id="262" w:name="_Ref162347425"/>
            <w:bookmarkStart w:id="263" w:name="_Ref162343778"/>
            <w:r w:rsidRPr="008A6038">
              <w:t>(</w:t>
            </w:r>
            <w:fldSimple w:instr=" STYLEREF 1 \s ">
              <w:r w:rsidR="009D47CB">
                <w:rPr>
                  <w:noProof/>
                </w:rPr>
                <w:t>3</w:t>
              </w:r>
            </w:fldSimple>
            <w:r w:rsidR="00153C0B" w:rsidRPr="008A6038">
              <w:t>.</w:t>
            </w:r>
            <w:fldSimple w:instr=" SEQ ( \* ARABIC \s 1 ">
              <w:r w:rsidR="009D47CB">
                <w:rPr>
                  <w:noProof/>
                </w:rPr>
                <w:t>15</w:t>
              </w:r>
            </w:fldSimple>
            <w:bookmarkEnd w:id="262"/>
            <w:r w:rsidRPr="008A6038">
              <w:rPr>
                <w:rFonts w:hint="eastAsia"/>
              </w:rPr>
              <w:t>)</w:t>
            </w:r>
            <w:bookmarkEnd w:id="263"/>
          </w:p>
        </w:tc>
      </w:tr>
    </w:tbl>
    <w:p w14:paraId="10E0B0AD" w14:textId="77777777" w:rsidR="00337970" w:rsidRPr="008A6038" w:rsidRDefault="00337970" w:rsidP="00337970"/>
    <w:p w14:paraId="16E6975F" w14:textId="39AB9BF9" w:rsidR="00337970" w:rsidRPr="008A6038" w:rsidRDefault="00337970" w:rsidP="00B55226">
      <w:pPr>
        <w:ind w:firstLine="480"/>
      </w:pPr>
      <w:r w:rsidRPr="008A6038">
        <w:rPr>
          <w:rFonts w:hint="eastAsia"/>
        </w:rPr>
        <w:t>並依式</w:t>
      </w:r>
      <w:r w:rsidRPr="008A6038">
        <w:rPr>
          <w:rFonts w:hint="eastAsia"/>
        </w:rPr>
        <w:t xml:space="preserve"> </w:t>
      </w:r>
      <w:r w:rsidRPr="008A6038">
        <w:fldChar w:fldCharType="begin"/>
      </w:r>
      <w:r w:rsidRPr="008A6038">
        <w:instrText xml:space="preserve"> </w:instrText>
      </w:r>
      <w:r w:rsidRPr="008A6038">
        <w:rPr>
          <w:rFonts w:hint="eastAsia"/>
        </w:rPr>
        <w:instrText>REF _Ref162343759 \h</w:instrText>
      </w:r>
      <w:r w:rsidRPr="008A6038">
        <w:instrText xml:space="preserve"> </w:instrText>
      </w:r>
      <w:r w:rsidR="008A6038">
        <w:instrText xml:space="preserve"> \* MERGEFORMAT </w:instrText>
      </w:r>
      <w:r w:rsidRPr="008A6038">
        <w:fldChar w:fldCharType="separate"/>
      </w:r>
      <w:r w:rsidR="009D47CB" w:rsidRPr="008A6038">
        <w:t>(</w:t>
      </w:r>
      <w:r w:rsidR="009D47CB">
        <w:rPr>
          <w:noProof/>
        </w:rPr>
        <w:t>3</w:t>
      </w:r>
      <w:r w:rsidR="009D47CB" w:rsidRPr="008A6038">
        <w:rPr>
          <w:noProof/>
        </w:rPr>
        <w:t>.</w:t>
      </w:r>
      <w:r w:rsidR="009D47CB">
        <w:rPr>
          <w:noProof/>
        </w:rPr>
        <w:t>14</w:t>
      </w:r>
      <w:r w:rsidR="009D47CB" w:rsidRPr="008A6038">
        <w:rPr>
          <w:rFonts w:hint="eastAsia"/>
        </w:rPr>
        <w:t>)</w:t>
      </w:r>
      <w:r w:rsidRPr="008A6038">
        <w:fldChar w:fldCharType="end"/>
      </w:r>
      <w:r w:rsidRPr="008A6038">
        <w:rPr>
          <w:rFonts w:hint="eastAsia"/>
        </w:rPr>
        <w:t xml:space="preserve"> </w:t>
      </w:r>
      <w:r w:rsidRPr="008A6038">
        <w:rPr>
          <w:rFonts w:hint="eastAsia"/>
        </w:rPr>
        <w:t>與式</w:t>
      </w:r>
      <w:r w:rsidRPr="008A6038">
        <w:rPr>
          <w:rFonts w:hint="eastAsia"/>
        </w:rPr>
        <w:t xml:space="preserve"> </w:t>
      </w:r>
      <w:r w:rsidRPr="008A6038">
        <w:fldChar w:fldCharType="begin"/>
      </w:r>
      <w:r w:rsidRPr="008A6038">
        <w:instrText xml:space="preserve"> </w:instrText>
      </w:r>
      <w:r w:rsidRPr="008A6038">
        <w:rPr>
          <w:rFonts w:hint="eastAsia"/>
        </w:rPr>
        <w:instrText>REF _Ref162343778 \h</w:instrText>
      </w:r>
      <w:r w:rsidRPr="008A6038">
        <w:instrText xml:space="preserve"> </w:instrText>
      </w:r>
      <w:r w:rsidR="008A6038">
        <w:instrText xml:space="preserve"> \* MERGEFORMAT </w:instrText>
      </w:r>
      <w:r w:rsidRPr="008A6038">
        <w:fldChar w:fldCharType="separate"/>
      </w:r>
      <w:r w:rsidR="009D47CB" w:rsidRPr="008A6038">
        <w:t>(</w:t>
      </w:r>
      <w:r w:rsidR="009D47CB">
        <w:rPr>
          <w:noProof/>
        </w:rPr>
        <w:t>3</w:t>
      </w:r>
      <w:r w:rsidR="009D47CB" w:rsidRPr="008A6038">
        <w:rPr>
          <w:noProof/>
        </w:rPr>
        <w:t>.</w:t>
      </w:r>
      <w:r w:rsidR="009D47CB">
        <w:rPr>
          <w:noProof/>
        </w:rPr>
        <w:t>15</w:t>
      </w:r>
      <w:r w:rsidR="009D47CB" w:rsidRPr="008A6038">
        <w:rPr>
          <w:rFonts w:hint="eastAsia"/>
        </w:rPr>
        <w:t>)</w:t>
      </w:r>
      <w:r w:rsidRPr="008A6038">
        <w:fldChar w:fldCharType="end"/>
      </w:r>
      <w:r w:rsidRPr="008A6038">
        <w:rPr>
          <w:rFonts w:hint="eastAsia"/>
        </w:rPr>
        <w:t xml:space="preserve"> </w:t>
      </w:r>
      <w:r w:rsidRPr="008A6038">
        <w:rPr>
          <w:rFonts w:hint="eastAsia"/>
        </w:rPr>
        <w:t>成立以下近似式：</w:t>
      </w:r>
    </w:p>
    <w:p w14:paraId="2749C5AB" w14:textId="77777777" w:rsidR="00337970" w:rsidRPr="008A6038" w:rsidRDefault="00337970" w:rsidP="00337970"/>
    <w:p w14:paraId="543106C3" w14:textId="77777777" w:rsidR="00337970" w:rsidRPr="008A6038" w:rsidRDefault="00000000" w:rsidP="00337970">
      <m:oMathPara>
        <m:oMath>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-1</m:t>
                  </m:r>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-2</m:t>
                  </m:r>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-2</m:t>
                  </m:r>
                </m:den>
              </m:f>
            </m:e>
          </m:d>
          <m:r>
            <w:rPr>
              <w:rFonts w:ascii="Cambria Math" w:hAnsi="Cambria Math"/>
            </w:rPr>
            <m:t>≈</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den>
              </m:f>
            </m:e>
          </m:d>
        </m:oMath>
      </m:oMathPara>
    </w:p>
    <w:p w14:paraId="77DD5847" w14:textId="77777777" w:rsidR="00337970" w:rsidRPr="008A6038" w:rsidRDefault="00337970" w:rsidP="00337970"/>
    <w:p w14:paraId="01909C26" w14:textId="602BD47B" w:rsidR="00337970" w:rsidRPr="008A6038" w:rsidRDefault="00337970" w:rsidP="00337970">
      <w:r w:rsidRPr="008A6038">
        <w:rPr>
          <w:rFonts w:hint="eastAsia"/>
        </w:rPr>
        <w:t>由上述式子推得：</w:t>
      </w:r>
    </w:p>
    <w:p w14:paraId="23C31720" w14:textId="77777777" w:rsidR="00337970" w:rsidRPr="008A6038" w:rsidRDefault="00337970" w:rsidP="00337970"/>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0FCE7DF9" w14:textId="77777777" w:rsidTr="008518E2">
        <w:tc>
          <w:tcPr>
            <w:tcW w:w="4707" w:type="pct"/>
          </w:tcPr>
          <w:p w14:paraId="0E5AFEBF" w14:textId="77777777" w:rsidR="00337970" w:rsidRPr="008A6038" w:rsidRDefault="00000000" w:rsidP="008518E2">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sSub>
                              <m:sSubPr>
                                <m:ctrlPr>
                                  <w:rPr>
                                    <w:rFonts w:ascii="Cambria Math" w:hAnsi="Cambria Math"/>
                                    <w:i/>
                                  </w:rPr>
                                </m:ctrlPr>
                              </m:sSubPr>
                              <m:e>
                                <m:r>
                                  <w:rPr>
                                    <w:rFonts w:ascii="Cambria Math" w:hAnsi="Cambria Math"/>
                                  </w:rPr>
                                  <m:t>Q</m:t>
                                </m:r>
                              </m:e>
                              <m:sub>
                                <m:r>
                                  <w:rPr>
                                    <w:rFonts w:ascii="Cambria Math" w:hAnsi="Cambria Math"/>
                                  </w:rPr>
                                  <m:t>21</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1</m:t>
                                    </m:r>
                                  </m:sub>
                                </m:sSub>
                              </m:num>
                              <m:den>
                                <m:sSub>
                                  <m:sSubPr>
                                    <m:ctrlPr>
                                      <w:rPr>
                                        <w:rFonts w:ascii="Cambria Math" w:hAnsi="Cambria Math"/>
                                        <w:i/>
                                      </w:rPr>
                                    </m:ctrlPr>
                                  </m:sSubPr>
                                  <m:e>
                                    <m:r>
                                      <w:rPr>
                                        <w:rFonts w:ascii="Cambria Math" w:hAnsi="Cambria Math"/>
                                      </w:rPr>
                                      <m:t>t</m:t>
                                    </m:r>
                                  </m:e>
                                  <m:sub>
                                    <m:r>
                                      <w:rPr>
                                        <w:rFonts w:ascii="Cambria Math" w:hAnsi="Cambria Math"/>
                                      </w:rPr>
                                      <m:t>2</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2</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e>
                    </m:eqArr>
                  </m:e>
                </m:d>
              </m:oMath>
            </m:oMathPara>
          </w:p>
        </w:tc>
        <w:tc>
          <w:tcPr>
            <w:tcW w:w="293" w:type="pct"/>
            <w:vAlign w:val="center"/>
          </w:tcPr>
          <w:p w14:paraId="53EB9561" w14:textId="20C84E47" w:rsidR="00337970" w:rsidRPr="008A6038" w:rsidRDefault="00337970" w:rsidP="008518E2">
            <w:pPr>
              <w:jc w:val="center"/>
            </w:pPr>
            <w:bookmarkStart w:id="264" w:name="_Ref162347453"/>
            <w:bookmarkStart w:id="265" w:name="_Ref162343911"/>
            <w:r w:rsidRPr="008A6038">
              <w:t>(</w:t>
            </w:r>
            <w:fldSimple w:instr=" STYLEREF 1 \s ">
              <w:r w:rsidR="009D47CB">
                <w:rPr>
                  <w:noProof/>
                </w:rPr>
                <w:t>3</w:t>
              </w:r>
            </w:fldSimple>
            <w:r w:rsidR="00153C0B" w:rsidRPr="008A6038">
              <w:t>.</w:t>
            </w:r>
            <w:fldSimple w:instr=" SEQ ( \* ARABIC \s 1 ">
              <w:r w:rsidR="009D47CB">
                <w:rPr>
                  <w:noProof/>
                </w:rPr>
                <w:t>16</w:t>
              </w:r>
            </w:fldSimple>
            <w:bookmarkEnd w:id="264"/>
            <w:r w:rsidRPr="008A6038">
              <w:rPr>
                <w:rFonts w:hint="eastAsia"/>
              </w:rPr>
              <w:t>)</w:t>
            </w:r>
            <w:bookmarkEnd w:id="265"/>
          </w:p>
        </w:tc>
      </w:tr>
    </w:tbl>
    <w:p w14:paraId="7FC37F70" w14:textId="77777777" w:rsidR="00337970" w:rsidRPr="008A6038" w:rsidRDefault="00337970" w:rsidP="00337970"/>
    <w:p w14:paraId="09FCDE8E" w14:textId="4EDE6E6E" w:rsidR="00337970" w:rsidRPr="008A6038" w:rsidRDefault="00337970" w:rsidP="00337970">
      <w:r w:rsidRPr="008A6038">
        <w:rPr>
          <w:rFonts w:hint="eastAsia"/>
        </w:rPr>
        <w:t>又可從式</w:t>
      </w:r>
      <w:r w:rsidRPr="008A6038">
        <w:rPr>
          <w:rFonts w:hint="eastAsia"/>
        </w:rPr>
        <w:t xml:space="preserve"> </w:t>
      </w:r>
      <w:r w:rsidRPr="008A6038">
        <w:fldChar w:fldCharType="begin"/>
      </w:r>
      <w:r w:rsidRPr="008A6038">
        <w:instrText xml:space="preserve"> </w:instrText>
      </w:r>
      <w:r w:rsidRPr="008A6038">
        <w:rPr>
          <w:rFonts w:hint="eastAsia"/>
        </w:rPr>
        <w:instrText>REF _Ref162343905 \h</w:instrText>
      </w:r>
      <w:r w:rsidRPr="008A6038">
        <w:instrText xml:space="preserve"> </w:instrText>
      </w:r>
      <w:r w:rsidR="008A6038">
        <w:instrText xml:space="preserve"> \* MERGEFORMAT </w:instrText>
      </w:r>
      <w:r w:rsidRPr="008A6038">
        <w:fldChar w:fldCharType="separate"/>
      </w:r>
      <w:r w:rsidR="009D47CB" w:rsidRPr="008A6038">
        <w:rPr>
          <w:rFonts w:cs="Times New Roman"/>
          <w:szCs w:val="24"/>
        </w:rPr>
        <w:t>(</w:t>
      </w:r>
      <w:r w:rsidR="009D47CB">
        <w:rPr>
          <w:rFonts w:cs="Times New Roman"/>
          <w:noProof/>
          <w:szCs w:val="24"/>
        </w:rPr>
        <w:t>3</w:t>
      </w:r>
      <w:r w:rsidR="009D47CB" w:rsidRPr="008A6038">
        <w:rPr>
          <w:rFonts w:cs="Times New Roman"/>
          <w:noProof/>
          <w:szCs w:val="24"/>
        </w:rPr>
        <w:t>.</w:t>
      </w:r>
      <w:r w:rsidR="009D47CB">
        <w:rPr>
          <w:rFonts w:cs="Times New Roman"/>
          <w:noProof/>
          <w:szCs w:val="24"/>
        </w:rPr>
        <w:t>13</w:t>
      </w:r>
      <w:r w:rsidR="009D47CB" w:rsidRPr="008A6038">
        <w:rPr>
          <w:rFonts w:cs="Times New Roman"/>
          <w:szCs w:val="24"/>
        </w:rPr>
        <w:t>)</w:t>
      </w:r>
      <w:r w:rsidRPr="008A6038">
        <w:fldChar w:fldCharType="end"/>
      </w:r>
      <w:r w:rsidRPr="008A6038">
        <w:t xml:space="preserve"> </w:t>
      </w:r>
      <w:r w:rsidRPr="008A6038">
        <w:rPr>
          <w:rFonts w:hint="eastAsia"/>
        </w:rPr>
        <w:t>=</w:t>
      </w:r>
      <w:r w:rsidRPr="008A6038">
        <w:t xml:space="preserve"> </w:t>
      </w:r>
      <w:r w:rsidRPr="008A6038">
        <w:rPr>
          <w:rFonts w:hint="eastAsia"/>
        </w:rPr>
        <w:t>式</w:t>
      </w:r>
      <w:r w:rsidRPr="008A6038">
        <w:rPr>
          <w:rFonts w:hint="eastAsia"/>
        </w:rPr>
        <w:t xml:space="preserve"> </w:t>
      </w:r>
      <w:r w:rsidRPr="008A6038">
        <w:fldChar w:fldCharType="begin"/>
      </w:r>
      <w:r w:rsidRPr="008A6038">
        <w:instrText xml:space="preserve"> </w:instrText>
      </w:r>
      <w:r w:rsidRPr="008A6038">
        <w:rPr>
          <w:rFonts w:hint="eastAsia"/>
        </w:rPr>
        <w:instrText>REF _Ref162343911 \h</w:instrText>
      </w:r>
      <w:r w:rsidRPr="008A6038">
        <w:instrText xml:space="preserve"> </w:instrText>
      </w:r>
      <w:r w:rsidR="008A6038">
        <w:instrText xml:space="preserve"> \* MERGEFORMAT </w:instrText>
      </w:r>
      <w:r w:rsidRPr="008A6038">
        <w:fldChar w:fldCharType="separate"/>
      </w:r>
      <w:r w:rsidR="009D47CB" w:rsidRPr="008A6038">
        <w:t>(</w:t>
      </w:r>
      <w:r w:rsidR="009D47CB">
        <w:rPr>
          <w:noProof/>
        </w:rPr>
        <w:t>3</w:t>
      </w:r>
      <w:r w:rsidR="009D47CB" w:rsidRPr="008A6038">
        <w:rPr>
          <w:noProof/>
        </w:rPr>
        <w:t>.</w:t>
      </w:r>
      <w:r w:rsidR="009D47CB">
        <w:rPr>
          <w:noProof/>
        </w:rPr>
        <w:t>16</w:t>
      </w:r>
      <w:r w:rsidR="009D47CB" w:rsidRPr="008A6038">
        <w:rPr>
          <w:rFonts w:hint="eastAsia"/>
        </w:rPr>
        <w:t>)</w:t>
      </w:r>
      <w:r w:rsidRPr="008A6038">
        <w:fldChar w:fldCharType="end"/>
      </w:r>
      <w:r w:rsidRPr="008A6038">
        <w:t xml:space="preserve"> </w:t>
      </w:r>
      <w:r w:rsidRPr="008A6038">
        <w:rPr>
          <w:rFonts w:hint="eastAsia"/>
        </w:rPr>
        <w:t>得：</w:t>
      </w:r>
    </w:p>
    <w:p w14:paraId="44F2B298" w14:textId="77777777" w:rsidR="00337970" w:rsidRPr="008A6038" w:rsidRDefault="00337970" w:rsidP="00337970"/>
    <w:p w14:paraId="2DBA5639" w14:textId="77777777" w:rsidR="00337970" w:rsidRPr="008A6038" w:rsidRDefault="00000000" w:rsidP="00337970">
      <w:pPr>
        <w:rPr>
          <w:sz w:val="22"/>
          <w:szCs w:val="21"/>
        </w:rPr>
      </w:pPr>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1</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1</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e>
              </m:d>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1</m:t>
              </m:r>
            </m:sub>
            <m:sup>
              <m:r>
                <w:rPr>
                  <w:rFonts w:ascii="Cambria Math" w:hAnsi="Cambria Math"/>
                  <w:sz w:val="22"/>
                  <w:szCs w:val="21"/>
                </w:rPr>
                <m:t>2</m:t>
              </m:r>
            </m:sup>
          </m:sSubSup>
          <m:r>
            <w:rPr>
              <w:rFonts w:ascii="Cambria Math" w:hAnsi="Cambria Math"/>
              <w:sz w:val="22"/>
              <w:szCs w:val="21"/>
            </w:rPr>
            <m:t xml:space="preserve">⇒ </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E(Q</m:t>
                      </m:r>
                    </m:e>
                    <m:sub>
                      <m:r>
                        <w:rPr>
                          <w:rFonts w:ascii="Cambria Math" w:hAnsi="Cambria Math"/>
                          <w:sz w:val="22"/>
                          <w:szCs w:val="21"/>
                        </w:rPr>
                        <m:t>12</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den>
              </m:f>
            </m:e>
          </m:d>
          <m:r>
            <w:rPr>
              <w:rFonts w:ascii="Cambria Math" w:hAnsi="Cambria Math"/>
              <w:sz w:val="22"/>
              <w:szCs w:val="21"/>
            </w:rPr>
            <m:t>=0</m:t>
          </m:r>
        </m:oMath>
      </m:oMathPara>
    </w:p>
    <w:p w14:paraId="608A9CDA" w14:textId="77777777" w:rsidR="00337970" w:rsidRPr="008A6038" w:rsidRDefault="00000000" w:rsidP="00337970">
      <m:oMathPara>
        <m:oMath>
          <m:sSup>
            <m:sSupPr>
              <m:ctrlPr>
                <w:rPr>
                  <w:rFonts w:ascii="Cambria Math" w:hAnsi="Cambria Math"/>
                  <w:i/>
                  <w:sz w:val="22"/>
                  <w:szCs w:val="21"/>
                </w:rPr>
              </m:ctrlPr>
            </m:sSupPr>
            <m:e>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r>
                    <w:rPr>
                      <w:rFonts w:ascii="Cambria Math" w:hAnsi="Cambria Math"/>
                      <w:sz w:val="22"/>
                      <w:szCs w:val="21"/>
                    </w:rPr>
                    <m:t>+</m:t>
                  </m:r>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e>
              </m:d>
            </m:e>
            <m:sup>
              <m:r>
                <w:rPr>
                  <w:rFonts w:ascii="Cambria Math" w:hAnsi="Cambria Math"/>
                  <w:sz w:val="22"/>
                  <w:szCs w:val="21"/>
                </w:rPr>
                <m:t>2</m:t>
              </m:r>
            </m:sup>
          </m:sSup>
          <m:r>
            <w:rPr>
              <w:rFonts w:ascii="Cambria Math" w:hAnsi="Cambria Math"/>
              <w:sz w:val="22"/>
              <w:szCs w:val="21"/>
            </w:rPr>
            <m:t>=</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d>
                <m:dPr>
                  <m:ctrlPr>
                    <w:rPr>
                      <w:rFonts w:ascii="Cambria Math" w:hAnsi="Cambria Math"/>
                      <w:i/>
                      <w:sz w:val="22"/>
                      <w:szCs w:val="21"/>
                    </w:rPr>
                  </m:ctrlPr>
                </m:dPr>
                <m:e>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e>
              </m:d>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β</m:t>
              </m:r>
            </m:e>
            <m:sub>
              <m:r>
                <w:rPr>
                  <w:rFonts w:ascii="Cambria Math" w:hAnsi="Cambria Math"/>
                  <w:sz w:val="22"/>
                  <w:szCs w:val="21"/>
                </w:rPr>
                <m:t>2</m:t>
              </m:r>
            </m:sub>
            <m:sup>
              <m:r>
                <w:rPr>
                  <w:rFonts w:ascii="Cambria Math" w:hAnsi="Cambria Math"/>
                  <w:sz w:val="22"/>
                  <w:szCs w:val="21"/>
                </w:rPr>
                <m:t>2</m:t>
              </m:r>
            </m:sup>
          </m:sSubSup>
          <m:r>
            <w:rPr>
              <w:rFonts w:ascii="Cambria Math" w:hAnsi="Cambria Math"/>
              <w:sz w:val="22"/>
              <w:szCs w:val="21"/>
            </w:rPr>
            <m:t>+2</m:t>
          </m:r>
          <m:sSub>
            <m:sSubPr>
              <m:ctrlPr>
                <w:rPr>
                  <w:rFonts w:ascii="Cambria Math" w:hAnsi="Cambria Math"/>
                  <w:i/>
                  <w:sz w:val="22"/>
                  <w:szCs w:val="21"/>
                </w:rPr>
              </m:ctrlPr>
            </m:sSubPr>
            <m:e>
              <m:r>
                <w:rPr>
                  <w:rFonts w:ascii="Cambria Math" w:hAnsi="Cambria Math"/>
                  <w:sz w:val="22"/>
                  <w:szCs w:val="21"/>
                </w:rPr>
                <m:t>t</m:t>
              </m:r>
            </m:e>
            <m:sub>
              <m:r>
                <w:rPr>
                  <w:rFonts w:ascii="Cambria Math" w:hAnsi="Cambria Math"/>
                  <w:sz w:val="22"/>
                  <w:szCs w:val="21"/>
                </w:rPr>
                <m:t>2</m:t>
              </m:r>
            </m:sub>
          </m:sSub>
          <m:sSub>
            <m:sSubPr>
              <m:ctrlPr>
                <w:rPr>
                  <w:rFonts w:ascii="Cambria Math" w:hAnsi="Cambria Math"/>
                  <w:i/>
                  <w:sz w:val="22"/>
                  <w:szCs w:val="21"/>
                </w:rPr>
              </m:ctrlPr>
            </m:sSubPr>
            <m:e>
              <m:r>
                <w:rPr>
                  <w:rFonts w:ascii="Cambria Math" w:hAnsi="Cambria Math"/>
                  <w:sz w:val="22"/>
                  <w:szCs w:val="21"/>
                </w:rPr>
                <m:t>β</m:t>
              </m:r>
            </m:e>
            <m:sub>
              <m:r>
                <w:rPr>
                  <w:rFonts w:ascii="Cambria Math" w:hAnsi="Cambria Math"/>
                  <w:sz w:val="22"/>
                  <w:szCs w:val="21"/>
                </w:rPr>
                <m:t>2</m:t>
              </m:r>
            </m:sub>
          </m:sSub>
          <m:r>
            <w:rPr>
              <w:rFonts w:ascii="Cambria Math" w:hAnsi="Cambria Math"/>
              <w:sz w:val="22"/>
              <w:szCs w:val="21"/>
            </w:rPr>
            <m:t>+</m:t>
          </m:r>
          <m:sSubSup>
            <m:sSubSupPr>
              <m:ctrlPr>
                <w:rPr>
                  <w:rFonts w:ascii="Cambria Math" w:hAnsi="Cambria Math"/>
                  <w:i/>
                  <w:sz w:val="22"/>
                  <w:szCs w:val="21"/>
                </w:rPr>
              </m:ctrlPr>
            </m:sSubSupPr>
            <m:e>
              <m:r>
                <w:rPr>
                  <w:rFonts w:ascii="Cambria Math" w:hAnsi="Cambria Math"/>
                  <w:sz w:val="22"/>
                  <w:szCs w:val="21"/>
                </w:rPr>
                <m:t>t</m:t>
              </m:r>
            </m:e>
            <m:sub>
              <m:r>
                <w:rPr>
                  <w:rFonts w:ascii="Cambria Math" w:hAnsi="Cambria Math"/>
                  <w:sz w:val="22"/>
                  <w:szCs w:val="21"/>
                </w:rPr>
                <m:t>2</m:t>
              </m:r>
            </m:sub>
            <m:sup>
              <m:r>
                <w:rPr>
                  <w:rFonts w:ascii="Cambria Math" w:hAnsi="Cambria Math"/>
                  <w:sz w:val="22"/>
                  <w:szCs w:val="21"/>
                </w:rPr>
                <m:t>2</m:t>
              </m:r>
            </m:sup>
          </m:sSubSup>
          <m:d>
            <m:dPr>
              <m:ctrlPr>
                <w:rPr>
                  <w:rFonts w:ascii="Cambria Math" w:hAnsi="Cambria Math"/>
                  <w:i/>
                  <w:sz w:val="22"/>
                  <w:szCs w:val="21"/>
                </w:rPr>
              </m:ctrlPr>
            </m:dPr>
            <m:e>
              <m:r>
                <w:rPr>
                  <w:rFonts w:ascii="Cambria Math" w:hAnsi="Cambria Math"/>
                  <w:sz w:val="22"/>
                  <w:szCs w:val="21"/>
                </w:rPr>
                <m:t>1-</m:t>
              </m:r>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11</m:t>
                      </m:r>
                    </m:sub>
                  </m:sSub>
                  <m:r>
                    <w:rPr>
                      <w:rFonts w:ascii="Cambria Math" w:hAnsi="Cambria Math" w:hint="eastAsia"/>
                      <w:sz w:val="22"/>
                      <w:szCs w:val="21"/>
                    </w:rPr>
                    <m:t>)</m:t>
                  </m:r>
                </m:num>
                <m:den>
                  <m:r>
                    <w:rPr>
                      <w:rFonts w:ascii="Cambria Math" w:hAnsi="Cambria Math" w:hint="eastAsia"/>
                      <w:sz w:val="22"/>
                      <w:szCs w:val="21"/>
                    </w:rPr>
                    <m:t>E(</m:t>
                  </m:r>
                  <m:sSub>
                    <m:sSubPr>
                      <m:ctrlPr>
                        <w:rPr>
                          <w:rFonts w:ascii="Cambria Math" w:hAnsi="Cambria Math"/>
                          <w:i/>
                          <w:sz w:val="22"/>
                          <w:szCs w:val="21"/>
                        </w:rPr>
                      </m:ctrlPr>
                    </m:sSubPr>
                    <m:e>
                      <m:r>
                        <w:rPr>
                          <w:rFonts w:ascii="Cambria Math" w:hAnsi="Cambria Math"/>
                          <w:sz w:val="22"/>
                          <w:szCs w:val="21"/>
                        </w:rPr>
                        <m:t>Q</m:t>
                      </m:r>
                    </m:e>
                    <m:sub>
                      <m:r>
                        <w:rPr>
                          <w:rFonts w:ascii="Cambria Math" w:hAnsi="Cambria Math"/>
                          <w:sz w:val="22"/>
                          <w:szCs w:val="21"/>
                        </w:rPr>
                        <m:t>22</m:t>
                      </m:r>
                    </m:sub>
                  </m:sSub>
                  <m:r>
                    <w:rPr>
                      <w:rFonts w:ascii="Cambria Math" w:hAnsi="Cambria Math" w:hint="eastAsia"/>
                      <w:sz w:val="22"/>
                      <w:szCs w:val="21"/>
                    </w:rPr>
                    <m:t>)</m:t>
                  </m:r>
                </m:den>
              </m:f>
              <m:f>
                <m:fPr>
                  <m:ctrlPr>
                    <w:rPr>
                      <w:rFonts w:ascii="Cambria Math" w:hAnsi="Cambria Math"/>
                      <w:i/>
                      <w:sz w:val="22"/>
                      <w:szCs w:val="21"/>
                    </w:rPr>
                  </m:ctrlPr>
                </m:fPr>
                <m:num>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21</m:t>
                      </m:r>
                    </m:sub>
                  </m:sSub>
                  <m:r>
                    <w:rPr>
                      <w:rFonts w:ascii="Cambria Math" w:hAnsi="Cambria Math" w:hint="eastAsia"/>
                      <w:sz w:val="22"/>
                      <w:szCs w:val="21"/>
                    </w:rPr>
                    <m:t>)</m:t>
                  </m:r>
                </m:num>
                <m:den>
                  <m:sSub>
                    <m:sSubPr>
                      <m:ctrlPr>
                        <w:rPr>
                          <w:rFonts w:ascii="Cambria Math" w:hAnsi="Cambria Math"/>
                          <w:i/>
                          <w:sz w:val="22"/>
                          <w:szCs w:val="21"/>
                        </w:rPr>
                      </m:ctrlPr>
                    </m:sSubPr>
                    <m:e>
                      <m:r>
                        <w:rPr>
                          <w:rFonts w:ascii="Cambria Math" w:hAnsi="Cambria Math" w:hint="eastAsia"/>
                          <w:sz w:val="22"/>
                          <w:szCs w:val="21"/>
                        </w:rPr>
                        <m:t>E(</m:t>
                      </m:r>
                      <m:r>
                        <w:rPr>
                          <w:rFonts w:ascii="Cambria Math" w:hAnsi="Cambria Math"/>
                          <w:sz w:val="22"/>
                          <w:szCs w:val="21"/>
                        </w:rPr>
                        <m:t>Q</m:t>
                      </m:r>
                    </m:e>
                    <m:sub>
                      <m:r>
                        <w:rPr>
                          <w:rFonts w:ascii="Cambria Math" w:hAnsi="Cambria Math"/>
                          <w:sz w:val="22"/>
                          <w:szCs w:val="21"/>
                        </w:rPr>
                        <m:t>12</m:t>
                      </m:r>
                    </m:sub>
                  </m:sSub>
                  <m:r>
                    <w:rPr>
                      <w:rFonts w:ascii="Cambria Math" w:hAnsi="Cambria Math" w:hint="eastAsia"/>
                      <w:sz w:val="22"/>
                      <w:szCs w:val="21"/>
                    </w:rPr>
                    <m:t>)</m:t>
                  </m:r>
                </m:den>
              </m:f>
            </m:e>
          </m:d>
          <m:r>
            <w:rPr>
              <w:rFonts w:ascii="Cambria Math" w:hAnsi="Cambria Math"/>
              <w:sz w:val="22"/>
              <w:szCs w:val="21"/>
            </w:rPr>
            <m:t>=0</m:t>
          </m:r>
        </m:oMath>
      </m:oMathPara>
    </w:p>
    <w:p w14:paraId="423C191B" w14:textId="77777777" w:rsidR="00337970" w:rsidRPr="008A6038" w:rsidRDefault="00337970" w:rsidP="00337970">
      <w:pPr>
        <w:rPr>
          <w:iCs/>
        </w:rPr>
      </w:pPr>
      <w:r w:rsidRPr="008A6038">
        <w:rPr>
          <w:rFonts w:hint="eastAsia"/>
          <w:iCs/>
        </w:rPr>
        <w:lastRenderedPageBreak/>
        <w:t>並依公式解</w:t>
      </w:r>
      <m:oMath>
        <m:f>
          <m:fPr>
            <m:ctrlPr>
              <w:rPr>
                <w:rFonts w:ascii="Cambria Math" w:hAnsi="Cambria Math"/>
                <w:i/>
                <w:iCs/>
              </w:rPr>
            </m:ctrlPr>
          </m:fPr>
          <m:num>
            <m:r>
              <w:rPr>
                <w:rFonts w:ascii="Cambria Math" w:hAnsi="Cambria Math"/>
              </w:rPr>
              <m:t>-b±</m:t>
            </m:r>
            <m:rad>
              <m:radPr>
                <m:degHide m:val="1"/>
                <m:ctrlPr>
                  <w:rPr>
                    <w:rFonts w:ascii="Cambria Math" w:hAnsi="Cambria Math"/>
                    <w:i/>
                    <w:iCs/>
                  </w:rPr>
                </m:ctrlPr>
              </m:radPr>
              <m:deg/>
              <m:e>
                <m:sSup>
                  <m:sSupPr>
                    <m:ctrlPr>
                      <w:rPr>
                        <w:rFonts w:ascii="Cambria Math" w:hAnsi="Cambria Math"/>
                        <w:i/>
                        <w:iCs/>
                      </w:rPr>
                    </m:ctrlPr>
                  </m:sSupPr>
                  <m:e>
                    <m:r>
                      <w:rPr>
                        <w:rFonts w:ascii="Cambria Math" w:hAnsi="Cambria Math"/>
                      </w:rPr>
                      <m:t>b</m:t>
                    </m:r>
                  </m:e>
                  <m:sup>
                    <m:r>
                      <w:rPr>
                        <w:rFonts w:ascii="Cambria Math" w:hAnsi="Cambria Math"/>
                      </w:rPr>
                      <m:t>2</m:t>
                    </m:r>
                  </m:sup>
                </m:sSup>
                <m:r>
                  <w:rPr>
                    <w:rFonts w:ascii="Cambria Math" w:hAnsi="Cambria Math"/>
                  </w:rPr>
                  <m:t>-4ac</m:t>
                </m:r>
              </m:e>
            </m:rad>
          </m:num>
          <m:den>
            <m:r>
              <w:rPr>
                <w:rFonts w:ascii="Cambria Math" w:hAnsi="Cambria Math"/>
              </w:rPr>
              <m:t>2a</m:t>
            </m:r>
          </m:den>
        </m:f>
      </m:oMath>
      <w:r w:rsidRPr="008A6038">
        <w:rPr>
          <w:rFonts w:hint="eastAsia"/>
          <w:iCs/>
        </w:rPr>
        <w:t>，得：</w:t>
      </w:r>
    </w:p>
    <w:p w14:paraId="169BF8ED" w14:textId="77777777" w:rsidR="00337970" w:rsidRPr="008A6038" w:rsidRDefault="00337970" w:rsidP="00337970">
      <w:pPr>
        <w:rPr>
          <w:iCs/>
        </w:rPr>
      </w:pPr>
    </w:p>
    <w:tbl>
      <w:tblPr>
        <w:tblStyle w:val="af"/>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10"/>
        <w:gridCol w:w="796"/>
      </w:tblGrid>
      <w:tr w:rsidR="00337970" w:rsidRPr="008A6038" w14:paraId="36019C54" w14:textId="77777777" w:rsidTr="008518E2">
        <w:tc>
          <w:tcPr>
            <w:tcW w:w="4841" w:type="pct"/>
          </w:tcPr>
          <w:p w14:paraId="78A966F3" w14:textId="77777777" w:rsidR="00337970" w:rsidRPr="008A6038" w:rsidRDefault="00000000" w:rsidP="008518E2">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r>
                          <w:rPr>
                            <w:rFonts w:ascii="Cambria Math" w:hAnsi="Cambria Math"/>
                          </w:rPr>
                          <m:t xml:space="preserve"> =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E(Q</m:t>
                                        </m:r>
                                      </m:e>
                                      <m:sub>
                                        <m:r>
                                          <w:rPr>
                                            <w:rFonts w:ascii="Cambria Math" w:hAnsi="Cambria Math"/>
                                          </w:rPr>
                                          <m:t>12</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21</m:t>
                                            </m:r>
                                          </m:sub>
                                        </m:sSub>
                                      </m:e>
                                    </m:d>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r>
                          <w:rPr>
                            <w:rFonts w:ascii="Cambria Math" w:hAnsi="Cambria Math"/>
                          </w:rPr>
                          <m:t xml:space="preserve">= </m:t>
                        </m:r>
                        <m:d>
                          <m:dPr>
                            <m:ctrlPr>
                              <w:rPr>
                                <w:rFonts w:ascii="Cambria Math" w:hAnsi="Cambria Math"/>
                                <w:i/>
                              </w:rPr>
                            </m:ctrlPr>
                          </m:dPr>
                          <m:e>
                            <m:r>
                              <w:rPr>
                                <w:rFonts w:ascii="Cambria Math" w:hAnsi="Cambria Math"/>
                              </w:rPr>
                              <m:t xml:space="preserve">-1+ </m:t>
                            </m:r>
                            <m:rad>
                              <m:radPr>
                                <m:degHide m:val="1"/>
                                <m:ctrlPr>
                                  <w:rPr>
                                    <w:rFonts w:ascii="Cambria Math" w:hAnsi="Cambria Math"/>
                                    <w:i/>
                                    <w:iCs/>
                                  </w:rPr>
                                </m:ctrlPr>
                              </m:radPr>
                              <m:deg/>
                              <m:e>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11</m:t>
                                        </m:r>
                                      </m:sub>
                                    </m:sSub>
                                    <m:r>
                                      <w:rPr>
                                        <w:rFonts w:ascii="Cambria Math" w:hAnsi="Cambria Math" w:hint="eastAsia"/>
                                      </w:rPr>
                                      <m:t>)</m:t>
                                    </m:r>
                                  </m:num>
                                  <m:den>
                                    <m:r>
                                      <w:rPr>
                                        <w:rFonts w:ascii="Cambria Math" w:hAnsi="Cambria Math" w:hint="eastAsia"/>
                                      </w:rPr>
                                      <m:t>E</m:t>
                                    </m:r>
                                    <m:d>
                                      <m:dPr>
                                        <m:ctrlPr>
                                          <w:rPr>
                                            <w:rFonts w:ascii="Cambria Math" w:hAnsi="Cambria Math"/>
                                            <w:i/>
                                          </w:rPr>
                                        </m:ctrlPr>
                                      </m:dPr>
                                      <m:e>
                                        <m:sSub>
                                          <m:sSubPr>
                                            <m:ctrlPr>
                                              <w:rPr>
                                                <w:rFonts w:ascii="Cambria Math" w:hAnsi="Cambria Math"/>
                                                <w:i/>
                                              </w:rPr>
                                            </m:ctrlPr>
                                          </m:sSubPr>
                                          <m:e>
                                            <m:r>
                                              <w:rPr>
                                                <w:rFonts w:ascii="Cambria Math" w:hAnsi="Cambria Math"/>
                                              </w:rPr>
                                              <m:t>Q</m:t>
                                            </m:r>
                                          </m:e>
                                          <m:sub>
                                            <m:r>
                                              <w:rPr>
                                                <w:rFonts w:ascii="Cambria Math" w:hAnsi="Cambria Math"/>
                                              </w:rPr>
                                              <m:t>22</m:t>
                                            </m:r>
                                          </m:sub>
                                        </m:sSub>
                                      </m:e>
                                    </m:d>
                                  </m:den>
                                </m:f>
                                <m:f>
                                  <m:fPr>
                                    <m:ctrlPr>
                                      <w:rPr>
                                        <w:rFonts w:ascii="Cambria Math" w:hAnsi="Cambria Math"/>
                                        <w:i/>
                                      </w:rPr>
                                    </m:ctrlPr>
                                  </m:fPr>
                                  <m:num>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21</m:t>
                                        </m:r>
                                      </m:sub>
                                    </m:sSub>
                                    <m:r>
                                      <w:rPr>
                                        <w:rFonts w:ascii="Cambria Math" w:hAnsi="Cambria Math" w:hint="eastAsia"/>
                                      </w:rPr>
                                      <m:t>)</m:t>
                                    </m:r>
                                  </m:num>
                                  <m:den>
                                    <m:sSub>
                                      <m:sSubPr>
                                        <m:ctrlPr>
                                          <w:rPr>
                                            <w:rFonts w:ascii="Cambria Math" w:hAnsi="Cambria Math"/>
                                            <w:i/>
                                          </w:rPr>
                                        </m:ctrlPr>
                                      </m:sSubPr>
                                      <m:e>
                                        <m:r>
                                          <w:rPr>
                                            <w:rFonts w:ascii="Cambria Math" w:hAnsi="Cambria Math" w:hint="eastAsia"/>
                                          </w:rPr>
                                          <m:t>E(</m:t>
                                        </m:r>
                                        <m:r>
                                          <w:rPr>
                                            <w:rFonts w:ascii="Cambria Math" w:hAnsi="Cambria Math"/>
                                          </w:rPr>
                                          <m:t>Q</m:t>
                                        </m:r>
                                      </m:e>
                                      <m:sub>
                                        <m:r>
                                          <w:rPr>
                                            <w:rFonts w:ascii="Cambria Math" w:hAnsi="Cambria Math"/>
                                          </w:rPr>
                                          <m:t>12</m:t>
                                        </m:r>
                                      </m:sub>
                                    </m:sSub>
                                    <m:r>
                                      <w:rPr>
                                        <w:rFonts w:ascii="Cambria Math" w:hAnsi="Cambria Math" w:hint="eastAsia"/>
                                      </w:rPr>
                                      <m:t>)</m:t>
                                    </m:r>
                                  </m:den>
                                </m:f>
                              </m:e>
                            </m:rad>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eqArr>
                  </m:e>
                </m:d>
              </m:oMath>
            </m:oMathPara>
          </w:p>
        </w:tc>
        <w:tc>
          <w:tcPr>
            <w:tcW w:w="159" w:type="pct"/>
            <w:vAlign w:val="center"/>
          </w:tcPr>
          <w:p w14:paraId="15DF63BA" w14:textId="11D252EF" w:rsidR="00337970" w:rsidRPr="008A6038" w:rsidRDefault="00337970" w:rsidP="008518E2">
            <w:pPr>
              <w:jc w:val="center"/>
              <w:rPr>
                <w:iCs/>
              </w:rPr>
            </w:pPr>
            <w:bookmarkStart w:id="266" w:name="_Ref162347472"/>
            <w:bookmarkStart w:id="267" w:name="_Ref162344737"/>
            <w:r w:rsidRPr="008A6038">
              <w:t>(</w:t>
            </w:r>
            <w:fldSimple w:instr=" STYLEREF 1 \s ">
              <w:r w:rsidR="009D47CB">
                <w:rPr>
                  <w:noProof/>
                </w:rPr>
                <w:t>3</w:t>
              </w:r>
            </w:fldSimple>
            <w:r w:rsidR="00153C0B" w:rsidRPr="008A6038">
              <w:t>.</w:t>
            </w:r>
            <w:fldSimple w:instr=" SEQ ( \* ARABIC \s 1 ">
              <w:r w:rsidR="009D47CB">
                <w:rPr>
                  <w:noProof/>
                </w:rPr>
                <w:t>17</w:t>
              </w:r>
            </w:fldSimple>
            <w:bookmarkEnd w:id="266"/>
            <w:r w:rsidRPr="008A6038">
              <w:rPr>
                <w:rFonts w:hint="eastAsia"/>
              </w:rPr>
              <w:t>)</w:t>
            </w:r>
            <w:bookmarkEnd w:id="267"/>
          </w:p>
        </w:tc>
      </w:tr>
    </w:tbl>
    <w:p w14:paraId="76D72079" w14:textId="77777777" w:rsidR="00337970" w:rsidRPr="008A6038" w:rsidRDefault="00337970" w:rsidP="00337970">
      <w:pPr>
        <w:pStyle w:val="af1"/>
        <w:rPr>
          <w:iCs/>
        </w:rPr>
      </w:pPr>
    </w:p>
    <w:p w14:paraId="3605B99E" w14:textId="77777777" w:rsidR="00337970" w:rsidRPr="008A6038" w:rsidRDefault="00337970" w:rsidP="00337970">
      <w:pPr>
        <w:rPr>
          <w:iCs/>
        </w:rPr>
      </w:pPr>
      <w:r w:rsidRPr="008A6038">
        <w:rPr>
          <w:rFonts w:hint="eastAsia"/>
          <w:iCs/>
        </w:rPr>
        <w:t>最終得：</w:t>
      </w:r>
    </w:p>
    <w:p w14:paraId="14AEBF63" w14:textId="77777777" w:rsidR="00337970" w:rsidRPr="008A6038" w:rsidRDefault="00337970" w:rsidP="00337970">
      <w:pPr>
        <w:rPr>
          <w:iCs/>
        </w:rPr>
      </w:pPr>
    </w:p>
    <w:p w14:paraId="0EF0FC67" w14:textId="48B60BD0" w:rsidR="00337970" w:rsidRPr="008A6038" w:rsidRDefault="00000000" w:rsidP="00337970">
      <m:oMathPara>
        <m:oMath>
          <m:sSub>
            <m:sSubPr>
              <m:ctrlPr>
                <w:rPr>
                  <w:rFonts w:ascii="Cambria Math" w:hAnsi="Cambria Math"/>
                  <w:i/>
                </w:rPr>
              </m:ctrlPr>
            </m:sSubPr>
            <m:e>
              <m:r>
                <w:rPr>
                  <w:rFonts w:ascii="Cambria Math" w:hAnsi="Cambria Math"/>
                </w:rPr>
                <m:t>S</m:t>
              </m:r>
            </m:e>
            <m:sub>
              <m:r>
                <w:rPr>
                  <w:rFonts w:ascii="Cambria Math" w:hAnsi="Cambria Math"/>
                </w:rPr>
                <m:t>wNew2</m:t>
              </m:r>
            </m:sub>
          </m:sSub>
          <m:r>
            <w:rPr>
              <w:rFonts w:ascii="Cambria Math" w:hAnsi="Cambria Math"/>
            </w:rPr>
            <m:t xml:space="preserve">= </m:t>
          </m:r>
          <m:sSub>
            <m:sSubPr>
              <m:ctrlPr>
                <w:rPr>
                  <w:rFonts w:ascii="Cambria Math" w:hAnsi="Cambria Math"/>
                  <w:i/>
                  <w:iCs/>
                </w:rPr>
              </m:ctrlPr>
            </m:sSubPr>
            <m:e>
              <m:r>
                <w:rPr>
                  <w:rFonts w:ascii="Cambria Math" w:hAnsi="Cambria Math"/>
                </w:rPr>
                <m:t>D</m:t>
              </m:r>
              <m:ctrlPr>
                <w:rPr>
                  <w:rFonts w:ascii="Cambria Math" w:hAnsi="Cambria Math"/>
                  <w:i/>
                </w:rPr>
              </m:ctrlPr>
            </m:e>
            <m:sub>
              <m:r>
                <w:rPr>
                  <w:rFonts w:ascii="Cambria Math" w:hAnsi="Cambria Math"/>
                </w:rPr>
                <m:t>12</m:t>
              </m:r>
            </m:sub>
          </m:sSub>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r>
            <w:rPr>
              <w:rFonts w:ascii="Cambria Math" w:hAnsi="Cambria Math"/>
            </w:rPr>
            <m:t>+ 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+0</m:t>
                  </m:r>
                </m:sub>
              </m:sSub>
            </m:e>
          </m:d>
        </m:oMath>
      </m:oMathPara>
    </w:p>
    <w:p w14:paraId="4E0FC12D" w14:textId="77777777" w:rsidR="00337970" w:rsidRPr="008A6038" w:rsidRDefault="00337970" w:rsidP="00337970">
      <w:pPr>
        <w:rPr>
          <w:iCs/>
        </w:rPr>
      </w:pPr>
    </w:p>
    <w:p w14:paraId="4D72B94F" w14:textId="35599DE9" w:rsidR="00337970" w:rsidRPr="008A6038" w:rsidRDefault="00337970" w:rsidP="00337970">
      <w:pPr>
        <w:rPr>
          <w:rFonts w:cs="Times New Roman"/>
          <w:iCs/>
        </w:rPr>
      </w:pPr>
      <w:r w:rsidRPr="008A6038">
        <w:rPr>
          <w:rFonts w:cs="Times New Roman" w:hint="eastAsia"/>
          <w:iCs/>
        </w:rPr>
        <w:t>其中，將式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_Ref162344737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9D47CB" w:rsidRPr="008A6038">
        <w:t>(</w:t>
      </w:r>
      <w:r w:rsidR="009D47CB">
        <w:rPr>
          <w:noProof/>
        </w:rPr>
        <w:t>3</w:t>
      </w:r>
      <w:r w:rsidR="009D47CB" w:rsidRPr="008A6038">
        <w:rPr>
          <w:noProof/>
        </w:rPr>
        <w:t>.</w:t>
      </w:r>
      <w:r w:rsidR="009D47CB">
        <w:rPr>
          <w:noProof/>
        </w:rPr>
        <w:t>17</w:t>
      </w:r>
      <w:r w:rsidR="009D47CB"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的</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 xml:space="preserve"> </m:t>
        </m:r>
      </m:oMath>
      <w:r w:rsidRPr="008A6038">
        <w:rPr>
          <w:rFonts w:cs="Times New Roman" w:hint="eastAsia"/>
          <w:iCs/>
        </w:rPr>
        <w:t>與</w:t>
      </w:r>
      <w:r w:rsidRPr="008A6038">
        <w:rPr>
          <w:rFonts w:cs="Times New Roman" w:hint="eastAsia"/>
          <w:iCs/>
        </w:rPr>
        <w:t xml:space="preserve"> </w:t>
      </w:r>
      <m:oMath>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β</m:t>
            </m:r>
          </m:e>
          <m:sub>
            <m:r>
              <w:rPr>
                <w:rFonts w:ascii="Cambria Math" w:hAnsi="Cambria Math" w:cs="Times New Roman"/>
              </w:rPr>
              <m:t>2</m:t>
            </m:r>
          </m:sub>
        </m:sSub>
        <m:r>
          <w:rPr>
            <w:rFonts w:ascii="Cambria Math" w:hAnsi="Cambria Math" w:cs="Times New Roman"/>
          </w:rPr>
          <m:t xml:space="preserve"> </m:t>
        </m:r>
      </m:oMath>
      <w:r w:rsidRPr="008A6038">
        <w:rPr>
          <w:rFonts w:cs="Times New Roman" w:hint="eastAsia"/>
          <w:iCs/>
        </w:rPr>
        <w:t>的結果分別帶入</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den>
            </m:f>
          </m:e>
        </m:d>
      </m:oMath>
      <w:r w:rsidRPr="008A6038">
        <w:rPr>
          <w:rFonts w:cs="Times New Roman" w:hint="eastAsia"/>
          <w:iCs/>
        </w:rPr>
        <w:t xml:space="preserve"> </w:t>
      </w:r>
      <w:r w:rsidRPr="008A6038">
        <w:rPr>
          <w:rFonts w:cs="Times New Roman" w:hint="eastAsia"/>
          <w:iCs/>
        </w:rPr>
        <w:t>與</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f>
              <m:fPr>
                <m:ctrlPr>
                  <w:rPr>
                    <w:rFonts w:ascii="Cambria Math" w:hAnsi="Cambria Math" w:cs="Times New Roman"/>
                    <w:i/>
                    <w:iCs/>
                  </w:rPr>
                </m:ctrlPr>
              </m:fPr>
              <m:num>
                <m:d>
                  <m:dPr>
                    <m:ctrlPr>
                      <w:rPr>
                        <w:rFonts w:ascii="Cambria Math" w:hAnsi="Cambria Math" w:cs="Times New Roman"/>
                        <w:i/>
                        <w:iCs/>
                      </w:rPr>
                    </m:ctrlPr>
                  </m:dPr>
                  <m:e>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e>
                </m:d>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den>
            </m:f>
          </m:e>
        </m:d>
      </m:oMath>
      <w:r w:rsidRPr="008A6038">
        <w:rPr>
          <w:rFonts w:cs="Times New Roman" w:hint="eastAsia"/>
          <w:iCs/>
        </w:rPr>
        <w:t xml:space="preserve"> </w:t>
      </w:r>
      <w:r w:rsidRPr="008A6038">
        <w:rPr>
          <w:rFonts w:cs="Times New Roman" w:hint="eastAsia"/>
          <w:iCs/>
        </w:rPr>
        <w:t>中可分別求得</w:t>
      </w:r>
      <m:oMath>
        <m:r>
          <w:rPr>
            <w:rFonts w:ascii="Cambria Math" w:hAnsi="Cambria Math" w:cs="Times New Roman" w:hint="eastAsia"/>
          </w:rPr>
          <m:t xml:space="preserve"> </m:t>
        </m:r>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8A6038">
        <w:rPr>
          <w:rFonts w:cs="Times New Roman" w:hint="eastAsia"/>
          <w:iCs/>
        </w:rPr>
        <w:t xml:space="preserve"> </w:t>
      </w:r>
      <w:r w:rsidRPr="008A6038">
        <w:rPr>
          <w:rFonts w:cs="Times New Roman" w:hint="eastAsia"/>
          <w:iCs/>
        </w:rPr>
        <w:t>與</w:t>
      </w:r>
      <w:r w:rsidRPr="008A6038">
        <w:rPr>
          <w:rFonts w:cs="Times New Roman" w:hint="eastAsia"/>
          <w:iCs/>
        </w:rPr>
        <w:t xml:space="preserve"> </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8A6038">
        <w:rPr>
          <w:rFonts w:cs="Times New Roman" w:hint="eastAsia"/>
          <w:iCs/>
        </w:rPr>
        <w:t xml:space="preserve"> </w:t>
      </w:r>
      <w:r w:rsidRPr="008A6038">
        <w:rPr>
          <w:rFonts w:cs="Times New Roman" w:hint="eastAsia"/>
          <w:iCs/>
        </w:rPr>
        <w:t>的估計式；而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e>
        </m:d>
      </m:oMath>
      <w:r w:rsidRPr="008A6038">
        <w:rPr>
          <w:rFonts w:cs="Times New Roman" w:hint="eastAsia"/>
          <w:iCs/>
        </w:rPr>
        <w:t>則與</w:t>
      </w:r>
      <w:r w:rsidRPr="008A6038">
        <w:rPr>
          <w:rFonts w:cs="Times New Roman" w:hint="eastAsia"/>
          <w:i/>
        </w:rPr>
        <w:t>w</w:t>
      </w:r>
      <w:r w:rsidR="005B317F" w:rsidRPr="008A6038">
        <w:rPr>
          <w:rFonts w:cs="Times New Roman" w:hint="eastAsia"/>
          <w:i/>
        </w:rPr>
        <w:t>N</w:t>
      </w:r>
      <w:r w:rsidR="0042112A" w:rsidRPr="008A6038">
        <w:rPr>
          <w:rFonts w:cs="Times New Roman" w:hint="eastAsia"/>
          <w:i/>
        </w:rPr>
        <w:t>ew</w:t>
      </w:r>
      <w:r w:rsidRPr="008A6038">
        <w:rPr>
          <w:rFonts w:cs="Times New Roman" w:hint="eastAsia"/>
          <w:i/>
        </w:rPr>
        <w:t>1</w:t>
      </w:r>
      <w:r w:rsidRPr="008A6038">
        <w:rPr>
          <w:rFonts w:cs="Times New Roman" w:hint="eastAsia"/>
          <w:iCs/>
        </w:rPr>
        <w:t>相同使用式</w:t>
      </w:r>
      <w:r w:rsidRPr="008A6038">
        <w:rPr>
          <w:rFonts w:cs="Times New Roman" w:hint="eastAsia"/>
          <w:iCs/>
        </w:rPr>
        <w:t xml:space="preserve"> </w:t>
      </w:r>
      <w:r w:rsidRPr="008A6038">
        <w:rPr>
          <w:rFonts w:cs="Times New Roman"/>
          <w:iCs/>
        </w:rPr>
        <w:fldChar w:fldCharType="begin"/>
      </w:r>
      <w:r w:rsidRPr="008A6038">
        <w:rPr>
          <w:rFonts w:cs="Times New Roman"/>
          <w:iCs/>
        </w:rPr>
        <w:instrText xml:space="preserve"> </w:instrText>
      </w:r>
      <w:r w:rsidRPr="008A6038">
        <w:rPr>
          <w:rFonts w:cs="Times New Roman" w:hint="eastAsia"/>
          <w:iCs/>
        </w:rPr>
        <w:instrText>REF _Ref162344669 \h</w:instrText>
      </w:r>
      <w:r w:rsidRPr="008A6038">
        <w:rPr>
          <w:rFonts w:cs="Times New Roman"/>
          <w:iCs/>
        </w:rPr>
        <w:instrText xml:space="preserve"> </w:instrText>
      </w:r>
      <w:r w:rsidR="008A6038">
        <w:rPr>
          <w:rFonts w:cs="Times New Roman"/>
          <w:iCs/>
        </w:rPr>
        <w:instrText xml:space="preserve"> \* MERGEFORMAT </w:instrText>
      </w:r>
      <w:r w:rsidRPr="008A6038">
        <w:rPr>
          <w:rFonts w:cs="Times New Roman"/>
          <w:iCs/>
        </w:rPr>
      </w:r>
      <w:r w:rsidRPr="008A6038">
        <w:rPr>
          <w:rFonts w:cs="Times New Roman"/>
          <w:iCs/>
        </w:rPr>
        <w:fldChar w:fldCharType="separate"/>
      </w:r>
      <w:r w:rsidR="009D47CB" w:rsidRPr="008A6038">
        <w:t>(</w:t>
      </w:r>
      <w:r w:rsidR="009D47CB">
        <w:rPr>
          <w:noProof/>
        </w:rPr>
        <w:t>3</w:t>
      </w:r>
      <w:r w:rsidR="009D47CB" w:rsidRPr="008A6038">
        <w:rPr>
          <w:noProof/>
        </w:rPr>
        <w:t>.</w:t>
      </w:r>
      <w:r w:rsidR="009D47CB">
        <w:rPr>
          <w:noProof/>
        </w:rPr>
        <w:t>12</w:t>
      </w:r>
      <w:r w:rsidR="009D47CB" w:rsidRPr="008A6038">
        <w:rPr>
          <w:rFonts w:hint="eastAsia"/>
        </w:rPr>
        <w:t>)</w:t>
      </w:r>
      <w:r w:rsidRPr="008A6038">
        <w:rPr>
          <w:rFonts w:cs="Times New Roman"/>
          <w:iCs/>
        </w:rPr>
        <w:fldChar w:fldCharType="end"/>
      </w:r>
      <w:r w:rsidRPr="008A6038">
        <w:rPr>
          <w:rFonts w:cs="Times New Roman" w:hint="eastAsia"/>
          <w:iCs/>
        </w:rPr>
        <w:t xml:space="preserve"> </w:t>
      </w:r>
      <w:r w:rsidRPr="008A6038">
        <w:rPr>
          <w:rFonts w:cs="Times New Roman" w:hint="eastAsia"/>
          <w:iCs/>
        </w:rPr>
        <w:t>估計</w:t>
      </w:r>
      <w:bookmarkEnd w:id="243"/>
      <w:r w:rsidRPr="008A6038">
        <w:rPr>
          <w:rFonts w:cs="Times New Roman" w:hint="eastAsia"/>
          <w:iCs/>
        </w:rPr>
        <w:t>。</w:t>
      </w:r>
    </w:p>
    <w:p w14:paraId="5EF84A33" w14:textId="77777777" w:rsidR="004E2752" w:rsidRPr="008A6038" w:rsidRDefault="004E2752" w:rsidP="00897CC6">
      <w:pPr>
        <w:rPr>
          <w:iCs/>
        </w:rPr>
      </w:pPr>
    </w:p>
    <w:p w14:paraId="41E0379E" w14:textId="77777777" w:rsidR="00687421" w:rsidRPr="008A6038" w:rsidRDefault="00947125">
      <w:pPr>
        <w:widowControl/>
        <w:spacing w:line="240" w:lineRule="auto"/>
        <w:sectPr w:rsidR="00687421" w:rsidRPr="008A6038" w:rsidSect="004F2E60">
          <w:pgSz w:w="11906" w:h="16838"/>
          <w:pgMar w:top="1440" w:right="1800" w:bottom="1440" w:left="1800" w:header="851" w:footer="992" w:gutter="0"/>
          <w:cols w:space="425"/>
          <w:docGrid w:type="lines" w:linePitch="360"/>
        </w:sectPr>
      </w:pPr>
      <w:r w:rsidRPr="008A6038">
        <w:br w:type="page"/>
      </w:r>
    </w:p>
    <w:p w14:paraId="5B331596" w14:textId="4C258A43" w:rsidR="00116AE1" w:rsidRPr="008A6038" w:rsidRDefault="00DD2ACF" w:rsidP="004F1E75">
      <w:pPr>
        <w:pStyle w:val="1"/>
      </w:pPr>
      <w:bookmarkStart w:id="268" w:name="_Toc162382629"/>
      <w:r w:rsidRPr="008A6038">
        <w:rPr>
          <w:rFonts w:hint="eastAsia"/>
        </w:rPr>
        <w:lastRenderedPageBreak/>
        <w:t xml:space="preserve"> </w:t>
      </w:r>
      <w:bookmarkStart w:id="269" w:name="_Ref163150916"/>
      <w:bookmarkStart w:id="270" w:name="_Toc163389346"/>
      <w:r w:rsidR="00A54ED8" w:rsidRPr="008A6038">
        <w:rPr>
          <w:rFonts w:hint="eastAsia"/>
        </w:rPr>
        <w:t>模擬研究與討論</w:t>
      </w:r>
      <w:bookmarkEnd w:id="268"/>
      <w:bookmarkEnd w:id="269"/>
      <w:bookmarkEnd w:id="270"/>
    </w:p>
    <w:p w14:paraId="038167CB" w14:textId="77777777" w:rsidR="00E5158D" w:rsidRPr="00582304" w:rsidRDefault="00E5158D" w:rsidP="00E5158D">
      <w:pPr>
        <w:pStyle w:val="2"/>
      </w:pPr>
      <w:bookmarkStart w:id="271" w:name="_Toc163389347"/>
      <w:bookmarkStart w:id="272" w:name="_Toc162382643"/>
      <w:r w:rsidRPr="00582304">
        <w:rPr>
          <w:rFonts w:hint="eastAsia"/>
        </w:rPr>
        <w:t>估計式整理</w:t>
      </w:r>
      <w:bookmarkEnd w:id="271"/>
    </w:p>
    <w:p w14:paraId="16779012" w14:textId="77777777" w:rsidR="00E5158D" w:rsidRDefault="00E5158D" w:rsidP="00E5158D">
      <w:pPr>
        <w:ind w:firstLine="480"/>
        <w:jc w:val="both"/>
      </w:pPr>
      <w:r>
        <w:rPr>
          <w:rFonts w:hint="eastAsia"/>
        </w:rPr>
        <w:t>整理上一章所推倒之估計式，以及過去文獻中所存在的估計式。</w:t>
      </w:r>
      <w:r w:rsidRPr="00582304">
        <w:rPr>
          <w:rFonts w:hint="eastAsia"/>
        </w:rPr>
        <w:t>藉由電腦模擬的方式，在不同模型的設定下，比較三種取後不放回以及兩種取後放回的估計方式之表現，並同時估計其標準差。</w:t>
      </w:r>
    </w:p>
    <w:p w14:paraId="03DEB44C" w14:textId="77777777" w:rsidR="00E5158D" w:rsidRDefault="00E5158D" w:rsidP="00E5158D">
      <w:pPr>
        <w:ind w:firstLine="480"/>
        <w:jc w:val="both"/>
      </w:pPr>
      <w:r w:rsidRPr="00582304">
        <w:rPr>
          <w:rFonts w:hint="eastAsia"/>
        </w:rPr>
        <w:t>以下為不同估計方法之整理：</w:t>
      </w:r>
    </w:p>
    <w:p w14:paraId="11B76C1A" w14:textId="77777777" w:rsidR="00E5158D" w:rsidRDefault="00E5158D" w:rsidP="00E5158D">
      <w:pPr>
        <w:ind w:firstLine="480"/>
        <w:jc w:val="both"/>
      </w:pPr>
    </w:p>
    <w:p w14:paraId="44BAE687" w14:textId="77777777" w:rsidR="00E5158D" w:rsidRPr="00645449" w:rsidRDefault="00E5158D" w:rsidP="00E5158D">
      <w:pPr>
        <w:pStyle w:val="3"/>
      </w:pPr>
      <w:r>
        <w:rPr>
          <w:rFonts w:hint="eastAsia"/>
        </w:rPr>
        <w:t>取後放回</w:t>
      </w:r>
    </w:p>
    <w:p w14:paraId="512AB504"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New</m:t>
            </m:r>
          </m:sub>
        </m:sSub>
      </m:oMath>
    </w:p>
    <w:p w14:paraId="6E6F2A79"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39BD63DC" w14:textId="77777777" w:rsidR="00E5158D" w:rsidRPr="00582304" w:rsidRDefault="00E5158D" w:rsidP="00E5158D">
      <w:pPr>
        <w:jc w:val="both"/>
        <w:rPr>
          <w:rFonts w:cs="Times New Roman"/>
          <w:iCs/>
        </w:rPr>
      </w:pPr>
      <w:r w:rsidRPr="00582304">
        <w:rPr>
          <w:rFonts w:cs="Times New Roman" w:hint="eastAsia"/>
          <w:iCs/>
        </w:rPr>
        <w:t>其中：</w:t>
      </w:r>
    </w:p>
    <w:tbl>
      <w:tblPr>
        <w:tblStyle w:val="af"/>
        <w:tblW w:w="9067"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9067"/>
      </w:tblGrid>
      <w:tr w:rsidR="00E5158D" w:rsidRPr="00582304" w14:paraId="4CFAAE5F" w14:textId="77777777" w:rsidTr="00AD0891">
        <w:trPr>
          <w:jc w:val="center"/>
        </w:trPr>
        <w:tc>
          <w:tcPr>
            <w:tcW w:w="9067" w:type="dxa"/>
          </w:tcPr>
          <w:p w14:paraId="31ACCB29" w14:textId="77777777" w:rsidR="00E5158D" w:rsidRPr="00582304" w:rsidRDefault="00E5158D" w:rsidP="008B57D8">
            <w:pPr>
              <w:jc w:val="both"/>
              <w:rPr>
                <w:rFonts w:cs="Times New Roman"/>
                <w:i/>
                <w:iCs/>
              </w:rPr>
            </w:pPr>
            <m:oMathPara>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00</m:t>
                        </m:r>
                      </m:sub>
                    </m:sSub>
                  </m:e>
                </m:d>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11</m:t>
                                </m:r>
                              </m:sub>
                            </m:sSub>
                          </m:e>
                        </m:d>
                      </m:e>
                      <m:sup>
                        <m:r>
                          <w:rPr>
                            <w:rFonts w:ascii="Cambria Math" w:hAnsi="Cambria Math" w:cs="Times New Roman"/>
                          </w:rPr>
                          <m:t>2</m:t>
                        </m:r>
                      </m:sup>
                    </m:sSup>
                  </m:num>
                  <m:den>
                    <m:r>
                      <w:rPr>
                        <w:rFonts w:ascii="Cambria Math" w:hAnsi="Cambria Math" w:cs="Times New Roman"/>
                      </w:rPr>
                      <m:t>4E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22</m:t>
                            </m:r>
                          </m:sub>
                        </m:sSub>
                      </m:e>
                    </m:d>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5158D" w:rsidRPr="00582304" w14:paraId="51A885E6" w14:textId="77777777" w:rsidTr="00AD0891">
        <w:trPr>
          <w:jc w:val="center"/>
        </w:trPr>
        <w:tc>
          <w:tcPr>
            <w:tcW w:w="9067" w:type="dxa"/>
          </w:tcPr>
          <w:p w14:paraId="4800617B" w14:textId="77777777" w:rsidR="00E5158D" w:rsidRPr="00582304" w:rsidRDefault="00E5158D" w:rsidP="008B57D8">
            <w:pPr>
              <w:rPr>
                <w:rFonts w:cs="Times New Roman"/>
              </w:rPr>
            </w:pPr>
            <m:oMathPara>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m:t>
                        </m:r>
                      </m:sub>
                    </m:sSub>
                  </m:e>
                </m:d>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r>
                  <w:rPr>
                    <w:rFonts w:ascii="Cambria Math" w:hAnsi="Cambria Math" w:cs="Times New Roman"/>
                  </w:rPr>
                  <m:t xml:space="preserve"> </m:t>
                </m:r>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r w:rsidR="00E5158D" w:rsidRPr="00582304" w14:paraId="4213628A" w14:textId="77777777" w:rsidTr="00AD0891">
        <w:trPr>
          <w:jc w:val="center"/>
        </w:trPr>
        <w:tc>
          <w:tcPr>
            <w:tcW w:w="9067" w:type="dxa"/>
          </w:tcPr>
          <w:p w14:paraId="492596B4" w14:textId="77777777" w:rsidR="00E5158D" w:rsidRPr="00582304" w:rsidRDefault="00E5158D" w:rsidP="008B57D8">
            <w:pPr>
              <w:rPr>
                <w:rFonts w:cs="Times New Roman"/>
                <w:i/>
                <w:iCs/>
              </w:rPr>
            </w:pPr>
            <m:oMathPara>
              <m:oMathParaPr>
                <m:jc m:val="center"/>
              </m:oMathParaPr>
              <m:oMath>
                <m:r>
                  <w:rPr>
                    <w:rFonts w:ascii="Cambria Math" w:hAnsi="Cambria Math" w:cs="Times New Roman" w:hint="eastAsia"/>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+0</m:t>
                        </m:r>
                      </m:sub>
                    </m:sSub>
                  </m:e>
                </m:d>
                <m:r>
                  <w:rPr>
                    <w:rFonts w:ascii="Cambria Math" w:hAnsi="Cambria Math" w:cs="Times New Roman"/>
                  </w:rPr>
                  <m:t xml:space="preserve">= </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hint="eastAsia"/>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2E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den>
                </m:f>
                <m:d>
                  <m:dPr>
                    <m:ctrlPr>
                      <w:rPr>
                        <w:rFonts w:ascii="Cambria Math" w:hAnsi="Cambria Math" w:cs="Times New Roman"/>
                        <w:i/>
                        <w:iCs/>
                      </w:rPr>
                    </m:ctrlPr>
                  </m:dPr>
                  <m:e>
                    <m:r>
                      <w:rPr>
                        <w:rFonts w:ascii="Cambria Math" w:hAnsi="Cambria Math" w:cs="Times New Roman"/>
                      </w:rPr>
                      <m:t>2-</m:t>
                    </m:r>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iCs/>
                                  </w:rPr>
                                </m:ctrlPr>
                              </m:fPr>
                              <m:num>
                                <m:r>
                                  <w:rPr>
                                    <w:rFonts w:ascii="Cambria Math" w:hAnsi="Cambria Math" w:cs="Times New Roman"/>
                                  </w:rPr>
                                  <m:t>2E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hint="eastAsia"/>
                                              </w:rPr>
                                              <m:t>Q</m:t>
                                            </m:r>
                                          </m:e>
                                          <m:sub>
                                            <m:r>
                                              <w:rPr>
                                                <w:rFonts w:ascii="Cambria Math" w:hAnsi="Cambria Math" w:cs="Times New Roman"/>
                                              </w:rPr>
                                              <m:t>+2</m:t>
                                            </m:r>
                                          </m:sub>
                                        </m:sSub>
                                      </m:e>
                                    </m:d>
                                  </m:e>
                                  <m:sup>
                                    <m:r>
                                      <w:rPr>
                                        <w:rFonts w:ascii="Cambria Math" w:hAnsi="Cambria Math" w:cs="Times New Roman"/>
                                      </w:rPr>
                                      <m:t>2</m:t>
                                    </m:r>
                                  </m:sup>
                                </m:sSup>
                              </m:num>
                              <m:den>
                                <m:r>
                                  <w:rPr>
                                    <w:rFonts w:ascii="Cambria Math" w:hAnsi="Cambria Math" w:cs="Times New Roman"/>
                                  </w:rPr>
                                  <m:t>3E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+3</m:t>
                                        </m:r>
                                      </m:sub>
                                    </m:sSub>
                                  </m:e>
                                </m:d>
                              </m:den>
                            </m:f>
                          </m:e>
                        </m:d>
                      </m:e>
                      <m:sup>
                        <m:r>
                          <w:rPr>
                            <w:rFonts w:ascii="Cambria Math" w:hAnsi="Cambria Math" w:cs="Times New Roman"/>
                          </w:rPr>
                          <m:t>-</m:t>
                        </m:r>
                      </m:sup>
                    </m:sSup>
                  </m:e>
                </m:d>
              </m:oMath>
            </m:oMathPara>
          </w:p>
        </w:tc>
      </w:tr>
    </w:tbl>
    <w:p w14:paraId="7CB8183A" w14:textId="77777777" w:rsidR="00E5158D" w:rsidRPr="00582304" w:rsidRDefault="00E5158D" w:rsidP="00E5158D">
      <w:pPr>
        <w:jc w:val="both"/>
        <w:rPr>
          <w:rFonts w:cs="Times New Roman"/>
          <w:i/>
          <w:iCs/>
        </w:rPr>
      </w:pPr>
      <w:r w:rsidRPr="00582304">
        <w:rPr>
          <w:rFonts w:cs="Times New Roman" w:hint="eastAsia"/>
          <w:iCs/>
        </w:rPr>
        <w:t>且</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Pr="00582304">
        <w:rPr>
          <w:rFonts w:cs="Times New Roman" w:hint="eastAsia"/>
          <w:iCs/>
        </w:rPr>
        <w:t>表示：若</w:t>
      </w:r>
      <m:oMath>
        <m:r>
          <w:rPr>
            <w:rFonts w:ascii="Cambria Math" w:hAnsi="Cambria Math" w:cs="Times New Roman"/>
          </w:rPr>
          <m:t>A≤1</m:t>
        </m:r>
      </m:oMath>
      <w:r w:rsidRPr="00582304">
        <w:rPr>
          <w:rFonts w:cs="Times New Roman" w:hint="eastAsia"/>
          <w:iCs/>
        </w:rPr>
        <w:t>時，則</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hint="eastAsia"/>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max</m:t>
        </m:r>
        <m:r>
          <w:rPr>
            <w:rFonts w:ascii="Cambria Math" w:hAnsi="Cambria Math" w:cs="Times New Roman" w:hint="eastAsia"/>
          </w:rPr>
          <m:t>(</m:t>
        </m:r>
        <m:r>
          <w:rPr>
            <w:rFonts w:ascii="Cambria Math" w:hAnsi="Cambria Math" w:cs="Times New Roman"/>
          </w:rPr>
          <m:t>0.5, A)</m:t>
        </m:r>
      </m:oMath>
      <w:r w:rsidRPr="00582304">
        <w:rPr>
          <w:rFonts w:cs="Times New Roman" w:hint="eastAsia"/>
          <w:iCs/>
        </w:rPr>
        <w:t>；若</w:t>
      </w:r>
      <m:oMath>
        <m:r>
          <w:rPr>
            <w:rFonts w:ascii="Cambria Math" w:hAnsi="Cambria Math" w:cs="Times New Roman"/>
          </w:rPr>
          <m:t>A</m:t>
        </m:r>
        <m:r>
          <w:rPr>
            <w:rFonts w:ascii="Cambria Math" w:hAnsi="Cambria Math" w:cs="Times New Roman" w:hint="eastAsia"/>
          </w:rPr>
          <m:t>&gt;</m:t>
        </m:r>
        <m:r>
          <w:rPr>
            <w:rFonts w:ascii="Cambria Math" w:hAnsi="Cambria Math" w:cs="Times New Roman"/>
          </w:rPr>
          <m:t>1</m:t>
        </m:r>
      </m:oMath>
      <w:r w:rsidRPr="00582304">
        <w:rPr>
          <w:rFonts w:cs="Times New Roman" w:hint="eastAsia"/>
          <w:iCs/>
        </w:rPr>
        <w:t>時，則</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hint="eastAsia"/>
                  </w:rPr>
                  <m:t>A</m:t>
                </m:r>
              </m:e>
            </m:d>
          </m:e>
          <m:sup>
            <m:r>
              <w:rPr>
                <w:rFonts w:ascii="Cambria Math" w:hAnsi="Cambria Math" w:cs="Times New Roman"/>
              </w:rPr>
              <m:t>-</m:t>
            </m:r>
          </m:sup>
        </m:sSup>
        <m:r>
          <w:rPr>
            <w:rFonts w:ascii="Cambria Math" w:hAnsi="Cambria Math" w:cs="Times New Roman" w:hint="eastAsia"/>
          </w:rPr>
          <m:t>=A</m:t>
        </m:r>
      </m:oMath>
      <w:r w:rsidRPr="00582304">
        <w:rPr>
          <w:rFonts w:cs="Times New Roman" w:hint="eastAsia"/>
          <w:iCs/>
        </w:rPr>
        <w:t>。</w:t>
      </w:r>
    </w:p>
    <w:p w14:paraId="3D866FF1" w14:textId="77777777" w:rsidR="00E5158D" w:rsidRPr="00582304" w:rsidRDefault="00E5158D" w:rsidP="00E5158D">
      <w:pPr>
        <w:jc w:val="both"/>
        <w:rPr>
          <w:rFonts w:cs="Times New Roman"/>
          <w:iCs/>
        </w:rPr>
      </w:pPr>
    </w:p>
    <w:p w14:paraId="69814897" w14:textId="77777777" w:rsidR="00E5158D" w:rsidRPr="00582304" w:rsidRDefault="00000000" w:rsidP="00E5158D">
      <w:pPr>
        <w:pStyle w:val="a9"/>
        <w:numPr>
          <w:ilvl w:val="0"/>
          <w:numId w:val="19"/>
        </w:numPr>
        <w:ind w:left="425" w:hanging="425"/>
        <w:contextualSpacing w:val="0"/>
        <w:jc w:val="both"/>
        <w:rPr>
          <w:rFonts w:cs="Times New Roman"/>
          <w:iCs/>
        </w:rPr>
      </w:pPr>
      <m:oMath>
        <m:sSub>
          <m:sSubPr>
            <m:ctrlPr>
              <w:rPr>
                <w:rFonts w:ascii="Cambria Math" w:hAnsi="Cambria Math" w:cs="Times New Roman"/>
                <w:i/>
                <w:iCs/>
              </w:rPr>
            </m:ctrlPr>
          </m:sSubPr>
          <m:e>
            <m:r>
              <w:rPr>
                <w:rFonts w:ascii="Cambria Math" w:hAnsi="Cambria Math" w:cs="Times New Roman"/>
              </w:rPr>
              <m:t>S</m:t>
            </m:r>
          </m:e>
          <m:sub>
            <m:r>
              <w:rPr>
                <w:rFonts w:ascii="Cambria Math" w:hAnsi="Cambria Math" w:cs="Times New Roman"/>
              </w:rPr>
              <m:t>Pan</m:t>
            </m:r>
          </m:sub>
        </m:sSub>
      </m:oMath>
    </w:p>
    <w:p w14:paraId="1FCAB31B" w14:textId="77777777" w:rsidR="00E5158D" w:rsidRPr="00582304" w:rsidRDefault="00000000" w:rsidP="00E5158D">
      <w:pPr>
        <w:pStyle w:val="a9"/>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BB</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2E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m:t>
                      </m:r>
                    </m:sub>
                  </m:sSub>
                </m:e>
              </m:d>
            </m:den>
          </m:f>
          <m:r>
            <w:rPr>
              <w:rFonts w:ascii="Cambria Math" w:hAnsi="Cambria Math" w:cs="Times New Roman" w:hint="eastAsia"/>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rPr>
              </m:ctrlPr>
            </m:fPr>
            <m:num>
              <m:r>
                <w:rPr>
                  <w:rFonts w:ascii="Cambria Math" w:hAnsi="Cambria Math" w:cs="Times New Roman"/>
                </w:rPr>
                <m:t>E</m:t>
              </m:r>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11</m:t>
                          </m:r>
                        </m:sub>
                      </m:sSub>
                    </m:e>
                  </m:d>
                </m:e>
                <m:sup>
                  <m:r>
                    <w:rPr>
                      <w:rFonts w:ascii="Cambria Math" w:hAnsi="Cambria Math" w:cs="Times New Roman"/>
                    </w:rPr>
                    <m:t>2</m:t>
                  </m:r>
                </m:sup>
              </m:sSup>
              <m:r>
                <w:rPr>
                  <w:rFonts w:ascii="Cambria Math" w:hAnsi="Cambria Math" w:cs="Times New Roman"/>
                </w:rPr>
                <m:t xml:space="preserve"> </m:t>
              </m:r>
            </m:num>
            <m:den>
              <m:r>
                <w:rPr>
                  <w:rFonts w:ascii="Cambria Math" w:hAnsi="Cambria Math" w:cs="Times New Roman"/>
                </w:rPr>
                <m:t>4E</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22</m:t>
                      </m:r>
                    </m:sub>
                  </m:sSub>
                </m:e>
              </m:d>
            </m:den>
          </m:f>
        </m:oMath>
      </m:oMathPara>
    </w:p>
    <w:p w14:paraId="3E45DC04" w14:textId="77777777" w:rsidR="00E5158D" w:rsidRPr="00582304" w:rsidRDefault="00E5158D" w:rsidP="00E5158D">
      <w:pPr>
        <w:widowControl/>
      </w:pPr>
      <w:r w:rsidRPr="00582304">
        <w:br w:type="page"/>
      </w:r>
    </w:p>
    <w:p w14:paraId="19164AB1" w14:textId="77777777" w:rsidR="00E5158D" w:rsidRPr="00645449" w:rsidRDefault="00E5158D" w:rsidP="00E5158D">
      <w:pPr>
        <w:pStyle w:val="3"/>
      </w:pPr>
      <w:r>
        <w:rPr>
          <w:rFonts w:hint="eastAsia"/>
        </w:rPr>
        <w:lastRenderedPageBreak/>
        <w:t>取後不放回</w:t>
      </w:r>
    </w:p>
    <w:p w14:paraId="073C157D"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wNew1</m:t>
            </m:r>
          </m:sub>
        </m:sSub>
      </m:oMath>
    </w:p>
    <w:p w14:paraId="2710FDD4"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wBB1</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51E6884E" w14:textId="77777777" w:rsidR="00E5158D" w:rsidRPr="00582304" w:rsidRDefault="00E5158D" w:rsidP="00E5158D">
      <w:pPr>
        <w:jc w:val="both"/>
        <w:rPr>
          <w:rFonts w:cs="Times New Roman"/>
          <w:iCs/>
        </w:rPr>
      </w:pPr>
      <w:r w:rsidRPr="00582304">
        <w:rPr>
          <w:rFonts w:cs="Times New Roman" w:hint="eastAsia"/>
          <w:iCs/>
        </w:rPr>
        <w:t>其中：</w:t>
      </w:r>
    </w:p>
    <w:p w14:paraId="1407ED75" w14:textId="77777777" w:rsidR="00E5158D" w:rsidRPr="00582304" w:rsidRDefault="00E5158D" w:rsidP="00E5158D">
      <w:pPr>
        <w:jc w:val="both"/>
        <w:rPr>
          <w:rFonts w:cs="Times New Roman"/>
          <w:iCs/>
        </w:rPr>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0F2D622C" w14:textId="77777777" w:rsidR="00E5158D" w:rsidRPr="00582304" w:rsidRDefault="00E5158D" w:rsidP="00E5158D">
      <w:pPr>
        <w:jc w:val="both"/>
        <w:rPr>
          <w:rFonts w:cs="Times New Roman"/>
          <w:iCs/>
        </w:rPr>
      </w:pPr>
      <w:r w:rsidRPr="00582304">
        <w:rPr>
          <w:rFonts w:cs="Times New Roman" w:hint="eastAsia"/>
          <w:iCs/>
        </w:rPr>
        <w:t>並在</w:t>
      </w:r>
      <w:r w:rsidRPr="00582304">
        <w:rPr>
          <w:rFonts w:cs="Times New Roman" w:hint="eastAsia"/>
          <w:iCs/>
        </w:rPr>
        <w:t xml:space="preserve"> </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582304">
        <w:rPr>
          <w:rFonts w:cs="Times New Roman"/>
          <w:iCs/>
        </w:rPr>
        <w:t xml:space="preserve"> </w:t>
      </w:r>
      <w:r w:rsidRPr="00582304">
        <w:rPr>
          <w:rFonts w:cs="Times New Roman" w:hint="eastAsia"/>
          <w:iCs/>
        </w:rPr>
        <w:t>的估計式中代入</w:t>
      </w:r>
      <w:r w:rsidRPr="00582304">
        <w:rPr>
          <w:rFonts w:cs="Times New Roman" w:hint="eastAsia"/>
          <w:iCs/>
        </w:rPr>
        <w:t xml:space="preserve"> </w:t>
      </w:r>
      <m:oMath>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1</m:t>
                    </m:r>
                  </m:sub>
                </m:sSub>
              </m:e>
              <m:e>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d>
                  <m:dPr>
                    <m:ctrlPr>
                      <w:rPr>
                        <w:rFonts w:ascii="Cambria Math" w:hAnsi="Cambria Math"/>
                        <w:i/>
                      </w:rPr>
                    </m:ctrlPr>
                  </m:dPr>
                  <m:e>
                    <m:f>
                      <m:fPr>
                        <m:ctrlPr>
                          <w:rPr>
                            <w:rFonts w:ascii="Cambria Math" w:hAnsi="Cambria Math"/>
                            <w:i/>
                            <w:iCs/>
                          </w:rPr>
                        </m:ctrlPr>
                      </m:fPr>
                      <m:num>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+1</m:t>
                                </m:r>
                              </m:sub>
                            </m:sSub>
                          </m:e>
                        </m:d>
                        <m:r>
                          <w:rPr>
                            <w:rFonts w:ascii="Cambria Math" w:hAnsi="Cambria Math"/>
                          </w:rPr>
                          <m:t>-E</m:t>
                        </m:r>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num>
                      <m:den>
                        <m:r>
                          <w:rPr>
                            <w:rFonts w:ascii="Cambria Math" w:hAnsi="Cambria Math"/>
                          </w:rPr>
                          <m:t>E</m:t>
                        </m:r>
                        <m:d>
                          <m:dPr>
                            <m:ctrlPr>
                              <w:rPr>
                                <w:rFonts w:ascii="Cambria Math" w:hAnsi="Cambria Math"/>
                                <w:i/>
                              </w:rPr>
                            </m:ctrlPr>
                          </m:dPr>
                          <m:e>
                            <m:sSub>
                              <m:sSubPr>
                                <m:ctrlPr>
                                  <w:rPr>
                                    <w:rFonts w:ascii="Cambria Math" w:hAnsi="Cambria Math"/>
                                    <w:i/>
                                    <w:iCs/>
                                  </w:rPr>
                                </m:ctrlPr>
                              </m:sSubPr>
                              <m:e>
                                <m:r>
                                  <w:rPr>
                                    <w:rFonts w:ascii="Cambria Math" w:hAnsi="Cambria Math"/>
                                  </w:rPr>
                                  <m:t>Q</m:t>
                                </m:r>
                              </m:e>
                              <m:sub>
                                <m:r>
                                  <w:rPr>
                                    <w:rFonts w:ascii="Cambria Math" w:hAnsi="Cambria Math"/>
                                  </w:rPr>
                                  <m:t>+2</m:t>
                                </m:r>
                              </m:sub>
                            </m:sSub>
                          </m:e>
                        </m:d>
                      </m:den>
                    </m:f>
                    <m:ctrlPr>
                      <w:rPr>
                        <w:rFonts w:ascii="Cambria Math" w:hAnsi="Cambria Math"/>
                        <w:i/>
                        <w:iCs/>
                      </w:rPr>
                    </m:ctrlPr>
                  </m:e>
                </m:d>
                <m:sSub>
                  <m:sSubPr>
                    <m:ctrlPr>
                      <w:rPr>
                        <w:rFonts w:ascii="Cambria Math" w:hAnsi="Cambria Math"/>
                        <w:i/>
                      </w:rPr>
                    </m:ctrlPr>
                  </m:sSubPr>
                  <m:e>
                    <m:r>
                      <w:rPr>
                        <w:rFonts w:ascii="Cambria Math" w:hAnsi="Cambria Math"/>
                      </w:rPr>
                      <m:t>t</m:t>
                    </m:r>
                  </m:e>
                  <m:sub>
                    <m:r>
                      <w:rPr>
                        <w:rFonts w:ascii="Cambria Math" w:hAnsi="Cambria Math" w:hint="eastAsia"/>
                      </w:rPr>
                      <m:t>2</m:t>
                    </m:r>
                  </m:sub>
                </m:sSub>
              </m:e>
            </m:eqArr>
          </m:e>
        </m:d>
      </m:oMath>
      <w:r w:rsidRPr="00582304">
        <w:rPr>
          <w:rFonts w:cs="Times New Roman" w:hint="eastAsia"/>
          <w:iCs/>
        </w:rPr>
        <w:t>。</w:t>
      </w:r>
    </w:p>
    <w:p w14:paraId="5B1BDC18" w14:textId="77777777" w:rsidR="00E5158D" w:rsidRPr="00582304" w:rsidRDefault="00E5158D" w:rsidP="00E5158D">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iCs/>
                        </w:rPr>
                      </m:ctrlPr>
                    </m:fPr>
                    <m:num>
                      <m:d>
                        <m:dPr>
                          <m:ctrlPr>
                            <w:rPr>
                              <w:rFonts w:ascii="Cambria Math" w:hAnsi="Cambria Math" w:cs="Times New Roman"/>
                              <w:i/>
                              <w:iCs/>
                            </w:rPr>
                          </m:ctrlPr>
                        </m:dPr>
                        <m:e>
                          <m:r>
                            <w:rPr>
                              <w:rFonts w:ascii="Cambria Math" w:hAnsi="Cambria Math" w:cs="Times New Roman"/>
                            </w:rPr>
                            <m:t>1-q</m:t>
                          </m:r>
                        </m:e>
                      </m:d>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r>
                        <w:rPr>
                          <w:rFonts w:ascii="Cambria Math" w:hAnsi="Cambria Math" w:cs="Times New Roman"/>
                        </w:rPr>
                        <m:t>+q</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d>
                        </m:e>
                        <m:sup>
                          <m:r>
                            <w:rPr>
                              <w:rFonts w:ascii="Cambria Math" w:hAnsi="Cambria Math" w:cs="Times New Roman"/>
                            </w:rPr>
                            <m:t>+</m:t>
                          </m:r>
                        </m:sup>
                      </m:sSup>
                    </m:den>
                  </m:f>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 xml:space="preserve">)&gt;0 </m:t>
                  </m:r>
                </m:e>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1</m:t>
                          </m:r>
                        </m:sub>
                      </m:sSub>
                    </m:den>
                  </m:f>
                  <m:f>
                    <m:fPr>
                      <m:ctrlPr>
                        <w:rPr>
                          <w:rFonts w:ascii="Cambria Math" w:hAnsi="Cambria Math" w:cs="Times New Roman"/>
                          <w:i/>
                          <w:iCs/>
                        </w:rPr>
                      </m:ctrlPr>
                    </m:fPr>
                    <m:num>
                      <m:r>
                        <w:rPr>
                          <w:rFonts w:ascii="Cambria Math" w:hAnsi="Cambria Math" w:cs="Times New Roman"/>
                        </w:rPr>
                        <m:t>1-q</m:t>
                      </m:r>
                    </m:num>
                    <m:den>
                      <m:r>
                        <w:rPr>
                          <w:rFonts w:ascii="Cambria Math" w:hAnsi="Cambria Math" w:cs="Times New Roman"/>
                        </w:rPr>
                        <m:t>q</m:t>
                      </m:r>
                    </m:den>
                  </m:f>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-1</m:t>
                      </m:r>
                    </m:e>
                  </m:d>
                  <m:r>
                    <w:rPr>
                      <w:rFonts w:ascii="Cambria Math" w:hAnsi="Cambria Math" w:cs="Times New Roman"/>
                    </w:rPr>
                    <m:t xml:space="preserve">,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)=0</m:t>
                  </m:r>
                </m:e>
              </m:eqArr>
            </m:e>
          </m:d>
        </m:oMath>
      </m:oMathPara>
    </w:p>
    <w:p w14:paraId="56D761B4" w14:textId="77777777" w:rsidR="00E5158D" w:rsidRPr="00582304" w:rsidRDefault="00E5158D" w:rsidP="00E5158D">
      <w:pPr>
        <w:jc w:val="both"/>
        <w:rPr>
          <w:rFonts w:cs="Times New Roman"/>
          <w:iCs/>
        </w:rPr>
      </w:pPr>
      <m:oMathPara>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r>
            <w:rPr>
              <w:rFonts w:ascii="Cambria Math" w:hAnsi="Cambria Math" w:cs="Times New Roman"/>
            </w:rPr>
            <m:t xml:space="preserve">= </m:t>
          </m:r>
          <m:d>
            <m:dPr>
              <m:begChr m:val="{"/>
              <m:endChr m:val=""/>
              <m:ctrlPr>
                <w:rPr>
                  <w:rFonts w:ascii="Cambria Math" w:hAnsi="Cambria Math" w:cs="Times New Roman"/>
                  <w:i/>
                  <w:iCs/>
                </w:rPr>
              </m:ctrlPr>
            </m:dPr>
            <m:e>
              <m:eqArr>
                <m:eqArrPr>
                  <m:ctrlPr>
                    <w:rPr>
                      <w:rFonts w:ascii="Cambria Math" w:hAnsi="Cambria Math" w:cs="Times New Roman"/>
                      <w:i/>
                      <w:iCs/>
                    </w:rPr>
                  </m:ctrlPr>
                </m:eqArrPr>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d>
                        <m:dPr>
                          <m:ctrlPr>
                            <w:rPr>
                              <w:rFonts w:ascii="Cambria Math" w:hAnsi="Cambria Math" w:cs="Times New Roman"/>
                              <w:i/>
                              <w:iCs/>
                            </w:rPr>
                          </m:ctrlPr>
                        </m:dPr>
                        <m:e>
                          <m:r>
                            <w:rPr>
                              <w:rFonts w:ascii="Cambria Math" w:hAnsi="Cambria Math" w:cs="Times New Roman"/>
                            </w:rPr>
                            <m:t>1-q</m:t>
                          </m:r>
                        </m:e>
                      </m:d>
                      <m:r>
                        <w:rPr>
                          <w:rFonts w:ascii="Cambria Math" w:hAnsi="Cambria Math" w:cs="Times New Roman"/>
                        </w:rPr>
                        <m:t>E</m:t>
                      </m:r>
                      <m:sSup>
                        <m:sSupPr>
                          <m:ctrlPr>
                            <w:rPr>
                              <w:rFonts w:ascii="Cambria Math" w:hAnsi="Cambria Math" w:cs="Times New Roman"/>
                              <w:i/>
                              <w:iCs/>
                            </w:rPr>
                          </m:ctrlPr>
                        </m:sSupPr>
                        <m:e>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e>
                        <m:sup>
                          <m:r>
                            <w:rPr>
                              <w:rFonts w:ascii="Cambria Math" w:hAnsi="Cambria Math" w:cs="Times New Roman"/>
                            </w:rPr>
                            <m:t>2</m:t>
                          </m:r>
                        </m:sup>
                      </m:sSup>
                    </m:num>
                    <m:den>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2</m:t>
                          </m:r>
                        </m:sub>
                      </m:sSub>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+2</m:t>
                                      </m:r>
                                    </m:sub>
                                  </m:sSub>
                                </m:e>
                              </m:d>
                            </m:e>
                          </m:d>
                        </m:e>
                        <m:sup>
                          <m:r>
                            <w:rPr>
                              <w:rFonts w:ascii="Cambria Math" w:hAnsi="Cambria Math" w:cs="Times New Roman"/>
                            </w:rPr>
                            <m:t>+</m:t>
                          </m:r>
                        </m:sup>
                      </m:sSup>
                    </m:den>
                  </m:f>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 xml:space="preserve">)&gt;0 </m:t>
                  </m:r>
                </m:e>
                <m:e>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r>
                        <w:rPr>
                          <w:rFonts w:ascii="Cambria Math" w:hAnsi="Cambria Math" w:cs="Times New Roman"/>
                        </w:rPr>
                        <m:t>-1</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den>
                  </m:f>
                  <m:f>
                    <m:fPr>
                      <m:ctrlPr>
                        <w:rPr>
                          <w:rFonts w:ascii="Cambria Math" w:hAnsi="Cambria Math" w:cs="Times New Roman"/>
                          <w:i/>
                          <w:iCs/>
                        </w:rPr>
                      </m:ctrlPr>
                    </m:fPr>
                    <m:num>
                      <m:r>
                        <w:rPr>
                          <w:rFonts w:ascii="Cambria Math" w:hAnsi="Cambria Math" w:cs="Times New Roman"/>
                        </w:rPr>
                        <m:t>1-q</m:t>
                      </m:r>
                    </m:num>
                    <m:den>
                      <m:r>
                        <w:rPr>
                          <w:rFonts w:ascii="Cambria Math" w:hAnsi="Cambria Math" w:cs="Times New Roman"/>
                        </w:rPr>
                        <m:t>q</m:t>
                      </m:r>
                    </m:den>
                  </m:f>
                  <m:d>
                    <m:dPr>
                      <m:ctrlPr>
                        <w:rPr>
                          <w:rFonts w:ascii="Cambria Math" w:hAnsi="Cambria Math" w:cs="Times New Roman"/>
                          <w:i/>
                          <w:iCs/>
                        </w:rPr>
                      </m:ctrlPr>
                    </m:dPr>
                    <m:e>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+1</m:t>
                              </m:r>
                            </m:sub>
                          </m:sSub>
                        </m:e>
                      </m:d>
                      <m:r>
                        <w:rPr>
                          <w:rFonts w:ascii="Cambria Math" w:hAnsi="Cambria Math" w:cs="Times New Roman"/>
                        </w:rPr>
                        <m:t>-1</m:t>
                      </m:r>
                    </m:e>
                  </m:d>
                  <m:r>
                    <w:rPr>
                      <w:rFonts w:ascii="Cambria Math" w:hAnsi="Cambria Math" w:cs="Times New Roman"/>
                    </w:rPr>
                    <m:t xml:space="preserve"> , if </m:t>
                  </m:r>
                  <m:sSub>
                    <m:sSubPr>
                      <m:ctrlPr>
                        <w:rPr>
                          <w:rFonts w:ascii="Cambria Math" w:hAnsi="Cambria Math" w:cs="Times New Roman"/>
                          <w:i/>
                          <w:iCs/>
                        </w:rPr>
                      </m:ctrlPr>
                    </m:sSubPr>
                    <m:e>
                      <m:r>
                        <w:rPr>
                          <w:rFonts w:ascii="Cambria Math" w:hAnsi="Cambria Math" w:cs="Times New Roman"/>
                        </w:rPr>
                        <m:t>E(Q</m:t>
                      </m:r>
                    </m:e>
                    <m:sub>
                      <m:r>
                        <w:rPr>
                          <w:rFonts w:ascii="Cambria Math" w:hAnsi="Cambria Math" w:cs="Times New Roman"/>
                        </w:rPr>
                        <m:t>+2</m:t>
                      </m:r>
                    </m:sub>
                  </m:sSub>
                  <m:r>
                    <w:rPr>
                      <w:rFonts w:ascii="Cambria Math" w:hAnsi="Cambria Math" w:cs="Times New Roman"/>
                    </w:rPr>
                    <m:t>)=0</m:t>
                  </m:r>
                </m:e>
              </m:eqArr>
            </m:e>
          </m:d>
        </m:oMath>
      </m:oMathPara>
    </w:p>
    <w:p w14:paraId="1FCC2031" w14:textId="77777777" w:rsidR="00E5158D" w:rsidRDefault="00000000" w:rsidP="00E5158D">
      <w:pPr>
        <w:jc w:val="both"/>
        <w:rPr>
          <w:rFonts w:cs="Times New Roman"/>
          <w:iCs/>
        </w:rPr>
      </w:pP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oMath>
      <w:r w:rsidR="00E5158D" w:rsidRPr="00582304">
        <w:rPr>
          <w:rFonts w:cs="Times New Roman" w:hint="eastAsia"/>
          <w:iCs/>
        </w:rPr>
        <w:t>表示：若</w:t>
      </w:r>
      <m:oMath>
        <m:r>
          <w:rPr>
            <w:rFonts w:ascii="Cambria Math" w:hAnsi="Cambria Math" w:cs="Times New Roman"/>
          </w:rPr>
          <m:t>A &gt; 0</m:t>
        </m:r>
      </m:oMath>
      <w:r w:rsidR="00E5158D" w:rsidRPr="00582304">
        <w:rPr>
          <w:rFonts w:cs="Times New Roman" w:hint="eastAsia"/>
          <w:iCs/>
        </w:rPr>
        <w:t>時，則等於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rPr>
          <m:t>=A</m:t>
        </m:r>
      </m:oMath>
      <w:r w:rsidR="00E5158D" w:rsidRPr="00582304">
        <w:rPr>
          <w:rFonts w:cs="Times New Roman" w:hint="eastAsia"/>
          <w:iCs/>
        </w:rPr>
        <w:t>；若</w:t>
      </w:r>
      <m:oMath>
        <m:r>
          <w:rPr>
            <w:rFonts w:ascii="Cambria Math" w:hAnsi="Cambria Math" w:cs="Times New Roman"/>
          </w:rPr>
          <m:t>A ≤ 0</m:t>
        </m:r>
      </m:oMath>
      <w:r w:rsidR="00E5158D" w:rsidRPr="00582304">
        <w:rPr>
          <w:rFonts w:cs="Times New Roman" w:hint="eastAsia"/>
          <w:iCs/>
        </w:rPr>
        <w:t>，則等於</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A</m:t>
                </m:r>
              </m:e>
            </m:d>
          </m:e>
          <m:sup>
            <m:r>
              <w:rPr>
                <w:rFonts w:ascii="Cambria Math" w:hAnsi="Cambria Math" w:cs="Times New Roman"/>
              </w:rPr>
              <m:t>+</m:t>
            </m:r>
          </m:sup>
        </m:sSup>
        <m:r>
          <w:rPr>
            <w:rFonts w:ascii="Cambria Math" w:hAnsi="Cambria Math" w:cs="Times New Roman" w:hint="eastAsia"/>
          </w:rPr>
          <m:t>=</m:t>
        </m:r>
        <m:r>
          <w:rPr>
            <w:rFonts w:ascii="Cambria Math" w:hAnsi="Cambria Math" w:cs="Times New Roman"/>
          </w:rPr>
          <m:t>1</m:t>
        </m:r>
      </m:oMath>
      <w:r w:rsidR="00E5158D" w:rsidRPr="00582304">
        <w:rPr>
          <w:rFonts w:cs="Times New Roman" w:hint="eastAsia"/>
          <w:iCs/>
        </w:rPr>
        <w:t>。</w:t>
      </w:r>
    </w:p>
    <w:p w14:paraId="72E20891" w14:textId="77777777" w:rsidR="00572193" w:rsidRDefault="00572193" w:rsidP="00E5158D">
      <w:pPr>
        <w:jc w:val="both"/>
        <w:rPr>
          <w:rFonts w:cs="Times New Roman"/>
          <w:iCs/>
        </w:rPr>
      </w:pPr>
    </w:p>
    <w:p w14:paraId="27B49B7D" w14:textId="77777777" w:rsidR="00572193" w:rsidRPr="00582304" w:rsidRDefault="00572193" w:rsidP="00E5158D">
      <w:pPr>
        <w:jc w:val="both"/>
        <w:rPr>
          <w:rFonts w:cs="Times New Roman"/>
          <w:iCs/>
        </w:rPr>
      </w:pPr>
    </w:p>
    <w:p w14:paraId="74FBBD8E" w14:textId="77777777" w:rsidR="00E5158D" w:rsidRPr="00582304" w:rsidRDefault="00000000" w:rsidP="00E5158D">
      <w:pPr>
        <w:numPr>
          <w:ilvl w:val="0"/>
          <w:numId w:val="19"/>
        </w:numPr>
        <w:ind w:left="425" w:hanging="425"/>
        <w:jc w:val="both"/>
      </w:pPr>
      <m:oMath>
        <m:sSub>
          <m:sSubPr>
            <m:ctrlPr>
              <w:rPr>
                <w:rFonts w:ascii="Cambria Math" w:hAnsi="Cambria Math"/>
                <w:i/>
              </w:rPr>
            </m:ctrlPr>
          </m:sSubPr>
          <m:e>
            <m:r>
              <w:rPr>
                <w:rFonts w:ascii="Cambria Math" w:hAnsi="Cambria Math"/>
              </w:rPr>
              <m:t>S</m:t>
            </m:r>
          </m:e>
          <m:sub>
            <m:r>
              <w:rPr>
                <w:rFonts w:ascii="Cambria Math" w:hAnsi="Cambria Math"/>
              </w:rPr>
              <m:t>wNew2</m:t>
            </m:r>
          </m:sub>
        </m:sSub>
      </m:oMath>
    </w:p>
    <w:p w14:paraId="78A3F4E8" w14:textId="77777777" w:rsidR="00E5158D" w:rsidRPr="00582304" w:rsidRDefault="00000000" w:rsidP="00E5158D">
      <w:pPr>
        <w:ind w:left="360"/>
        <w:jc w:val="both"/>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wBB2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D</m:t>
              </m:r>
              <m:ctrlPr>
                <w:rPr>
                  <w:rFonts w:ascii="Cambria Math" w:hAnsi="Cambria Math" w:cs="Times New Roman"/>
                  <w:i/>
                </w:rPr>
              </m:ctrlPr>
            </m:e>
            <m:sub>
              <m:r>
                <w:rPr>
                  <w:rFonts w:ascii="Cambria Math" w:hAnsi="Cambria Math" w:cs="Times New Roman"/>
                </w:rPr>
                <m:t>12</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 E(</m:t>
          </m:r>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r>
            <w:rPr>
              <w:rFonts w:ascii="Cambria Math" w:hAnsi="Cambria Math" w:cs="Times New Roman"/>
            </w:rPr>
            <m:t>)</m:t>
          </m:r>
        </m:oMath>
      </m:oMathPara>
    </w:p>
    <w:p w14:paraId="44F76017" w14:textId="77777777" w:rsidR="00E5158D" w:rsidRPr="00582304" w:rsidRDefault="00E5158D" w:rsidP="00E5158D">
      <w:pPr>
        <w:ind w:left="360"/>
        <w:jc w:val="both"/>
      </w:pPr>
      <m:oMathPara>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r>
            <w:rPr>
              <w:rFonts w:ascii="Cambria Math" w:hAnsi="Cambria Math" w:cs="Times New Roman"/>
              <w:szCs w:val="21"/>
            </w:rPr>
            <m:t>=</m:t>
          </m:r>
          <m:d>
            <m:dPr>
              <m:ctrlPr>
                <w:rPr>
                  <w:rFonts w:ascii="Cambria Math" w:hAnsi="Cambria Math"/>
                  <w:i/>
                  <w:szCs w:val="21"/>
                </w:rPr>
              </m:ctrlPr>
            </m:dPr>
            <m:e>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f>
                <m:fPr>
                  <m:ctrlPr>
                    <w:rPr>
                      <w:rFonts w:ascii="Cambria Math" w:hAnsi="Cambria Math"/>
                      <w:i/>
                      <w:iCs/>
                      <w:szCs w:val="21"/>
                    </w:rPr>
                  </m:ctrlPr>
                </m:fPr>
                <m:num>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r>
                    <w:rPr>
                      <w:rFonts w:ascii="Cambria Math" w:hAnsi="Cambria Math"/>
                      <w:szCs w:val="21"/>
                    </w:rPr>
                    <m:t>-1</m:t>
                  </m:r>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1</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den>
              </m:f>
              <m:ctrlPr>
                <w:rPr>
                  <w:rFonts w:ascii="Cambria Math" w:hAnsi="Cambria Math"/>
                  <w:i/>
                  <w:iCs/>
                  <w:szCs w:val="21"/>
                </w:rPr>
              </m:ctrlPr>
            </m:e>
          </m:d>
          <m:r>
            <w:rPr>
              <w:rFonts w:ascii="Cambria Math" w:hAnsi="Cambria Math"/>
              <w:szCs w:val="21"/>
            </w:rPr>
            <m:t>×</m:t>
          </m:r>
          <m:d>
            <m:dPr>
              <m:begChr m:val="["/>
              <m:endChr m:val="]"/>
              <m:ctrlPr>
                <w:rPr>
                  <w:rFonts w:ascii="Cambria Math" w:hAnsi="Cambria Math"/>
                  <w:i/>
                  <w:szCs w:val="21"/>
                </w:rPr>
              </m:ctrlPr>
            </m:dPr>
            <m:e>
              <m:d>
                <m:dPr>
                  <m:ctrlPr>
                    <w:rPr>
                      <w:rFonts w:ascii="Cambria Math" w:hAnsi="Cambria Math"/>
                      <w:i/>
                      <w:iCs/>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num>
                    <m:den>
                      <m:sSub>
                        <m:sSubPr>
                          <m:ctrlPr>
                            <w:rPr>
                              <w:rFonts w:ascii="Cambria Math" w:hAnsi="Cambria Math"/>
                              <w:i/>
                              <w:szCs w:val="21"/>
                            </w:rPr>
                          </m:ctrlPr>
                        </m:sSubPr>
                        <m:e>
                          <m:r>
                            <w:rPr>
                              <w:rFonts w:ascii="Cambria Math" w:hAnsi="Cambria Math"/>
                              <w:szCs w:val="21"/>
                            </w:rPr>
                            <m:t>t</m:t>
                          </m:r>
                        </m:e>
                        <m:sub>
                          <m:r>
                            <w:rPr>
                              <w:rFonts w:ascii="Cambria Math" w:hAnsi="Cambria Math"/>
                              <w:szCs w:val="21"/>
                            </w:rPr>
                            <m:t>2</m:t>
                          </m:r>
                        </m:sub>
                      </m:sSub>
                    </m:den>
                  </m:f>
                  <m:r>
                    <w:rPr>
                      <w:rFonts w:ascii="Cambria Math" w:hAnsi="Cambria Math"/>
                      <w:szCs w:val="21"/>
                    </w:rPr>
                    <m:t>+1</m:t>
                  </m:r>
                </m:e>
              </m:d>
              <m:f>
                <m:fPr>
                  <m:ctrlPr>
                    <w:rPr>
                      <w:rFonts w:ascii="Cambria Math" w:hAnsi="Cambria Math"/>
                      <w:i/>
                      <w:iCs/>
                      <w:szCs w:val="21"/>
                    </w:rPr>
                  </m:ctrlPr>
                </m:fPr>
                <m:num>
                  <m:d>
                    <m:dPr>
                      <m:ctrlPr>
                        <w:rPr>
                          <w:rFonts w:ascii="Cambria Math" w:hAnsi="Cambria Math"/>
                          <w:i/>
                          <w:iCs/>
                          <w:szCs w:val="21"/>
                        </w:rPr>
                      </m:ctrlPr>
                    </m:dPr>
                    <m:e>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d>
                </m:num>
                <m:den>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den>
              </m:f>
              <m:ctrlPr>
                <w:rPr>
                  <w:rFonts w:ascii="Cambria Math" w:hAnsi="Cambria Math"/>
                  <w:i/>
                  <w:iCs/>
                  <w:szCs w:val="21"/>
                </w:rPr>
              </m:ctrlPr>
            </m:e>
          </m:d>
          <m:r>
            <w:rPr>
              <w:rFonts w:ascii="Cambria Math" w:hAnsi="Cambria Math"/>
              <w:szCs w:val="21"/>
            </w:rPr>
            <m:t>E</m:t>
          </m:r>
          <m:d>
            <m:dPr>
              <m:ctrlPr>
                <w:rPr>
                  <w:rFonts w:ascii="Cambria Math" w:hAnsi="Cambria Math"/>
                  <w:i/>
                  <w:iCs/>
                  <w:szCs w:val="21"/>
                </w:rPr>
              </m:ctrlPr>
            </m:dPr>
            <m:e>
              <m:sSub>
                <m:sSubPr>
                  <m:ctrlPr>
                    <w:rPr>
                      <w:rFonts w:ascii="Cambria Math" w:hAnsi="Cambria Math"/>
                      <w:i/>
                      <w:iCs/>
                      <w:szCs w:val="21"/>
                    </w:rPr>
                  </m:ctrlPr>
                </m:sSubPr>
                <m:e>
                  <m:r>
                    <w:rPr>
                      <w:rFonts w:ascii="Cambria Math" w:hAnsi="Cambria Math"/>
                      <w:szCs w:val="21"/>
                    </w:rPr>
                    <m:t>Q</m:t>
                  </m:r>
                </m:e>
                <m:sub>
                  <m:r>
                    <w:rPr>
                      <w:rFonts w:ascii="Cambria Math" w:hAnsi="Cambria Math"/>
                      <w:szCs w:val="21"/>
                    </w:rPr>
                    <m:t>11</m:t>
                  </m:r>
                </m:sub>
              </m:sSub>
            </m:e>
          </m:d>
        </m:oMath>
      </m:oMathPara>
    </w:p>
    <w:p w14:paraId="612E3D47" w14:textId="5DB14A52" w:rsidR="00572193" w:rsidRDefault="00E5158D" w:rsidP="00E5158D">
      <w:pPr>
        <w:jc w:val="both"/>
        <w:rPr>
          <w:rFonts w:cs="Times New Roman"/>
          <w:iCs/>
        </w:rPr>
      </w:pPr>
      <w:r w:rsidRPr="00582304">
        <w:rPr>
          <w:rFonts w:cs="Times New Roman" w:hint="eastAsia"/>
          <w:iCs/>
        </w:rPr>
        <w:t>並在</w:t>
      </w:r>
      <m:oMath>
        <m:r>
          <w:rPr>
            <w:rFonts w:ascii="Cambria Math" w:hAnsi="Cambria Math" w:cs="Times New Roman"/>
            <w:szCs w:val="21"/>
          </w:rPr>
          <m:t>E</m:t>
        </m:r>
        <m:d>
          <m:dPr>
            <m:ctrlPr>
              <w:rPr>
                <w:rFonts w:ascii="Cambria Math" w:hAnsi="Cambria Math" w:cs="Times New Roman"/>
                <w:i/>
                <w:iCs/>
                <w:szCs w:val="21"/>
              </w:rPr>
            </m:ctrlPr>
          </m:dPr>
          <m:e>
            <m:sSub>
              <m:sSubPr>
                <m:ctrlPr>
                  <w:rPr>
                    <w:rFonts w:ascii="Cambria Math" w:hAnsi="Cambria Math" w:cs="Times New Roman"/>
                    <w:i/>
                    <w:iCs/>
                    <w:szCs w:val="21"/>
                  </w:rPr>
                </m:ctrlPr>
              </m:sSubPr>
              <m:e>
                <m:r>
                  <w:rPr>
                    <w:rFonts w:ascii="Cambria Math" w:hAnsi="Cambria Math" w:cs="Times New Roman"/>
                    <w:szCs w:val="21"/>
                  </w:rPr>
                  <m:t>Q</m:t>
                </m:r>
              </m:e>
              <m:sub>
                <m:r>
                  <w:rPr>
                    <w:rFonts w:ascii="Cambria Math" w:hAnsi="Cambria Math" w:cs="Times New Roman"/>
                    <w:szCs w:val="21"/>
                  </w:rPr>
                  <m:t>00</m:t>
                </m:r>
              </m:sub>
            </m:sSub>
          </m:e>
        </m:d>
      </m:oMath>
      <w:r w:rsidRPr="00582304">
        <w:rPr>
          <w:rFonts w:cs="Times New Roman" w:hint="eastAsia"/>
          <w:iCs/>
        </w:rPr>
        <w:t>的估計式中代入</w:t>
      </w:r>
      <w:r w:rsidRPr="00582304">
        <w:rPr>
          <w:rFonts w:cs="Times New Roman" w:hint="eastAsia"/>
          <w:iCs/>
        </w:rPr>
        <w:t xml:space="preserve"> </w:t>
      </w:r>
      <m:oMath>
        <m:d>
          <m:dPr>
            <m:begChr m:val="{"/>
            <m:endChr m:val=""/>
            <m:ctrlPr>
              <w:rPr>
                <w:rFonts w:ascii="Cambria Math" w:hAnsi="Cambria Math"/>
                <w:i/>
                <w:szCs w:val="21"/>
              </w:rPr>
            </m:ctrlPr>
          </m:dPr>
          <m:e>
            <m:eqArr>
              <m:eqArrPr>
                <m:ctrlPr>
                  <w:rPr>
                    <w:rFonts w:ascii="Cambria Math" w:hAnsi="Cambria Math"/>
                    <w:i/>
                    <w:szCs w:val="21"/>
                  </w:rPr>
                </m:ctrlPr>
              </m:eqArrPr>
              <m:e>
                <m:sSub>
                  <m:sSubPr>
                    <m:ctrlPr>
                      <w:rPr>
                        <w:rFonts w:ascii="Cambria Math" w:hAnsi="Cambria Math"/>
                        <w:i/>
                        <w:szCs w:val="21"/>
                      </w:rPr>
                    </m:ctrlPr>
                  </m:sSubPr>
                  <m:e>
                    <m:r>
                      <w:rPr>
                        <w:rFonts w:ascii="Cambria Math" w:hAnsi="Cambria Math"/>
                        <w:szCs w:val="21"/>
                      </w:rPr>
                      <m:t>β</m:t>
                    </m:r>
                  </m:e>
                  <m:sub>
                    <m:r>
                      <w:rPr>
                        <w:rFonts w:ascii="Cambria Math" w:hAnsi="Cambria Math"/>
                        <w:szCs w:val="21"/>
                      </w:rPr>
                      <m:t>1</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 xml:space="preserve">-1+ </m:t>
                    </m:r>
                    <m:rad>
                      <m:radPr>
                        <m:degHide m:val="1"/>
                        <m:ctrlPr>
                          <w:rPr>
                            <w:rFonts w:ascii="Cambria Math" w:hAnsi="Cambria Math"/>
                            <w:i/>
                            <w:iCs/>
                            <w:szCs w:val="21"/>
                          </w:rPr>
                        </m:ctrlPr>
                      </m:radPr>
                      <m:deg/>
                      <m:e>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11</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22</m:t>
                                </m:r>
                              </m:sub>
                            </m:sSub>
                            <m:r>
                              <w:rPr>
                                <w:rFonts w:ascii="Cambria Math" w:hAnsi="Cambria Math" w:hint="eastAsia"/>
                                <w:szCs w:val="21"/>
                              </w:rPr>
                              <m:t>)</m:t>
                            </m:r>
                          </m:den>
                        </m:f>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E(Q</m:t>
                                </m:r>
                              </m:e>
                              <m:sub>
                                <m:r>
                                  <w:rPr>
                                    <w:rFonts w:ascii="Cambria Math" w:hAnsi="Cambria Math"/>
                                    <w:szCs w:val="21"/>
                                  </w:rPr>
                                  <m:t>12</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21</m:t>
                                </m:r>
                              </m:sub>
                            </m:sSub>
                            <m:r>
                              <w:rPr>
                                <w:rFonts w:ascii="Cambria Math" w:hAnsi="Cambria Math" w:hint="eastAsia"/>
                                <w:szCs w:val="21"/>
                              </w:rPr>
                              <m:t>)</m:t>
                            </m:r>
                          </m:den>
                        </m:f>
                      </m:e>
                    </m:rad>
                    <m:ctrlPr>
                      <w:rPr>
                        <w:rFonts w:ascii="Cambria Math" w:hAnsi="Cambria Math"/>
                        <w:i/>
                        <w:iCs/>
                        <w:szCs w:val="21"/>
                      </w:rPr>
                    </m:ctrlPr>
                  </m:e>
                </m:d>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1</m:t>
                    </m:r>
                  </m:sub>
                </m:sSub>
              </m:e>
              <m:e>
                <m:sSub>
                  <m:sSubPr>
                    <m:ctrlPr>
                      <w:rPr>
                        <w:rFonts w:ascii="Cambria Math" w:hAnsi="Cambria Math"/>
                        <w:i/>
                        <w:szCs w:val="21"/>
                      </w:rPr>
                    </m:ctrlPr>
                  </m:sSubPr>
                  <m:e>
                    <m:r>
                      <w:rPr>
                        <w:rFonts w:ascii="Cambria Math" w:hAnsi="Cambria Math"/>
                        <w:szCs w:val="21"/>
                      </w:rPr>
                      <m:t>β</m:t>
                    </m:r>
                  </m:e>
                  <m:sub>
                    <m:r>
                      <w:rPr>
                        <w:rFonts w:ascii="Cambria Math" w:hAnsi="Cambria Math"/>
                        <w:szCs w:val="21"/>
                      </w:rPr>
                      <m:t>2</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 xml:space="preserve">-1+ </m:t>
                    </m:r>
                    <m:rad>
                      <m:radPr>
                        <m:degHide m:val="1"/>
                        <m:ctrlPr>
                          <w:rPr>
                            <w:rFonts w:ascii="Cambria Math" w:hAnsi="Cambria Math"/>
                            <w:i/>
                            <w:iCs/>
                            <w:szCs w:val="21"/>
                          </w:rPr>
                        </m:ctrlPr>
                      </m:radPr>
                      <m:deg/>
                      <m:e>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11</m:t>
                                </m:r>
                              </m:sub>
                            </m:sSub>
                            <m:r>
                              <w:rPr>
                                <w:rFonts w:ascii="Cambria Math" w:hAnsi="Cambria Math" w:hint="eastAsia"/>
                                <w:szCs w:val="21"/>
                              </w:rPr>
                              <m:t>)</m:t>
                            </m:r>
                          </m:num>
                          <m:den>
                            <m:r>
                              <w:rPr>
                                <w:rFonts w:ascii="Cambria Math" w:hAnsi="Cambria Math" w:hint="eastAsia"/>
                                <w:szCs w:val="21"/>
                              </w:rPr>
                              <m:t>E(</m:t>
                            </m:r>
                            <m:sSub>
                              <m:sSubPr>
                                <m:ctrlPr>
                                  <w:rPr>
                                    <w:rFonts w:ascii="Cambria Math" w:hAnsi="Cambria Math"/>
                                    <w:i/>
                                    <w:szCs w:val="21"/>
                                  </w:rPr>
                                </m:ctrlPr>
                              </m:sSubPr>
                              <m:e>
                                <m:r>
                                  <w:rPr>
                                    <w:rFonts w:ascii="Cambria Math" w:hAnsi="Cambria Math"/>
                                    <w:szCs w:val="21"/>
                                  </w:rPr>
                                  <m:t>Q</m:t>
                                </m:r>
                              </m:e>
                              <m:sub>
                                <m:r>
                                  <w:rPr>
                                    <w:rFonts w:ascii="Cambria Math" w:hAnsi="Cambria Math"/>
                                    <w:szCs w:val="21"/>
                                  </w:rPr>
                                  <m:t>22</m:t>
                                </m:r>
                              </m:sub>
                            </m:sSub>
                            <m:r>
                              <w:rPr>
                                <w:rFonts w:ascii="Cambria Math" w:hAnsi="Cambria Math" w:hint="eastAsia"/>
                                <w:szCs w:val="21"/>
                              </w:rPr>
                              <m:t>)</m:t>
                            </m:r>
                          </m:den>
                        </m:f>
                        <m:f>
                          <m:fPr>
                            <m:ctrlPr>
                              <w:rPr>
                                <w:rFonts w:ascii="Cambria Math" w:hAnsi="Cambria Math"/>
                                <w:i/>
                                <w:szCs w:val="21"/>
                              </w:rPr>
                            </m:ctrlPr>
                          </m:fPr>
                          <m:num>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21</m:t>
                                </m:r>
                              </m:sub>
                            </m:sSub>
                            <m:r>
                              <w:rPr>
                                <w:rFonts w:ascii="Cambria Math" w:hAnsi="Cambria Math" w:hint="eastAsia"/>
                                <w:szCs w:val="21"/>
                              </w:rPr>
                              <m:t>)</m:t>
                            </m:r>
                          </m:num>
                          <m:den>
                            <m:sSub>
                              <m:sSubPr>
                                <m:ctrlPr>
                                  <w:rPr>
                                    <w:rFonts w:ascii="Cambria Math" w:hAnsi="Cambria Math"/>
                                    <w:i/>
                                    <w:szCs w:val="21"/>
                                  </w:rPr>
                                </m:ctrlPr>
                              </m:sSubPr>
                              <m:e>
                                <m:r>
                                  <w:rPr>
                                    <w:rFonts w:ascii="Cambria Math" w:hAnsi="Cambria Math" w:hint="eastAsia"/>
                                    <w:szCs w:val="21"/>
                                  </w:rPr>
                                  <m:t>E(</m:t>
                                </m:r>
                                <m:r>
                                  <w:rPr>
                                    <w:rFonts w:ascii="Cambria Math" w:hAnsi="Cambria Math"/>
                                    <w:szCs w:val="21"/>
                                  </w:rPr>
                                  <m:t>Q</m:t>
                                </m:r>
                              </m:e>
                              <m:sub>
                                <m:r>
                                  <w:rPr>
                                    <w:rFonts w:ascii="Cambria Math" w:hAnsi="Cambria Math"/>
                                    <w:szCs w:val="21"/>
                                  </w:rPr>
                                  <m:t>12</m:t>
                                </m:r>
                              </m:sub>
                            </m:sSub>
                            <m:r>
                              <w:rPr>
                                <w:rFonts w:ascii="Cambria Math" w:hAnsi="Cambria Math" w:hint="eastAsia"/>
                                <w:szCs w:val="21"/>
                              </w:rPr>
                              <m:t>)</m:t>
                            </m:r>
                          </m:den>
                        </m:f>
                      </m:e>
                    </m:rad>
                    <m:ctrlPr>
                      <w:rPr>
                        <w:rFonts w:ascii="Cambria Math" w:hAnsi="Cambria Math"/>
                        <w:i/>
                        <w:iCs/>
                        <w:szCs w:val="21"/>
                      </w:rPr>
                    </m:ctrlPr>
                  </m:e>
                </m:d>
                <m:sSub>
                  <m:sSubPr>
                    <m:ctrlPr>
                      <w:rPr>
                        <w:rFonts w:ascii="Cambria Math" w:hAnsi="Cambria Math"/>
                        <w:i/>
                        <w:szCs w:val="21"/>
                      </w:rPr>
                    </m:ctrlPr>
                  </m:sSubPr>
                  <m:e>
                    <m:r>
                      <w:rPr>
                        <w:rFonts w:ascii="Cambria Math" w:hAnsi="Cambria Math"/>
                        <w:szCs w:val="21"/>
                      </w:rPr>
                      <m:t>t</m:t>
                    </m:r>
                  </m:e>
                  <m:sub>
                    <m:r>
                      <w:rPr>
                        <w:rFonts w:ascii="Cambria Math" w:hAnsi="Cambria Math" w:hint="eastAsia"/>
                        <w:szCs w:val="21"/>
                      </w:rPr>
                      <m:t>2</m:t>
                    </m:r>
                  </m:sub>
                </m:sSub>
              </m:e>
            </m:eqArr>
          </m:e>
        </m:d>
      </m:oMath>
      <w:r w:rsidRPr="00582304">
        <w:rPr>
          <w:rFonts w:cs="Times New Roman" w:hint="eastAsia"/>
          <w:iCs/>
        </w:rPr>
        <w:t>。而</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sub>
            </m:sSub>
          </m:e>
        </m:d>
      </m:oMath>
      <w:r w:rsidRPr="00582304">
        <w:rPr>
          <w:rFonts w:cs="Times New Roman" w:hint="eastAsia"/>
          <w:iCs/>
        </w:rPr>
        <w:t>與</w:t>
      </w:r>
      <m:oMath>
        <m:r>
          <w:rPr>
            <w:rFonts w:ascii="Cambria Math" w:hAnsi="Cambria Math" w:cs="Times New Roman"/>
          </w:rPr>
          <m:t>E</m:t>
        </m:r>
        <m:d>
          <m:dPr>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Q</m:t>
                </m:r>
              </m:e>
              <m:sub>
                <m:r>
                  <w:rPr>
                    <w:rFonts w:ascii="Cambria Math" w:hAnsi="Cambria Math" w:cs="Times New Roman"/>
                  </w:rPr>
                  <m:t>0</m:t>
                </m:r>
                <m:r>
                  <w:rPr>
                    <w:rFonts w:ascii="Cambria Math" w:hAnsi="Cambria Math" w:cs="Times New Roman" w:hint="eastAsia"/>
                  </w:rPr>
                  <m:t>+</m:t>
                </m:r>
              </m:sub>
            </m:sSub>
          </m:e>
        </m:d>
      </m:oMath>
      <w:r w:rsidRPr="00582304">
        <w:rPr>
          <w:rFonts w:cs="Times New Roman" w:hint="eastAsia"/>
          <w:iCs/>
        </w:rPr>
        <w:t>的估計與</w:t>
      </w:r>
      <m:oMath>
        <m:sSub>
          <m:sSubPr>
            <m:ctrlPr>
              <w:rPr>
                <w:rFonts w:ascii="Cambria Math" w:hAnsi="Cambria Math" w:cs="Times New Roman"/>
                <w:i/>
                <w:iCs/>
              </w:rPr>
            </m:ctrlPr>
          </m:sSubPr>
          <m:e>
            <m:r>
              <w:rPr>
                <w:rFonts w:ascii="Cambria Math" w:hAnsi="Cambria Math" w:cs="Times New Roman" w:hint="eastAsia"/>
              </w:rPr>
              <m:t>S</m:t>
            </m:r>
          </m:e>
          <m:sub>
            <m:r>
              <w:rPr>
                <w:rFonts w:ascii="Cambria Math" w:hAnsi="Cambria Math" w:cs="Times New Roman" w:hint="eastAsia"/>
              </w:rPr>
              <m:t>WBB</m:t>
            </m:r>
            <m:r>
              <w:rPr>
                <w:rFonts w:ascii="Cambria Math" w:hAnsi="Cambria Math" w:cs="Times New Roman"/>
              </w:rPr>
              <m:t>1</m:t>
            </m:r>
          </m:sub>
        </m:sSub>
      </m:oMath>
      <w:r w:rsidRPr="00582304">
        <w:rPr>
          <w:rFonts w:cs="Times New Roman" w:hint="eastAsia"/>
          <w:iCs/>
        </w:rPr>
        <w:t>相同。</w:t>
      </w:r>
    </w:p>
    <w:p w14:paraId="757D1968" w14:textId="77777777" w:rsidR="00572193" w:rsidRDefault="00572193">
      <w:pPr>
        <w:widowControl/>
        <w:spacing w:line="240" w:lineRule="auto"/>
        <w:rPr>
          <w:rFonts w:cs="Times New Roman"/>
          <w:iCs/>
        </w:rPr>
      </w:pPr>
      <w:r>
        <w:rPr>
          <w:rFonts w:cs="Times New Roman"/>
          <w:iCs/>
        </w:rPr>
        <w:br w:type="page"/>
      </w:r>
    </w:p>
    <w:p w14:paraId="45F1AE59" w14:textId="77777777" w:rsidR="00E5158D" w:rsidRPr="00582304" w:rsidRDefault="00000000" w:rsidP="00E5158D">
      <w:pPr>
        <w:numPr>
          <w:ilvl w:val="0"/>
          <w:numId w:val="19"/>
        </w:numPr>
        <w:ind w:left="425" w:hanging="425"/>
        <w:jc w:val="both"/>
        <w:rPr>
          <w:rFonts w:cs="Times New Roman"/>
          <w:iCs/>
        </w:rPr>
      </w:pPr>
      <m:oMath>
        <m:sSub>
          <m:sSubPr>
            <m:ctrlPr>
              <w:rPr>
                <w:rFonts w:ascii="Cambria Math" w:hAnsi="Cambria Math"/>
                <w:i/>
                <w:iCs/>
              </w:rPr>
            </m:ctrlPr>
          </m:sSubPr>
          <m:e>
            <m:r>
              <w:rPr>
                <w:rFonts w:ascii="Cambria Math" w:hAnsi="Cambria Math"/>
              </w:rPr>
              <m:t>S</m:t>
            </m:r>
          </m:e>
          <m:sub>
            <m:r>
              <w:rPr>
                <w:rFonts w:ascii="Cambria Math" w:hAnsi="Cambria Math"/>
              </w:rPr>
              <m:t>12,wor2</m:t>
            </m:r>
          </m:sub>
        </m:sSub>
      </m:oMath>
    </w:p>
    <w:p w14:paraId="63BA7933" w14:textId="77777777" w:rsidR="00E5158D" w:rsidRPr="00582304" w:rsidRDefault="00000000" w:rsidP="00E5158D">
      <w:pPr>
        <w:ind w:left="360"/>
        <w:jc w:val="both"/>
        <w:rPr>
          <w:rFonts w:cs="Times New Roman"/>
          <w:iCs/>
        </w:rPr>
      </w:pPr>
      <m:oMathPara>
        <m:oMath>
          <m:sSub>
            <m:sSubPr>
              <m:ctrlPr>
                <w:rPr>
                  <w:rFonts w:ascii="Cambria Math" w:hAnsi="Cambria Math"/>
                  <w:i/>
                  <w:iCs/>
                </w:rPr>
              </m:ctrlPr>
            </m:sSubPr>
            <m:e>
              <m:r>
                <w:rPr>
                  <w:rFonts w:ascii="Cambria Math" w:hAnsi="Cambria Math"/>
                </w:rPr>
                <m:t>S</m:t>
              </m:r>
            </m:e>
            <m:sub>
              <m:r>
                <w:rPr>
                  <w:rFonts w:ascii="Cambria Math" w:hAnsi="Cambria Math"/>
                </w:rPr>
                <m:t>12,wor2</m:t>
              </m:r>
            </m:sub>
          </m:sSub>
          <m:r>
            <w:rPr>
              <w:rFonts w:ascii="Cambria Math" w:hAnsi="Cambria Math"/>
            </w:rPr>
            <m:t>=</m:t>
          </m:r>
          <m:sSub>
            <m:sSubPr>
              <m:ctrlPr>
                <w:rPr>
                  <w:rFonts w:ascii="Cambria Math" w:hAnsi="Cambria Math"/>
                  <w:i/>
                  <w:iCs/>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m:t>
                  </m:r>
                </m:sub>
              </m:sSub>
              <m:r>
                <w:rPr>
                  <w:rFonts w:ascii="Cambria Math" w:hAnsi="Cambria Math"/>
                </w:rPr>
                <m:t>+r</m:t>
              </m:r>
              <m:sSub>
                <m:sSubPr>
                  <m:ctrlPr>
                    <w:rPr>
                      <w:rFonts w:ascii="Cambria Math" w:hAnsi="Cambria Math"/>
                      <w:i/>
                      <w:iCs/>
                    </w:rPr>
                  </m:ctrlPr>
                </m:sSubPr>
                <m:e>
                  <m:r>
                    <w:rPr>
                      <w:rFonts w:ascii="Cambria Math" w:hAnsi="Cambria Math"/>
                    </w:rPr>
                    <m:t>Q</m:t>
                  </m:r>
                </m:e>
                <m:sub>
                  <m:r>
                    <w:rPr>
                      <w:rFonts w:ascii="Cambria Math" w:hAnsi="Cambria Math"/>
                    </w:rPr>
                    <m:t>+1</m:t>
                  </m:r>
                </m:sub>
              </m:sSub>
            </m:den>
          </m:f>
          <m:r>
            <w:rPr>
              <w:rFonts w:ascii="Cambria Math" w:hAnsi="Cambria Math"/>
            </w:rPr>
            <m:t xml:space="preserve">+ </m:t>
          </m:r>
          <m:f>
            <m:fPr>
              <m:ctrlPr>
                <w:rPr>
                  <w:rFonts w:ascii="Cambria Math" w:hAnsi="Cambria Math"/>
                  <w:i/>
                  <w:iCs/>
                </w:rPr>
              </m:ctrlPr>
            </m:fPr>
            <m:num>
              <m:sSubSup>
                <m:sSubSupPr>
                  <m:ctrlPr>
                    <w:rPr>
                      <w:rFonts w:ascii="Cambria Math" w:hAnsi="Cambria Math"/>
                      <w:i/>
                      <w:iCs/>
                    </w:rPr>
                  </m:ctrlPr>
                </m:sSubSupPr>
                <m:e>
                  <m:r>
                    <w:rPr>
                      <w:rFonts w:ascii="Cambria Math" w:hAnsi="Cambria Math"/>
                    </w:rPr>
                    <m:t>Q</m:t>
                  </m:r>
                </m:e>
                <m:sub>
                  <m:r>
                    <w:rPr>
                      <w:rFonts w:ascii="Cambria Math" w:hAnsi="Cambria Math"/>
                    </w:rPr>
                    <m:t>11</m:t>
                  </m:r>
                </m:sub>
                <m:sup>
                  <m:r>
                    <w:rPr>
                      <w:rFonts w:ascii="Cambria Math" w:hAnsi="Cambria Math"/>
                    </w:rPr>
                    <m:t>2</m:t>
                  </m:r>
                </m:sup>
              </m:sSubSup>
            </m:num>
            <m:den>
              <m:r>
                <w:rPr>
                  <w:rFonts w:ascii="Cambria Math" w:hAnsi="Cambria Math"/>
                </w:rPr>
                <m:t>4</m:t>
              </m:r>
              <m:sSub>
                <m:sSubPr>
                  <m:ctrlPr>
                    <w:rPr>
                      <w:rFonts w:ascii="Cambria Math" w:hAnsi="Cambria Math"/>
                      <w:i/>
                      <w:iCs/>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22</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1</m:t>
                  </m:r>
                </m:sub>
              </m:sSub>
              <m:sSub>
                <m:sSubPr>
                  <m:ctrlPr>
                    <w:rPr>
                      <w:rFonts w:ascii="Cambria Math" w:hAnsi="Cambria Math"/>
                      <w:i/>
                      <w:iCs/>
                    </w:rPr>
                  </m:ctrlPr>
                </m:sSub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Q</m:t>
                  </m:r>
                </m:e>
                <m:sub>
                  <m:r>
                    <w:rPr>
                      <w:rFonts w:ascii="Cambria Math" w:hAnsi="Cambria Math"/>
                    </w:rPr>
                    <m:t>21</m:t>
                  </m:r>
                </m:sub>
              </m:sSub>
              <m:r>
                <w:rPr>
                  <w:rFonts w:ascii="Cambria Math" w:hAnsi="Cambria Math"/>
                </w:rPr>
                <m:t>+2</m:t>
              </m:r>
              <m:sSub>
                <m:sSubPr>
                  <m:ctrlPr>
                    <w:rPr>
                      <w:rFonts w:ascii="Cambria Math" w:hAnsi="Cambria Math"/>
                      <w:i/>
                    </w:rPr>
                  </m:ctrlPr>
                </m:sSubPr>
                <m:e>
                  <m:r>
                    <w:rPr>
                      <w:rFonts w:ascii="Cambria Math" w:hAnsi="Cambria Math"/>
                    </w:rPr>
                    <m:t>k</m:t>
                  </m:r>
                </m:e>
                <m:sub>
                  <m:r>
                    <w:rPr>
                      <w:rFonts w:ascii="Cambria Math" w:hAnsi="Cambria Math"/>
                    </w:rPr>
                    <m:t>2</m:t>
                  </m:r>
                </m:sub>
              </m:sSub>
              <m:sSub>
                <m:sSubPr>
                  <m:ctrlPr>
                    <w:rPr>
                      <w:rFonts w:ascii="Cambria Math" w:hAnsi="Cambria Math"/>
                      <w:i/>
                      <w:iCs/>
                    </w:rPr>
                  </m:ctrlPr>
                </m:sSubPr>
                <m:e>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Q</m:t>
                  </m:r>
                </m:e>
                <m:sub>
                  <m:r>
                    <w:rPr>
                      <w:rFonts w:ascii="Cambria Math" w:hAnsi="Cambria Math"/>
                    </w:rPr>
                    <m:t>12</m:t>
                  </m:r>
                </m:sub>
              </m:sSub>
              <m:r>
                <w:rPr>
                  <w:rFonts w:ascii="Cambria Math" w:hAnsi="Cambria Math"/>
                </w:rPr>
                <m:t>+</m:t>
              </m:r>
              <m:sSub>
                <m:sSubPr>
                  <m:ctrlPr>
                    <w:rPr>
                      <w:rFonts w:ascii="Cambria Math" w:hAnsi="Cambria Math"/>
                      <w:i/>
                      <w:iCs/>
                    </w:rPr>
                  </m:ctrlPr>
                </m:sSubPr>
                <m:e>
                  <m:r>
                    <w:rPr>
                      <w:rFonts w:ascii="Cambria Math" w:hAnsi="Cambria Math"/>
                    </w:rPr>
                    <m:t>r</m:t>
                  </m:r>
                </m:e>
                <m:sub>
                  <m:r>
                    <w:rPr>
                      <w:rFonts w:ascii="Cambria Math" w:hAnsi="Cambria Math"/>
                    </w:rPr>
                    <m:t>1</m:t>
                  </m:r>
                </m:sub>
              </m:sSub>
              <m:sSub>
                <m:sSubPr>
                  <m:ctrlPr>
                    <w:rPr>
                      <w:rFonts w:ascii="Cambria Math" w:hAnsi="Cambria Math"/>
                      <w:i/>
                      <w:iCs/>
                    </w:rPr>
                  </m:ctrlPr>
                </m:sSubPr>
                <m:e>
                  <m:r>
                    <w:rPr>
                      <w:rFonts w:ascii="Cambria Math" w:hAnsi="Cambria Math"/>
                    </w:rPr>
                    <m:t>r</m:t>
                  </m:r>
                </m:e>
                <m:sub>
                  <m:r>
                    <w:rPr>
                      <w:rFonts w:ascii="Cambria Math" w:hAnsi="Cambria Math"/>
                    </w:rPr>
                    <m:t>2</m:t>
                  </m:r>
                </m:sub>
              </m:sSub>
              <m:sSub>
                <m:sSubPr>
                  <m:ctrlPr>
                    <w:rPr>
                      <w:rFonts w:ascii="Cambria Math" w:hAnsi="Cambria Math"/>
                      <w:i/>
                      <w:iCs/>
                    </w:rPr>
                  </m:ctrlPr>
                </m:sSubPr>
                <m:e>
                  <m:r>
                    <w:rPr>
                      <w:rFonts w:ascii="Cambria Math" w:hAnsi="Cambria Math"/>
                    </w:rPr>
                    <m:t>Q</m:t>
                  </m:r>
                </m:e>
                <m:sub>
                  <m:r>
                    <w:rPr>
                      <w:rFonts w:ascii="Cambria Math" w:hAnsi="Cambria Math"/>
                    </w:rPr>
                    <m:t>11</m:t>
                  </m:r>
                </m:sub>
              </m:sSub>
            </m:den>
          </m:f>
        </m:oMath>
      </m:oMathPara>
    </w:p>
    <w:p w14:paraId="03C896D0" w14:textId="77777777" w:rsidR="00E5158D" w:rsidRDefault="00E5158D" w:rsidP="00E5158D">
      <w:pPr>
        <w:jc w:val="both"/>
        <w:rPr>
          <w:iCs/>
        </w:rPr>
      </w:pPr>
      <w:r w:rsidRPr="00582304">
        <w:rPr>
          <w:rFonts w:hint="eastAsia"/>
          <w:iCs/>
        </w:rPr>
        <w:t>其中</w:t>
      </w:r>
      <w:r w:rsidRPr="00582304">
        <w:rPr>
          <w:rFonts w:hint="eastAsia"/>
          <w:iCs/>
        </w:rPr>
        <w:t xml:space="preserve"> </w:t>
      </w:r>
      <m:oMath>
        <m:sSub>
          <m:sSubPr>
            <m:ctrlPr>
              <w:rPr>
                <w:rFonts w:ascii="Cambria Math" w:hAnsi="Cambria Math"/>
                <w:i/>
              </w:rPr>
            </m:ctrlPr>
          </m:sSubPr>
          <m:e>
            <m:r>
              <w:rPr>
                <w:rFonts w:ascii="Cambria Math" w:hAnsi="Cambria Math"/>
              </w:rPr>
              <m:t>k</m:t>
            </m:r>
          </m:e>
          <m:sub>
            <m:r>
              <w:rPr>
                <w:rFonts w:ascii="Cambria Math" w:hAnsi="Cambria Math"/>
              </w:rPr>
              <m:t>i</m:t>
            </m:r>
          </m:sub>
        </m:sSub>
        <m:r>
          <w:rPr>
            <w:rFonts w:ascii="Cambria Math" w:hAnsi="Cambria Math" w:hint="eastAsia"/>
          </w:rPr>
          <m:t xml:space="preserve"> =</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i</m:t>
                </m:r>
              </m:sub>
            </m:sSub>
          </m:num>
          <m:den>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-1</m:t>
            </m:r>
          </m:den>
        </m:f>
      </m:oMath>
      <w:r w:rsidRPr="00582304">
        <w:rPr>
          <w:rFonts w:hint="eastAsia"/>
          <w:iCs/>
        </w:rPr>
        <w:t xml:space="preserve"> </w:t>
      </w:r>
      <w:r w:rsidRPr="00582304">
        <w:rPr>
          <w:rFonts w:hint="eastAsia"/>
          <w:iCs/>
        </w:rPr>
        <w:t>與</w:t>
      </w:r>
      <w:r w:rsidRPr="00582304">
        <w:rPr>
          <w:iCs/>
        </w:rPr>
        <w:t xml:space="preserve"> </w:t>
      </w:r>
      <m:oMath>
        <m:sSub>
          <m:sSubPr>
            <m:ctrlPr>
              <w:rPr>
                <w:rFonts w:ascii="Cambria Math" w:hAnsi="Cambria Math"/>
                <w:i/>
              </w:rPr>
            </m:ctrlPr>
          </m:sSubPr>
          <m:e>
            <m:r>
              <w:rPr>
                <w:rFonts w:ascii="Cambria Math" w:hAnsi="Cambria Math"/>
              </w:rPr>
              <m:t>r</m:t>
            </m:r>
          </m:e>
          <m:sub>
            <m:r>
              <w:rPr>
                <w:rFonts w:ascii="Cambria Math" w:hAnsi="Cambria Math"/>
              </w:rPr>
              <m:t>j</m:t>
            </m:r>
          </m:sub>
        </m:sSub>
        <m:r>
          <w:rPr>
            <w:rFonts w:ascii="Cambria Math" w:hAnsi="Cambria Math"/>
          </w:rPr>
          <m:t>=</m:t>
        </m:r>
        <m:f>
          <m:fPr>
            <m:ctrlPr>
              <w:rPr>
                <w:rFonts w:ascii="Cambria Math" w:hAnsi="Cambria Math"/>
                <w:i/>
                <w:iCs/>
              </w:rPr>
            </m:ctrlPr>
          </m:fPr>
          <m:num>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num>
          <m:den>
            <m:r>
              <w:rPr>
                <w:rFonts w:ascii="Cambria Math" w:hAnsi="Cambria Math"/>
              </w:rPr>
              <m:t>(1-</m:t>
            </m:r>
            <m:f>
              <m:fPr>
                <m:ctrlPr>
                  <w:rPr>
                    <w:rFonts w:ascii="Cambria Math" w:hAnsi="Cambria Math"/>
                    <w:i/>
                    <w:iCs/>
                  </w:rPr>
                </m:ctrlPr>
              </m:fPr>
              <m:num>
                <m:sSub>
                  <m:sSubPr>
                    <m:ctrlPr>
                      <w:rPr>
                        <w:rFonts w:ascii="Cambria Math" w:hAnsi="Cambria Math"/>
                        <w:i/>
                      </w:rPr>
                    </m:ctrlPr>
                  </m:sSubPr>
                  <m:e>
                    <m:r>
                      <w:rPr>
                        <w:rFonts w:ascii="Cambria Math" w:hAnsi="Cambria Math"/>
                      </w:rPr>
                      <m:t>t</m:t>
                    </m:r>
                  </m:e>
                  <m:sub>
                    <m:r>
                      <w:rPr>
                        <w:rFonts w:ascii="Cambria Math" w:hAnsi="Cambria Math"/>
                      </w:rPr>
                      <m:t>j</m:t>
                    </m:r>
                  </m:sub>
                </m:sSub>
              </m:num>
              <m:den>
                <m:r>
                  <w:rPr>
                    <w:rFonts w:ascii="Cambria Math" w:hAnsi="Cambria Math"/>
                  </w:rPr>
                  <m:t>T</m:t>
                </m:r>
              </m:den>
            </m:f>
            <m:r>
              <w:rPr>
                <w:rFonts w:ascii="Cambria Math" w:hAnsi="Cambria Math"/>
              </w:rPr>
              <m:t>)</m:t>
            </m:r>
          </m:den>
        </m:f>
      </m:oMath>
      <w:r w:rsidRPr="00582304">
        <w:rPr>
          <w:rFonts w:hint="eastAsia"/>
          <w:iCs/>
        </w:rPr>
        <w:t xml:space="preserve"> </w:t>
      </w:r>
      <w:r w:rsidRPr="00582304">
        <w:rPr>
          <w:rFonts w:hint="eastAsia"/>
          <w:iCs/>
        </w:rPr>
        <w:t>。</w:t>
      </w:r>
    </w:p>
    <w:p w14:paraId="49751044" w14:textId="77777777" w:rsidR="00572193" w:rsidRPr="00582304" w:rsidRDefault="00572193" w:rsidP="00E5158D">
      <w:pPr>
        <w:jc w:val="both"/>
        <w:rPr>
          <w:iCs/>
        </w:rPr>
      </w:pPr>
    </w:p>
    <w:p w14:paraId="414E51A6" w14:textId="77777777" w:rsidR="00E5158D" w:rsidRPr="00582304" w:rsidRDefault="00E5158D" w:rsidP="00E5158D">
      <w:pPr>
        <w:pStyle w:val="3"/>
      </w:pPr>
      <w:r>
        <w:rPr>
          <w:rFonts w:hint="eastAsia"/>
        </w:rPr>
        <w:t>標準差、</w:t>
      </w:r>
      <w:r w:rsidRPr="00645449">
        <w:rPr>
          <w:rFonts w:cs="Times New Roman"/>
        </w:rPr>
        <w:t>95%</w:t>
      </w:r>
      <w:r w:rsidRPr="00582304">
        <w:rPr>
          <w:rFonts w:hint="eastAsia"/>
        </w:rPr>
        <w:t>信賴區間</w:t>
      </w:r>
      <w:r>
        <w:rPr>
          <w:rFonts w:hint="eastAsia"/>
        </w:rPr>
        <w:t>、樣本涵蓋率與變異係數估計</w:t>
      </w:r>
    </w:p>
    <w:p w14:paraId="749F2DF6" w14:textId="77777777" w:rsidR="00E5158D" w:rsidRPr="00582304" w:rsidRDefault="00E5158D" w:rsidP="00E5158D">
      <w:pPr>
        <w:pStyle w:val="a9"/>
        <w:numPr>
          <w:ilvl w:val="0"/>
          <w:numId w:val="19"/>
        </w:numPr>
        <w:ind w:left="425" w:hanging="425"/>
      </w:pPr>
      <w:r w:rsidRPr="00582304">
        <w:rPr>
          <w:rFonts w:hint="eastAsia"/>
        </w:rPr>
        <w:t>標準差估計</w:t>
      </w:r>
    </w:p>
    <w:p w14:paraId="19B31C59" w14:textId="77777777" w:rsidR="00E5158D" w:rsidRPr="00582304" w:rsidRDefault="00E5158D" w:rsidP="00E5158D">
      <w:pPr>
        <w:ind w:firstLine="480"/>
        <w:jc w:val="both"/>
      </w:pPr>
      <w:r w:rsidRPr="00582304">
        <w:rPr>
          <w:b/>
          <w:bCs/>
        </w:rPr>
        <w:tab/>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508"/>
        <w:gridCol w:w="788"/>
      </w:tblGrid>
      <w:tr w:rsidR="00E5158D" w:rsidRPr="00582304" w14:paraId="17961F60" w14:textId="77777777" w:rsidTr="00AD0891">
        <w:tc>
          <w:tcPr>
            <w:tcW w:w="7508" w:type="dxa"/>
            <w:vAlign w:val="bottom"/>
          </w:tcPr>
          <w:p w14:paraId="07533E0E" w14:textId="77777777" w:rsidR="00E5158D" w:rsidRPr="00582304" w:rsidRDefault="00000000" w:rsidP="008B57D8">
            <w:pPr>
              <w:widowControl/>
              <w:jc w:val="both"/>
              <w:rPr>
                <w:iCs/>
              </w:rPr>
            </w:pPr>
            <m:oMathPara>
              <m:oMath>
                <m:acc>
                  <m:accPr>
                    <m:ctrlPr>
                      <w:rPr>
                        <w:rFonts w:ascii="Cambria Math" w:hAnsi="Cambria Math"/>
                        <w:i/>
                        <w:iCs/>
                      </w:rPr>
                    </m:ctrlPr>
                  </m:accPr>
                  <m:e>
                    <m:r>
                      <w:rPr>
                        <w:rFonts w:ascii="Cambria Math" w:hAnsi="Cambria Math"/>
                      </w:rPr>
                      <m:t>var</m:t>
                    </m:r>
                  </m:e>
                </m:acc>
                <m:d>
                  <m:dPr>
                    <m:ctrlPr>
                      <w:rPr>
                        <w:rFonts w:ascii="Cambria Math" w:hAnsi="Cambria Math"/>
                        <w:i/>
                        <w:iCs/>
                      </w:rPr>
                    </m:ctrlPr>
                  </m:dPr>
                  <m:e>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r>
                  <w:rPr>
                    <w:rFonts w:ascii="Cambria Math" w:hAnsi="Cambria Math"/>
                  </w:rPr>
                  <m:t xml:space="preserve">= </m:t>
                </m:r>
                <m:nary>
                  <m:naryPr>
                    <m:chr m:val="∑"/>
                    <m:ctrlPr>
                      <w:rPr>
                        <w:rFonts w:ascii="Cambria Math" w:hAnsi="Cambria Math"/>
                        <w:i/>
                        <w:iCs/>
                      </w:rPr>
                    </m:ctrlPr>
                  </m:naryPr>
                  <m:sub>
                    <m:r>
                      <w:rPr>
                        <w:rFonts w:ascii="Cambria Math" w:hAnsi="Cambria Math"/>
                      </w:rPr>
                      <m:t>i=1</m:t>
                    </m:r>
                  </m:sub>
                  <m:sup>
                    <m:r>
                      <w:rPr>
                        <w:rFonts w:ascii="Cambria Math" w:hAnsi="Cambria Math"/>
                      </w:rPr>
                      <m:t>t</m:t>
                    </m:r>
                  </m:sup>
                  <m:e>
                    <m:nary>
                      <m:naryPr>
                        <m:chr m:val="∑"/>
                        <m:ctrlPr>
                          <w:rPr>
                            <w:rFonts w:ascii="Cambria Math" w:hAnsi="Cambria Math"/>
                            <w:i/>
                            <w:iCs/>
                          </w:rPr>
                        </m:ctrlPr>
                      </m:naryPr>
                      <m:sub>
                        <m:r>
                          <w:rPr>
                            <w:rFonts w:ascii="Cambria Math" w:hAnsi="Cambria Math"/>
                          </w:rPr>
                          <m:t>j=1</m:t>
                        </m:r>
                      </m:sub>
                      <m:sup>
                        <m:r>
                          <w:rPr>
                            <w:rFonts w:ascii="Cambria Math" w:hAnsi="Cambria Math"/>
                          </w:rPr>
                          <m:t>t</m:t>
                        </m:r>
                      </m:sup>
                      <m:e>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i</m:t>
                                </m:r>
                              </m:sub>
                            </m:sSub>
                          </m:den>
                        </m:f>
                        <m:f>
                          <m:fPr>
                            <m:ctrlPr>
                              <w:rPr>
                                <w:rFonts w:ascii="Cambria Math" w:hAnsi="Cambria Math"/>
                                <w:i/>
                                <w:iCs/>
                              </w:rPr>
                            </m:ctrlPr>
                          </m:fPr>
                          <m:num>
                            <m:r>
                              <w:rPr>
                                <w:rFonts w:ascii="Cambria Math" w:hAnsi="Cambria Math"/>
                              </w:rPr>
                              <m:t>∂</m:t>
                            </m:r>
                            <m:acc>
                              <m:accPr>
                                <m:ctrlPr>
                                  <w:rPr>
                                    <w:rFonts w:ascii="Cambria Math" w:hAnsi="Cambria Math"/>
                                    <w:i/>
                                    <w:iCs/>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num>
                          <m:den>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j</m:t>
                                </m:r>
                              </m:sub>
                            </m:sSub>
                          </m:den>
                        </m:f>
                        <m:r>
                          <w:rPr>
                            <w:rFonts w:ascii="Cambria Math" w:hAnsi="Cambria Math"/>
                          </w:rPr>
                          <m:t xml:space="preserve"> </m:t>
                        </m:r>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e>
                    </m:nary>
                  </m:e>
                </m:nary>
              </m:oMath>
            </m:oMathPara>
          </w:p>
        </w:tc>
        <w:tc>
          <w:tcPr>
            <w:tcW w:w="788" w:type="dxa"/>
            <w:vAlign w:val="center"/>
          </w:tcPr>
          <w:p w14:paraId="1F8049A6" w14:textId="77777777" w:rsidR="00E5158D" w:rsidRPr="00582304" w:rsidRDefault="00E5158D" w:rsidP="008B57D8">
            <w:pPr>
              <w:jc w:val="both"/>
              <w:rPr>
                <w:rFonts w:cs="Times New Roman"/>
                <w:iCs/>
              </w:rPr>
            </w:pPr>
          </w:p>
        </w:tc>
      </w:tr>
    </w:tbl>
    <w:p w14:paraId="753E76F2" w14:textId="77777777" w:rsidR="00E5158D" w:rsidRPr="00582304" w:rsidRDefault="00E5158D" w:rsidP="00E5158D">
      <w:pPr>
        <w:jc w:val="both"/>
        <w:rPr>
          <w:iCs/>
        </w:rPr>
      </w:pPr>
      <w:r w:rsidRPr="00582304">
        <w:rPr>
          <w:rFonts w:hint="eastAsia"/>
          <w:iCs/>
        </w:rPr>
        <w:t>其中</w:t>
      </w:r>
      <w:r w:rsidRPr="00582304">
        <w:rPr>
          <w:iCs/>
        </w:rPr>
        <w:t xml:space="preserve"> </w:t>
      </w:r>
      <m:oMath>
        <m:acc>
          <m:accPr>
            <m:ctrlPr>
              <w:rPr>
                <w:rFonts w:ascii="Cambria Math" w:hAnsi="Cambria Math"/>
                <w:i/>
              </w:rPr>
            </m:ctrlPr>
          </m:accPr>
          <m:e>
            <m:r>
              <w:rPr>
                <w:rFonts w:ascii="Cambria Math" w:hAnsi="Cambria Math"/>
              </w:rPr>
              <m:t>cov</m:t>
            </m:r>
          </m:e>
        </m:acc>
        <m:d>
          <m:dPr>
            <m:ctrlPr>
              <w:rPr>
                <w:rFonts w:ascii="Cambria Math" w:hAnsi="Cambria Math"/>
                <w:i/>
                <w:iCs/>
              </w:rPr>
            </m:ctrlPr>
          </m:dPr>
          <m:e>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 xml:space="preserve">, </m:t>
            </m:r>
            <m:sSub>
              <m:sSubPr>
                <m:ctrlPr>
                  <w:rPr>
                    <w:rFonts w:ascii="Cambria Math" w:hAnsi="Cambria Math"/>
                    <w:i/>
                    <w:iCs/>
                  </w:rPr>
                </m:ctrlPr>
              </m:sSubPr>
              <m:e>
                <m:r>
                  <w:rPr>
                    <w:rFonts w:ascii="Cambria Math" w:hAnsi="Cambria Math"/>
                  </w:rPr>
                  <m:t>Q</m:t>
                </m:r>
              </m:e>
              <m:sub>
                <m:r>
                  <w:rPr>
                    <w:rFonts w:ascii="Cambria Math" w:hAnsi="Cambria Math"/>
                  </w:rPr>
                  <m:t>j</m:t>
                </m:r>
              </m:sub>
            </m:sSub>
          </m:e>
        </m:d>
        <m:r>
          <w:rPr>
            <w:rFonts w:ascii="Cambria Math" w:hAnsi="Cambria Math"/>
          </w:rPr>
          <m:t xml:space="preserve">= </m:t>
        </m:r>
        <m:d>
          <m:dPr>
            <m:begChr m:val="{"/>
            <m:endChr m:val=""/>
            <m:ctrlPr>
              <w:rPr>
                <w:rFonts w:ascii="Cambria Math" w:hAnsi="Cambria Math"/>
                <w:i/>
                <w:iCs/>
              </w:rPr>
            </m:ctrlPr>
          </m:dPr>
          <m:e>
            <m:eqArr>
              <m:eqArrPr>
                <m:ctrlPr>
                  <w:rPr>
                    <w:rFonts w:ascii="Cambria Math" w:hAnsi="Cambria Math"/>
                    <w:i/>
                    <w:iCs/>
                  </w:rPr>
                </m:ctrlPr>
              </m:eqArrPr>
              <m:e>
                <m:sSub>
                  <m:sSubPr>
                    <m:ctrlPr>
                      <w:rPr>
                        <w:rFonts w:ascii="Cambria Math" w:hAnsi="Cambria Math"/>
                        <w:i/>
                        <w:iCs/>
                      </w:rPr>
                    </m:ctrlPr>
                  </m:sSubPr>
                  <m:e>
                    <m:r>
                      <w:rPr>
                        <w:rFonts w:ascii="Cambria Math" w:hAnsi="Cambria Math"/>
                      </w:rPr>
                      <m:t>Q</m:t>
                    </m:r>
                  </m:e>
                  <m:sub>
                    <m:r>
                      <w:rPr>
                        <w:rFonts w:ascii="Cambria Math" w:hAnsi="Cambria Math"/>
                      </w:rPr>
                      <m:t>i</m:t>
                    </m:r>
                  </m:sub>
                </m:sSub>
                <m:d>
                  <m:dPr>
                    <m:ctrlPr>
                      <w:rPr>
                        <w:rFonts w:ascii="Cambria Math" w:hAnsi="Cambria Math"/>
                        <w:i/>
                        <w:iCs/>
                      </w:rPr>
                    </m:ctrlPr>
                  </m:dPr>
                  <m:e>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num>
                      <m:den>
                        <m:acc>
                          <m:accPr>
                            <m:ctrlPr>
                              <w:rPr>
                                <w:rFonts w:ascii="Cambria Math" w:hAnsi="Cambria Math"/>
                                <w:i/>
                                <w:iCs/>
                              </w:rPr>
                            </m:ctrlPr>
                          </m:accPr>
                          <m:e>
                            <m:r>
                              <w:rPr>
                                <w:rFonts w:ascii="Cambria Math" w:hAnsi="Cambria Math"/>
                              </w:rPr>
                              <m:t>S</m:t>
                            </m:r>
                          </m:e>
                        </m:acc>
                      </m:den>
                    </m:f>
                  </m:e>
                </m:d>
                <m:r>
                  <w:rPr>
                    <w:rFonts w:ascii="Cambria Math" w:hAnsi="Cambria Math"/>
                  </w:rPr>
                  <m:t>, if i=j</m:t>
                </m:r>
              </m:e>
              <m:e>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i</m:t>
                        </m:r>
                      </m:sub>
                    </m:sSub>
                    <m:sSub>
                      <m:sSubPr>
                        <m:ctrlPr>
                          <w:rPr>
                            <w:rFonts w:ascii="Cambria Math" w:hAnsi="Cambria Math"/>
                            <w:i/>
                            <w:iCs/>
                          </w:rPr>
                        </m:ctrlPr>
                      </m:sSubPr>
                      <m:e>
                        <m:r>
                          <w:rPr>
                            <w:rFonts w:ascii="Cambria Math" w:hAnsi="Cambria Math"/>
                          </w:rPr>
                          <m:t>Q</m:t>
                        </m:r>
                      </m:e>
                      <m:sub>
                        <m:r>
                          <w:rPr>
                            <w:rFonts w:ascii="Cambria Math" w:hAnsi="Cambria Math"/>
                          </w:rPr>
                          <m:t>j</m:t>
                        </m:r>
                      </m:sub>
                    </m:sSub>
                  </m:num>
                  <m:den>
                    <m:acc>
                      <m:accPr>
                        <m:ctrlPr>
                          <w:rPr>
                            <w:rFonts w:ascii="Cambria Math" w:hAnsi="Cambria Math"/>
                            <w:i/>
                            <w:iCs/>
                          </w:rPr>
                        </m:ctrlPr>
                      </m:accPr>
                      <m:e>
                        <m:r>
                          <w:rPr>
                            <w:rFonts w:ascii="Cambria Math" w:hAnsi="Cambria Math"/>
                          </w:rPr>
                          <m:t>S</m:t>
                        </m:r>
                      </m:e>
                    </m:acc>
                  </m:den>
                </m:f>
                <m:r>
                  <w:rPr>
                    <w:rFonts w:ascii="Cambria Math" w:hAnsi="Cambria Math"/>
                  </w:rPr>
                  <m:t>, if i≠j</m:t>
                </m:r>
              </m:e>
            </m:eqArr>
          </m:e>
        </m:d>
      </m:oMath>
    </w:p>
    <w:p w14:paraId="78661048" w14:textId="77777777" w:rsidR="00E5158D" w:rsidRPr="00582304" w:rsidRDefault="00E5158D" w:rsidP="00E5158D">
      <w:pPr>
        <w:jc w:val="both"/>
        <w:rPr>
          <w:b/>
          <w:bCs/>
        </w:rPr>
      </w:pPr>
    </w:p>
    <w:p w14:paraId="7E8B896C" w14:textId="77777777" w:rsidR="00E5158D" w:rsidRPr="00582304" w:rsidRDefault="00E5158D" w:rsidP="00E5158D">
      <w:pPr>
        <w:pStyle w:val="a9"/>
        <w:numPr>
          <w:ilvl w:val="0"/>
          <w:numId w:val="19"/>
        </w:numPr>
        <w:ind w:left="425" w:hanging="425"/>
      </w:pPr>
      <w:r w:rsidRPr="00582304">
        <w:rPr>
          <w:rFonts w:cs="Times New Roman"/>
        </w:rPr>
        <w:t>95%</w:t>
      </w:r>
      <w:r w:rsidRPr="00582304">
        <w:rPr>
          <w:rFonts w:hint="eastAsia"/>
        </w:rPr>
        <w:t>信賴區間</w:t>
      </w:r>
    </w:p>
    <w:p w14:paraId="4A23EA65" w14:textId="77777777" w:rsidR="00E5158D" w:rsidRPr="00582304" w:rsidRDefault="00E5158D" w:rsidP="00E5158D">
      <w:pPr>
        <w:pStyle w:val="a9"/>
        <w:numPr>
          <w:ilvl w:val="0"/>
          <w:numId w:val="37"/>
        </w:numPr>
      </w:pPr>
      <w:r w:rsidRPr="00582304">
        <w:rPr>
          <w:rFonts w:hint="eastAsia"/>
        </w:rPr>
        <w:t>w</w:t>
      </w:r>
      <w:r>
        <w:t>New</w:t>
      </w:r>
      <w:r w:rsidRPr="00582304">
        <w:t>1 and w</w:t>
      </w:r>
      <w:r>
        <w:t>New</w:t>
      </w:r>
      <w:r w:rsidRPr="00582304">
        <w:t>2</w:t>
      </w:r>
    </w:p>
    <w:p w14:paraId="5EE40FC3" w14:textId="77777777" w:rsidR="00E5158D" w:rsidRPr="00582304" w:rsidRDefault="00000000" w:rsidP="00E5158D">
      <w:pPr>
        <w:pStyle w:val="a9"/>
      </w:pPr>
      <m:oMathPara>
        <m:oMath>
          <m:d>
            <m:dPr>
              <m:begChr m:val="["/>
              <m:endChr m:val="]"/>
              <m:ctrlPr>
                <w:rPr>
                  <w:rFonts w:ascii="Cambria Math" w:hAnsi="Cambria Math"/>
                  <w:i/>
                </w:rPr>
              </m:ctrlPr>
            </m:dPr>
            <m:e>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+1.96</m:t>
              </m:r>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m:oMathPara>
    </w:p>
    <w:p w14:paraId="6E3D9B55" w14:textId="77777777" w:rsidR="00E5158D" w:rsidRPr="00582304" w:rsidRDefault="00E5158D" w:rsidP="00E5158D">
      <w:pPr>
        <w:pStyle w:val="a9"/>
      </w:pPr>
    </w:p>
    <w:p w14:paraId="4C7CF082" w14:textId="77777777" w:rsidR="00E5158D" w:rsidRPr="00582304" w:rsidRDefault="00E5158D" w:rsidP="00E5158D">
      <w:pPr>
        <w:pStyle w:val="a9"/>
        <w:numPr>
          <w:ilvl w:val="0"/>
          <w:numId w:val="37"/>
        </w:numPr>
      </w:pPr>
      <w:r w:rsidRPr="00582304">
        <w:rPr>
          <w:rFonts w:hint="eastAsia"/>
        </w:rPr>
        <w:t>O</w:t>
      </w:r>
      <w:r w:rsidRPr="00582304">
        <w:t>ther</w:t>
      </w:r>
    </w:p>
    <w:tbl>
      <w:tblPr>
        <w:tblStyle w:val="af"/>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508"/>
        <w:gridCol w:w="788"/>
      </w:tblGrid>
      <w:tr w:rsidR="00E5158D" w:rsidRPr="00582304" w14:paraId="27F0FF6F" w14:textId="77777777" w:rsidTr="00AD0891">
        <w:tc>
          <w:tcPr>
            <w:tcW w:w="7508" w:type="dxa"/>
            <w:vAlign w:val="center"/>
          </w:tcPr>
          <w:p w14:paraId="702382F7" w14:textId="77777777" w:rsidR="00E5158D" w:rsidRPr="00582304" w:rsidRDefault="00E5158D" w:rsidP="008B57D8">
            <w:pPr>
              <w:widowControl/>
              <w:jc w:val="center"/>
              <w:rPr>
                <w:i/>
                <w:iCs/>
              </w:rPr>
            </w:pPr>
            <w:r w:rsidRPr="00582304">
              <w:tab/>
            </w:r>
            <m:oMath>
              <m:r>
                <w:rPr>
                  <w:rFonts w:ascii="Cambria Math" w:hAnsi="Cambria Math"/>
                </w:rPr>
                <m:t>[</m:t>
              </m:r>
              <m:r>
                <w:rPr>
                  <w:rFonts w:ascii="Cambria Math" w:hAnsi="Cambria Math" w:hint="eastAsia"/>
                </w:rPr>
                <m:t xml:space="preserve"> </m:t>
              </m:r>
              <m:sSub>
                <m:sSubPr>
                  <m:ctrlPr>
                    <w:rPr>
                      <w:rFonts w:ascii="Cambria Math" w:hAnsi="Cambria Math"/>
                      <w:i/>
                    </w:rPr>
                  </m:ctrlPr>
                </m:sSubPr>
                <m:e>
                  <m:r>
                    <w:rPr>
                      <w:rFonts w:ascii="Cambria Math" w:hAnsi="Cambria Math" w:hint="eastAsia"/>
                    </w:rPr>
                    <m:t>D</m:t>
                  </m:r>
                </m:e>
                <m:sub>
                  <m:r>
                    <w:rPr>
                      <w:rFonts w:ascii="Cambria Math" w:hAnsi="Cambria Math"/>
                    </w:rPr>
                    <m:t>12</m:t>
                  </m:r>
                </m:sub>
              </m:sSub>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r>
                <w:rPr>
                  <w:rFonts w:ascii="Cambria Math" w:hAnsi="Cambria Math"/>
                </w:rPr>
                <m:t>×R]</m:t>
              </m:r>
            </m:oMath>
          </w:p>
        </w:tc>
        <w:tc>
          <w:tcPr>
            <w:tcW w:w="788" w:type="dxa"/>
            <w:vAlign w:val="center"/>
          </w:tcPr>
          <w:p w14:paraId="1D643279" w14:textId="77777777" w:rsidR="00E5158D" w:rsidRPr="00582304" w:rsidRDefault="00E5158D" w:rsidP="008B57D8">
            <w:pPr>
              <w:jc w:val="center"/>
              <w:rPr>
                <w:rFonts w:cs="Times New Roman"/>
                <w:iCs/>
              </w:rPr>
            </w:pPr>
          </w:p>
        </w:tc>
      </w:tr>
    </w:tbl>
    <w:p w14:paraId="638416FF" w14:textId="77777777" w:rsidR="00E5158D" w:rsidRPr="00582304" w:rsidRDefault="00E5158D" w:rsidP="00E5158D">
      <w:pPr>
        <w:widowControl/>
        <w:jc w:val="both"/>
      </w:pPr>
      <w:r w:rsidRPr="00582304">
        <w:rPr>
          <w:rFonts w:hint="eastAsia"/>
        </w:rPr>
        <w:t>其中</w:t>
      </w:r>
      <w:r w:rsidRPr="00582304">
        <w:rPr>
          <w:rFonts w:hint="eastAsia"/>
        </w:rPr>
        <w:t xml:space="preserve"> </w:t>
      </w:r>
      <m:oMath>
        <m:r>
          <w:rPr>
            <w:rFonts w:ascii="Cambria Math" w:hAnsi="Cambria Math" w:hint="eastAsia"/>
          </w:rPr>
          <m:t>R=</m:t>
        </m:r>
        <m:d>
          <m:dPr>
            <m:begChr m:val="{"/>
            <m:endChr m:val="}"/>
            <m:ctrlPr>
              <w:rPr>
                <w:rFonts w:ascii="Cambria Math" w:hAnsi="Cambria Math"/>
                <w:i/>
              </w:rPr>
            </m:ctrlPr>
          </m:dPr>
          <m:e>
            <m:r>
              <w:rPr>
                <w:rFonts w:ascii="Cambria Math" w:hAnsi="Cambria Math"/>
              </w:rPr>
              <m:t>1.96</m:t>
            </m:r>
            <m:sSup>
              <m:sSupPr>
                <m:ctrlPr>
                  <w:rPr>
                    <w:rFonts w:ascii="Cambria Math" w:hAnsi="Cambria Math"/>
                    <w:i/>
                  </w:rPr>
                </m:ctrlPr>
              </m:sSupPr>
              <m:e>
                <m:d>
                  <m:dPr>
                    <m:begChr m:val="["/>
                    <m:endChr m:val="]"/>
                    <m:ctrlPr>
                      <w:rPr>
                        <w:rFonts w:ascii="Cambria Math" w:hAnsi="Cambria Math"/>
                        <w:i/>
                      </w:rPr>
                    </m:ctrlPr>
                  </m:dPr>
                  <m:e>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f>
                              <m:fPr>
                                <m:ctrlPr>
                                  <w:rPr>
                                    <w:rFonts w:ascii="Cambria Math" w:hAnsi="Cambria Math"/>
                                    <w:i/>
                                  </w:rPr>
                                </m:ctrlPr>
                              </m:fPr>
                              <m:num>
                                <m:acc>
                                  <m:accPr>
                                    <m:ctrlPr>
                                      <w:rPr>
                                        <w:rFonts w:ascii="Cambria Math" w:hAnsi="Cambria Math"/>
                                        <w:i/>
                                      </w:rPr>
                                    </m:ctrlPr>
                                  </m:accPr>
                                  <m:e>
                                    <m:r>
                                      <w:rPr>
                                        <w:rFonts w:ascii="Cambria Math" w:hAnsi="Cambria Math"/>
                                      </w:rPr>
                                      <m:t>var</m:t>
                                    </m:r>
                                  </m:e>
                                </m:acc>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e>
                                </m:d>
                              </m:num>
                              <m:den>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S</m:t>
                                                </m:r>
                                              </m:e>
                                              <m:sub>
                                                <m:r>
                                                  <w:rPr>
                                                    <w:rFonts w:ascii="Cambria Math" w:hAnsi="Cambria Math"/>
                                                  </w:rPr>
                                                  <m:t>12</m:t>
                                                </m:r>
                                              </m:sub>
                                            </m:sSub>
                                          </m:e>
                                        </m:acc>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e>
                                    </m:d>
                                  </m:e>
                                  <m:sup>
                                    <m:r>
                                      <w:rPr>
                                        <w:rFonts w:ascii="Cambria Math" w:hAnsi="Cambria Math"/>
                                      </w:rPr>
                                      <m:t>2</m:t>
                                    </m:r>
                                  </m:sup>
                                </m:sSup>
                              </m:den>
                            </m:f>
                          </m:e>
                        </m:d>
                      </m:e>
                    </m:func>
                  </m:e>
                </m:d>
              </m:e>
              <m:sup>
                <m:f>
                  <m:fPr>
                    <m:ctrlPr>
                      <w:rPr>
                        <w:rFonts w:ascii="Cambria Math" w:hAnsi="Cambria Math"/>
                        <w:i/>
                      </w:rPr>
                    </m:ctrlPr>
                  </m:fPr>
                  <m:num>
                    <m:r>
                      <w:rPr>
                        <w:rFonts w:ascii="Cambria Math" w:hAnsi="Cambria Math"/>
                      </w:rPr>
                      <m:t>1</m:t>
                    </m:r>
                  </m:num>
                  <m:den>
                    <m:r>
                      <w:rPr>
                        <w:rFonts w:ascii="Cambria Math" w:hAnsi="Cambria Math"/>
                      </w:rPr>
                      <m:t>2</m:t>
                    </m:r>
                  </m:den>
                </m:f>
              </m:sup>
            </m:sSup>
          </m:e>
        </m:d>
      </m:oMath>
      <w:r w:rsidRPr="00582304">
        <w:rPr>
          <w:rFonts w:hint="eastAsia"/>
        </w:rPr>
        <w:t>以此計算</w:t>
      </w:r>
      <w:r w:rsidRPr="00582304">
        <w:t>95%</w:t>
      </w:r>
      <w:r w:rsidRPr="00582304">
        <w:rPr>
          <w:rFonts w:hint="eastAsia"/>
        </w:rPr>
        <w:t>信賴區間的樣本涵蓋率</w:t>
      </w:r>
      <w:r w:rsidRPr="00582304">
        <w:rPr>
          <w:rFonts w:hint="eastAsia"/>
        </w:rPr>
        <w:t xml:space="preserve"> (</w:t>
      </w:r>
      <w:r w:rsidRPr="00582304">
        <w:t xml:space="preserve">95% confidence interval </w:t>
      </w:r>
      <w:r w:rsidRPr="00582304">
        <w:rPr>
          <w:rFonts w:hint="eastAsia"/>
        </w:rPr>
        <w:t>c</w:t>
      </w:r>
      <w:r w:rsidRPr="00582304">
        <w:t>overage rate, 95% CI Coverage</w:t>
      </w:r>
      <w:r w:rsidRPr="00582304">
        <w:rPr>
          <w:rFonts w:hint="eastAsia"/>
        </w:rPr>
        <w:t xml:space="preserve">) </w:t>
      </w:r>
      <w:r w:rsidRPr="00582304">
        <w:rPr>
          <w:rFonts w:hint="eastAsia"/>
        </w:rPr>
        <w:t>。</w:t>
      </w:r>
    </w:p>
    <w:p w14:paraId="5D730E06" w14:textId="77777777" w:rsidR="00E5158D" w:rsidRDefault="00E5158D" w:rsidP="00E5158D">
      <w:pPr>
        <w:widowControl/>
        <w:jc w:val="both"/>
      </w:pPr>
    </w:p>
    <w:p w14:paraId="659C505A" w14:textId="77777777" w:rsidR="00572193" w:rsidRDefault="00572193" w:rsidP="00E5158D">
      <w:pPr>
        <w:widowControl/>
        <w:jc w:val="both"/>
      </w:pPr>
    </w:p>
    <w:p w14:paraId="3BB18266" w14:textId="77777777" w:rsidR="00572193" w:rsidRPr="00582304" w:rsidRDefault="00572193" w:rsidP="00E5158D">
      <w:pPr>
        <w:widowControl/>
        <w:jc w:val="both"/>
      </w:pPr>
    </w:p>
    <w:p w14:paraId="21EDF0C5" w14:textId="77777777" w:rsidR="00E5158D" w:rsidRPr="00582304" w:rsidRDefault="00E5158D" w:rsidP="00E5158D">
      <w:pPr>
        <w:pStyle w:val="a9"/>
        <w:numPr>
          <w:ilvl w:val="0"/>
          <w:numId w:val="19"/>
        </w:numPr>
        <w:ind w:left="425" w:hanging="425"/>
        <w:jc w:val="both"/>
        <w:rPr>
          <w:iCs/>
        </w:rPr>
      </w:pPr>
      <w:r w:rsidRPr="00582304">
        <w:rPr>
          <w:rFonts w:hint="eastAsia"/>
          <w:iCs/>
        </w:rPr>
        <w:lastRenderedPageBreak/>
        <w:t>S</w:t>
      </w:r>
      <w:r w:rsidRPr="00582304">
        <w:rPr>
          <w:iCs/>
        </w:rPr>
        <w:t>ample Coverage</w:t>
      </w:r>
    </w:p>
    <w:p w14:paraId="403A8152" w14:textId="77777777" w:rsidR="00E5158D" w:rsidRDefault="00E5158D" w:rsidP="00E5158D">
      <w:pPr>
        <w:ind w:firstLine="360"/>
        <w:jc w:val="both"/>
        <w:rPr>
          <w:iCs/>
        </w:rPr>
      </w:pPr>
      <w:r w:rsidRPr="00582304">
        <w:rPr>
          <w:rFonts w:hint="eastAsia"/>
          <w:iCs/>
        </w:rPr>
        <w:t>為樣本中檢測到的物種的總發生率的百分比。</w:t>
      </w:r>
    </w:p>
    <w:p w14:paraId="09A47C30" w14:textId="77777777" w:rsidR="00572193" w:rsidRPr="00582304" w:rsidRDefault="00572193" w:rsidP="00E5158D">
      <w:pPr>
        <w:ind w:firstLine="360"/>
        <w:jc w:val="both"/>
        <w:rPr>
          <w:iCs/>
        </w:rPr>
      </w:pPr>
    </w:p>
    <w:p w14:paraId="1F7FF2C5" w14:textId="77777777" w:rsidR="00E5158D" w:rsidRPr="00582304" w:rsidRDefault="00000000" w:rsidP="00E5158D">
      <w:pPr>
        <w:pStyle w:val="a9"/>
        <w:ind w:left="360"/>
        <w:jc w:val="both"/>
        <w:rPr>
          <w:iCs/>
        </w:rPr>
      </w:pPr>
      <m:oMathPara>
        <m:oMath>
          <m:acc>
            <m:accPr>
              <m:ctrlPr>
                <w:rPr>
                  <w:rFonts w:ascii="Cambria Math" w:hAnsi="Cambria Math"/>
                  <w:i/>
                  <w:iCs/>
                </w:rPr>
              </m:ctrlPr>
            </m:accPr>
            <m:e>
              <m:r>
                <w:rPr>
                  <w:rFonts w:ascii="Cambria Math" w:hAnsi="Cambria Math"/>
                </w:rPr>
                <m:t>C</m:t>
              </m:r>
            </m:e>
          </m:acc>
          <m:r>
            <w:rPr>
              <w:rFonts w:ascii="Cambria Math" w:hAnsi="Cambria Math"/>
            </w:rPr>
            <m:t>=1-</m:t>
          </m:r>
          <m:f>
            <m:fPr>
              <m:ctrlPr>
                <w:rPr>
                  <w:rFonts w:ascii="Cambria Math" w:hAnsi="Cambria Math"/>
                  <w:i/>
                  <w:iCs/>
                </w:rPr>
              </m:ctrlPr>
            </m:fPr>
            <m:num>
              <m:sSub>
                <m:sSubPr>
                  <m:ctrlPr>
                    <w:rPr>
                      <w:rFonts w:ascii="Cambria Math" w:hAnsi="Cambria Math"/>
                      <w:i/>
                      <w:iCs/>
                    </w:rPr>
                  </m:ctrlPr>
                </m:sSubPr>
                <m:e>
                  <m:r>
                    <w:rPr>
                      <w:rFonts w:ascii="Cambria Math" w:hAnsi="Cambria Math"/>
                    </w:rPr>
                    <m:t>Q</m:t>
                  </m:r>
                </m:e>
                <m:sub>
                  <m:r>
                    <w:rPr>
                      <w:rFonts w:ascii="Cambria Math" w:hAnsi="Cambria Math"/>
                    </w:rPr>
                    <m:t>1</m:t>
                  </m:r>
                </m:sub>
              </m:sSub>
            </m:num>
            <m:den>
              <m:nary>
                <m:naryPr>
                  <m:chr m:val="∑"/>
                  <m:ctrlPr>
                    <w:rPr>
                      <w:rFonts w:ascii="Cambria Math" w:hAnsi="Cambria Math"/>
                      <w:i/>
                      <w:iCs/>
                    </w:rPr>
                  </m:ctrlPr>
                </m:naryPr>
                <m:sub>
                  <m:r>
                    <w:rPr>
                      <w:rFonts w:ascii="Cambria Math" w:hAnsi="Cambria Math"/>
                    </w:rPr>
                    <m:t>i=1</m:t>
                  </m:r>
                </m:sub>
                <m:sup>
                  <m:r>
                    <w:rPr>
                      <w:rFonts w:ascii="Cambria Math" w:hAnsi="Cambria Math"/>
                    </w:rPr>
                    <m:t>S</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den>
          </m:f>
        </m:oMath>
      </m:oMathPara>
    </w:p>
    <w:p w14:paraId="0A912A17" w14:textId="77777777" w:rsidR="00E5158D" w:rsidRPr="00582304" w:rsidRDefault="00E5158D" w:rsidP="00E5158D">
      <w:pPr>
        <w:jc w:val="both"/>
        <w:rPr>
          <w:iCs/>
        </w:rPr>
      </w:pPr>
    </w:p>
    <w:p w14:paraId="7E086282" w14:textId="12C1AC63" w:rsidR="00E5158D" w:rsidRPr="00582304" w:rsidRDefault="00E5158D" w:rsidP="00E5158D">
      <w:pPr>
        <w:pStyle w:val="a9"/>
        <w:numPr>
          <w:ilvl w:val="0"/>
          <w:numId w:val="19"/>
        </w:numPr>
        <w:ind w:left="425" w:hanging="425"/>
        <w:jc w:val="both"/>
        <w:rPr>
          <w:iCs/>
        </w:rPr>
      </w:pPr>
      <w:r>
        <w:rPr>
          <w:rFonts w:hint="eastAsia"/>
          <w:iCs/>
        </w:rPr>
        <w:t>變異係數</w:t>
      </w:r>
      <w:r>
        <w:rPr>
          <w:rFonts w:hint="eastAsia"/>
          <w:iCs/>
        </w:rPr>
        <w:t xml:space="preserve"> </w:t>
      </w:r>
    </w:p>
    <w:p w14:paraId="22B8113C" w14:textId="77777777" w:rsidR="00E5158D" w:rsidRPr="00572193" w:rsidRDefault="00000000" w:rsidP="00E5158D">
      <w:pPr>
        <w:pStyle w:val="a9"/>
        <w:ind w:left="360"/>
        <w:jc w:val="both"/>
        <w:rPr>
          <w:iCs/>
        </w:rPr>
      </w:pPr>
      <m:oMathPara>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r>
            <w:rPr>
              <w:rFonts w:ascii="Cambria Math" w:hAnsi="Cambria Math"/>
            </w:rPr>
            <m:t>=</m:t>
          </m:r>
          <m:func>
            <m:funcPr>
              <m:ctrlPr>
                <w:rPr>
                  <w:rFonts w:ascii="Cambria Math" w:hAnsi="Cambria Math"/>
                  <w:i/>
                  <w:iCs/>
                </w:rPr>
              </m:ctrlPr>
            </m:funcPr>
            <m:fName>
              <m:r>
                <m:rPr>
                  <m:sty m:val="p"/>
                </m:rPr>
                <w:rPr>
                  <w:rFonts w:ascii="Cambria Math" w:hAnsi="Cambria Math"/>
                </w:rPr>
                <m:t>max</m:t>
              </m:r>
            </m:fName>
            <m:e>
              <m:d>
                <m:dPr>
                  <m:begChr m:val="{"/>
                  <m:endChr m:val="}"/>
                  <m:ctrlPr>
                    <w:rPr>
                      <w:rFonts w:ascii="Cambria Math" w:hAnsi="Cambria Math"/>
                      <w:i/>
                      <w:iCs/>
                    </w:rPr>
                  </m:ctrlPr>
                </m:dPr>
                <m:e>
                  <m:f>
                    <m:fPr>
                      <m:ctrlPr>
                        <w:rPr>
                          <w:rFonts w:ascii="Cambria Math" w:hAnsi="Cambria Math"/>
                          <w:i/>
                          <w:iCs/>
                        </w:rPr>
                      </m:ctrlPr>
                    </m:fPr>
                    <m:num>
                      <m:sSub>
                        <m:sSubPr>
                          <m:ctrlPr>
                            <w:rPr>
                              <w:rFonts w:ascii="Cambria Math" w:hAnsi="Cambria Math"/>
                              <w:i/>
                              <w:iCs/>
                            </w:rPr>
                          </m:ctrlPr>
                        </m:sSubPr>
                        <m:e>
                          <m:r>
                            <w:rPr>
                              <w:rFonts w:ascii="Cambria Math" w:hAnsi="Cambria Math"/>
                            </w:rPr>
                            <m:t>S</m:t>
                          </m:r>
                        </m:e>
                        <m:sub>
                          <m:r>
                            <w:rPr>
                              <w:rFonts w:ascii="Cambria Math" w:hAnsi="Cambria Math"/>
                            </w:rPr>
                            <m:t>obs</m:t>
                          </m:r>
                        </m:sub>
                      </m:sSub>
                    </m:num>
                    <m:den>
                      <m:acc>
                        <m:accPr>
                          <m:ctrlPr>
                            <w:rPr>
                              <w:rFonts w:ascii="Cambria Math" w:hAnsi="Cambria Math"/>
                              <w:i/>
                              <w:iCs/>
                            </w:rPr>
                          </m:ctrlPr>
                        </m:accPr>
                        <m:e>
                          <m:r>
                            <w:rPr>
                              <w:rFonts w:ascii="Cambria Math" w:hAnsi="Cambria Math"/>
                            </w:rPr>
                            <m:t>C</m:t>
                          </m:r>
                        </m:e>
                      </m:acc>
                    </m:den>
                  </m:f>
                  <m:f>
                    <m:fPr>
                      <m:ctrlPr>
                        <w:rPr>
                          <w:rFonts w:ascii="Cambria Math" w:hAnsi="Cambria Math"/>
                          <w:i/>
                          <w:iCs/>
                        </w:rPr>
                      </m:ctrlPr>
                    </m:fPr>
                    <m:num>
                      <m:r>
                        <w:rPr>
                          <w:rFonts w:ascii="Cambria Math" w:hAnsi="Cambria Math"/>
                        </w:rPr>
                        <m:t>t</m:t>
                      </m:r>
                    </m:num>
                    <m:den>
                      <m:r>
                        <w:rPr>
                          <w:rFonts w:ascii="Cambria Math" w:hAnsi="Cambria Math"/>
                        </w:rPr>
                        <m:t>t-1</m:t>
                      </m:r>
                    </m:den>
                  </m:f>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d>
                            <m:dPr>
                              <m:ctrlPr>
                                <w:rPr>
                                  <w:rFonts w:ascii="Cambria Math" w:hAnsi="Cambria Math"/>
                                  <w:i/>
                                  <w:iCs/>
                                </w:rPr>
                              </m:ctrlPr>
                            </m:dPr>
                            <m:e>
                              <m:r>
                                <w:rPr>
                                  <w:rFonts w:ascii="Cambria Math" w:hAnsi="Cambria Math"/>
                                </w:rPr>
                                <m:t>i-1</m:t>
                              </m:r>
                            </m:e>
                          </m:d>
                          <m:sSub>
                            <m:sSubPr>
                              <m:ctrlPr>
                                <w:rPr>
                                  <w:rFonts w:ascii="Cambria Math" w:hAnsi="Cambria Math"/>
                                  <w:i/>
                                  <w:iCs/>
                                </w:rPr>
                              </m:ctrlPr>
                            </m:sSubPr>
                            <m:e>
                              <m:r>
                                <w:rPr>
                                  <w:rFonts w:ascii="Cambria Math" w:hAnsi="Cambria Math"/>
                                </w:rPr>
                                <m:t>Q</m:t>
                              </m:r>
                            </m:e>
                            <m:sub>
                              <m:r>
                                <w:rPr>
                                  <w:rFonts w:ascii="Cambria Math" w:hAnsi="Cambria Math"/>
                                </w:rPr>
                                <m:t>i</m:t>
                              </m:r>
                            </m:sub>
                          </m:sSub>
                        </m:e>
                      </m:nary>
                    </m:num>
                    <m:den>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e>
                      </m:nary>
                      <m:nary>
                        <m:naryPr>
                          <m:chr m:val="∑"/>
                          <m:ctrlPr>
                            <w:rPr>
                              <w:rFonts w:ascii="Cambria Math" w:hAnsi="Cambria Math"/>
                              <w:i/>
                              <w:iCs/>
                            </w:rPr>
                          </m:ctrlPr>
                        </m:naryPr>
                        <m:sub>
                          <m:r>
                            <w:rPr>
                              <w:rFonts w:ascii="Cambria Math" w:hAnsi="Cambria Math"/>
                            </w:rPr>
                            <m:t>i=1</m:t>
                          </m:r>
                        </m:sub>
                        <m:sup>
                          <m:r>
                            <w:rPr>
                              <w:rFonts w:ascii="Cambria Math" w:hAnsi="Cambria Math"/>
                            </w:rPr>
                            <m:t>t</m:t>
                          </m:r>
                        </m:sup>
                        <m:e>
                          <m:r>
                            <w:rPr>
                              <w:rFonts w:ascii="Cambria Math" w:hAnsi="Cambria Math"/>
                            </w:rPr>
                            <m:t>i</m:t>
                          </m:r>
                          <m:sSub>
                            <m:sSubPr>
                              <m:ctrlPr>
                                <w:rPr>
                                  <w:rFonts w:ascii="Cambria Math" w:hAnsi="Cambria Math"/>
                                  <w:i/>
                                  <w:iCs/>
                                </w:rPr>
                              </m:ctrlPr>
                            </m:sSubPr>
                            <m:e>
                              <m:r>
                                <w:rPr>
                                  <w:rFonts w:ascii="Cambria Math" w:hAnsi="Cambria Math"/>
                                </w:rPr>
                                <m:t>Q</m:t>
                              </m:r>
                            </m:e>
                            <m:sub>
                              <m:r>
                                <w:rPr>
                                  <w:rFonts w:ascii="Cambria Math" w:hAnsi="Cambria Math"/>
                                </w:rPr>
                                <m:t>i</m:t>
                              </m:r>
                            </m:sub>
                          </m:sSub>
                          <m:r>
                            <w:rPr>
                              <w:rFonts w:ascii="Cambria Math" w:hAnsi="Cambria Math"/>
                            </w:rPr>
                            <m:t>-1</m:t>
                          </m:r>
                        </m:e>
                      </m:nary>
                    </m:den>
                  </m:f>
                  <m:r>
                    <w:rPr>
                      <w:rFonts w:ascii="Cambria Math" w:hAnsi="Cambria Math"/>
                    </w:rPr>
                    <m:t>-1, 0</m:t>
                  </m:r>
                </m:e>
              </m:d>
            </m:e>
          </m:func>
        </m:oMath>
      </m:oMathPara>
    </w:p>
    <w:p w14:paraId="164F5CE7" w14:textId="77777777" w:rsidR="00572193" w:rsidRPr="00582304" w:rsidRDefault="00572193" w:rsidP="00E5158D">
      <w:pPr>
        <w:pStyle w:val="a9"/>
        <w:ind w:left="360"/>
        <w:jc w:val="both"/>
        <w:rPr>
          <w:iCs/>
        </w:rPr>
      </w:pPr>
    </w:p>
    <w:p w14:paraId="0A79F5F4" w14:textId="7F7FA96E" w:rsidR="00572193" w:rsidRDefault="00000000" w:rsidP="00E5158D">
      <w:pPr>
        <w:pStyle w:val="a9"/>
        <w:ind w:left="360"/>
        <w:jc w:val="both"/>
        <w:rPr>
          <w:iCs/>
        </w:rPr>
      </w:pPr>
      <m:oMath>
        <m:sSup>
          <m:sSupPr>
            <m:ctrlPr>
              <w:rPr>
                <w:rFonts w:ascii="Cambria Math" w:hAnsi="Cambria Math"/>
                <w:i/>
              </w:rPr>
            </m:ctrlPr>
          </m:sSupPr>
          <m:e>
            <m:acc>
              <m:accPr>
                <m:ctrlPr>
                  <w:rPr>
                    <w:rFonts w:ascii="Cambria Math" w:hAnsi="Cambria Math"/>
                    <w:i/>
                    <w:iCs/>
                  </w:rPr>
                </m:ctrlPr>
              </m:accPr>
              <m:e>
                <m:r>
                  <w:rPr>
                    <w:rFonts w:ascii="Cambria Math" w:hAnsi="Cambria Math"/>
                  </w:rPr>
                  <m:t>γ</m:t>
                </m:r>
              </m:e>
            </m:acc>
          </m:e>
          <m:sup>
            <m:r>
              <w:rPr>
                <w:rFonts w:ascii="Cambria Math" w:hAnsi="Cambria Math"/>
              </w:rPr>
              <m:t>2</m:t>
            </m:r>
          </m:sup>
        </m:sSup>
      </m:oMath>
      <w:r w:rsidR="00E5158D" w:rsidRPr="00582304">
        <w:rPr>
          <w:rFonts w:hint="eastAsia"/>
          <w:iCs/>
        </w:rPr>
        <w:t>為變異係數平方的估計式，即</w:t>
      </w:r>
      <m:oMath>
        <m:r>
          <w:rPr>
            <w:rFonts w:ascii="Cambria Math" w:hAnsi="Cambria Math" w:hint="eastAsia"/>
          </w:rPr>
          <m:t xml:space="preserve"> </m:t>
        </m:r>
        <m:r>
          <w:rPr>
            <w:rFonts w:ascii="Cambria Math" w:hAnsi="Cambria Math"/>
          </w:rPr>
          <m:t xml:space="preserve">CV= </m:t>
        </m:r>
        <m:acc>
          <m:accPr>
            <m:ctrlPr>
              <w:rPr>
                <w:rFonts w:ascii="Cambria Math" w:hAnsi="Cambria Math"/>
                <w:i/>
                <w:iCs/>
              </w:rPr>
            </m:ctrlPr>
          </m:accPr>
          <m:e>
            <m:r>
              <w:rPr>
                <w:rFonts w:ascii="Cambria Math" w:hAnsi="Cambria Math"/>
              </w:rPr>
              <m:t>γ</m:t>
            </m:r>
          </m:e>
        </m:acc>
      </m:oMath>
      <w:r w:rsidR="00E5158D" w:rsidRPr="00582304">
        <w:rPr>
          <w:rFonts w:hint="eastAsia"/>
          <w:iCs/>
        </w:rPr>
        <w:t>。</w:t>
      </w:r>
    </w:p>
    <w:p w14:paraId="5F93EE6D" w14:textId="77777777" w:rsidR="00572193" w:rsidRDefault="00572193">
      <w:pPr>
        <w:widowControl/>
        <w:spacing w:line="240" w:lineRule="auto"/>
        <w:rPr>
          <w:iCs/>
        </w:rPr>
      </w:pPr>
      <w:r>
        <w:rPr>
          <w:iCs/>
        </w:rPr>
        <w:br w:type="page"/>
      </w:r>
    </w:p>
    <w:p w14:paraId="03DD4C3D" w14:textId="77777777" w:rsidR="00E5158D" w:rsidRPr="00582304" w:rsidRDefault="00E5158D" w:rsidP="00E5158D">
      <w:pPr>
        <w:pStyle w:val="2"/>
      </w:pPr>
      <w:bookmarkStart w:id="273" w:name="_Toc163389348"/>
      <w:r w:rsidRPr="00582304">
        <w:rPr>
          <w:rFonts w:hint="eastAsia"/>
        </w:rPr>
        <w:lastRenderedPageBreak/>
        <w:t>模型模擬設定</w:t>
      </w:r>
      <w:bookmarkEnd w:id="273"/>
    </w:p>
    <w:p w14:paraId="5BC27548" w14:textId="77777777" w:rsidR="00E5158D" w:rsidRPr="00582304" w:rsidRDefault="00E5158D" w:rsidP="00E5158D">
      <w:pPr>
        <w:pStyle w:val="3"/>
      </w:pPr>
      <w:r w:rsidRPr="00582304">
        <w:rPr>
          <w:rFonts w:hint="eastAsia"/>
        </w:rPr>
        <w:t>模擬模型假設</w:t>
      </w:r>
    </w:p>
    <w:p w14:paraId="4E1A430A" w14:textId="77777777" w:rsidR="00E5158D" w:rsidRPr="00582304" w:rsidRDefault="00E5158D" w:rsidP="00E5158D">
      <w:pPr>
        <w:ind w:firstLine="480"/>
        <w:jc w:val="both"/>
        <w:rPr>
          <w:rFonts w:cs="Times New Roman"/>
          <w:szCs w:val="24"/>
        </w:rPr>
      </w:pPr>
      <w:r w:rsidRPr="00582304">
        <w:rPr>
          <w:rFonts w:cs="Times New Roman" w:hint="eastAsia"/>
          <w:szCs w:val="24"/>
        </w:rPr>
        <w:t>經由電腦模擬，可以設定不同母體並產生不同物種豐富度的結構，透過重複抽樣資料以評估估計式之估計表現。在模擬的過程中，首先需決定兩族群的共同種與特有種的數量，再選擇兩種不同種模型作為母體使用，以下為四種模擬模型之設定：</w:t>
      </w:r>
    </w:p>
    <w:p w14:paraId="608AC872"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同質性模型</w:t>
      </w:r>
      <w:r w:rsidRPr="00582304">
        <w:rPr>
          <w:rFonts w:cs="Times New Roman" w:hint="eastAsia"/>
          <w:szCs w:val="24"/>
        </w:rPr>
        <w:t xml:space="preserve"> (</w:t>
      </w:r>
      <w:r w:rsidRPr="00582304">
        <w:rPr>
          <w:rFonts w:cs="Times New Roman"/>
          <w:szCs w:val="24"/>
        </w:rPr>
        <w:t>homogeneity model</w:t>
      </w:r>
      <w:r w:rsidRPr="00582304">
        <w:rPr>
          <w:rFonts w:cs="Times New Roman" w:hint="eastAsia"/>
          <w:szCs w:val="24"/>
        </w:rPr>
        <w:t>)</w:t>
      </w:r>
      <w:r w:rsidRPr="00582304">
        <w:rPr>
          <w:rFonts w:cs="Times New Roman" w:hint="eastAsia"/>
          <w:szCs w:val="24"/>
        </w:rPr>
        <w:t>，</w:t>
      </w:r>
      <w:r w:rsidRPr="00582304">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 xml:space="preserve">=0.1 </m:t>
        </m:r>
      </m:oMath>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 </m:t>
        </m:r>
        <m:r>
          <m:rPr>
            <m:sty m:val="p"/>
          </m:rPr>
          <w:rPr>
            <w:rFonts w:ascii="Cambria Math" w:hAnsi="Cambria Math" w:cs="Times New Roman" w:hint="eastAsia"/>
            <w:szCs w:val="24"/>
          </w:rPr>
          <m:t xml:space="preserve">CV = </m:t>
        </m:r>
        <m:r>
          <m:rPr>
            <m:sty m:val="p"/>
          </m:rPr>
          <w:rPr>
            <w:rFonts w:ascii="Cambria Math" w:hAnsi="Cambria Math" w:cs="Times New Roman"/>
            <w:szCs w:val="24"/>
          </w:rPr>
          <m:t>0</m:t>
        </m:r>
      </m:oMath>
      <w:r w:rsidRPr="00582304">
        <w:rPr>
          <w:rFonts w:cs="Times New Roman" w:hint="eastAsia"/>
          <w:szCs w:val="24"/>
        </w:rPr>
        <w:t>)</w:t>
      </w:r>
    </w:p>
    <w:p w14:paraId="4738BA3F"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均勻模型</w:t>
      </w:r>
      <w:r w:rsidRPr="00582304">
        <w:rPr>
          <w:rFonts w:cs="Times New Roman" w:hint="eastAsia"/>
          <w:szCs w:val="24"/>
        </w:rPr>
        <w:t xml:space="preserve"> (</w:t>
      </w:r>
      <w:r w:rsidRPr="00582304">
        <w:rPr>
          <w:rFonts w:cs="Times New Roman"/>
          <w:szCs w:val="24"/>
        </w:rPr>
        <w:t>uniform model</w:t>
      </w:r>
      <w:r w:rsidRPr="00582304">
        <w:rPr>
          <w:rFonts w:cs="Times New Roman" w:hint="eastAsia"/>
          <w:szCs w:val="24"/>
        </w:rPr>
        <w:t>)</w:t>
      </w:r>
      <w:r w:rsidRPr="00582304">
        <w:rPr>
          <w:rFonts w:cs="Times New Roman" w:hint="eastAsia"/>
          <w:szCs w:val="24"/>
        </w:rPr>
        <w:t>，</w:t>
      </w:r>
      <w:r w:rsidRPr="00582304">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 xml:space="preserve"> </w:t>
      </w:r>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 mean=0.12, </m:t>
        </m:r>
        <m:r>
          <m:rPr>
            <m:sty m:val="p"/>
          </m:rPr>
          <w:rPr>
            <w:rFonts w:ascii="Cambria Math" w:hAnsi="Cambria Math" w:cs="Times New Roman" w:hint="eastAsia"/>
            <w:szCs w:val="24"/>
          </w:rPr>
          <m:t xml:space="preserve">CV = </m:t>
        </m:r>
        <m:r>
          <m:rPr>
            <m:sty m:val="p"/>
          </m:rPr>
          <w:rPr>
            <w:rFonts w:ascii="Cambria Math" w:hAnsi="Cambria Math" w:cs="Times New Roman"/>
            <w:szCs w:val="24"/>
          </w:rPr>
          <m:t>0.66</m:t>
        </m:r>
      </m:oMath>
      <w:r w:rsidRPr="00582304">
        <w:rPr>
          <w:rFonts w:cs="Times New Roman" w:hint="eastAsia"/>
          <w:szCs w:val="24"/>
        </w:rPr>
        <w:t>)</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服從均勻分佈，</w:t>
      </w:r>
      <m:oMath>
        <m:r>
          <w:rPr>
            <w:rFonts w:ascii="Cambria Math" w:hAnsi="Cambria Math" w:cs="Times New Roman" w:hint="eastAsia"/>
            <w:szCs w:val="24"/>
          </w:rPr>
          <m:t>c</m:t>
        </m:r>
      </m:oMath>
      <w:r w:rsidRPr="00582304">
        <w:rPr>
          <w:rFonts w:cs="Times New Roman" w:hint="eastAsia"/>
          <w:szCs w:val="24"/>
        </w:rPr>
        <w:t>為調整常數。</w:t>
      </w:r>
    </w:p>
    <w:p w14:paraId="664DCDE3"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B</w:t>
      </w:r>
      <w:r w:rsidRPr="00582304">
        <w:rPr>
          <w:rFonts w:cs="Times New Roman"/>
          <w:szCs w:val="24"/>
        </w:rPr>
        <w:t xml:space="preserve">roken-stick </w:t>
      </w:r>
      <w:r w:rsidRPr="00582304">
        <w:rPr>
          <w:rFonts w:cs="Times New Roman" w:hint="eastAsia"/>
          <w:szCs w:val="24"/>
        </w:rPr>
        <w:t>模型，</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 xml:space="preserve"> </w:t>
      </w:r>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mean=0.15, </m:t>
        </m:r>
        <m:r>
          <m:rPr>
            <m:sty m:val="p"/>
          </m:rPr>
          <w:rPr>
            <w:rFonts w:ascii="Cambria Math" w:hAnsi="Cambria Math" w:cs="Times New Roman" w:hint="eastAsia"/>
            <w:szCs w:val="24"/>
          </w:rPr>
          <m:t xml:space="preserve">CV = </m:t>
        </m:r>
        <m:r>
          <m:rPr>
            <m:sty m:val="p"/>
          </m:rPr>
          <w:rPr>
            <w:rFonts w:ascii="Cambria Math" w:hAnsi="Cambria Math" w:cs="Times New Roman"/>
            <w:szCs w:val="24"/>
          </w:rPr>
          <m:t>0.94</m:t>
        </m:r>
      </m:oMath>
      <w:r w:rsidRPr="00582304">
        <w:rPr>
          <w:rFonts w:cs="Times New Roman" w:hint="eastAsia"/>
          <w:szCs w:val="24"/>
        </w:rPr>
        <w:t>)</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服從指數函數分佈，</w:t>
      </w:r>
      <m:oMath>
        <m:r>
          <w:rPr>
            <w:rFonts w:ascii="Cambria Math" w:hAnsi="Cambria Math" w:cs="Times New Roman" w:hint="eastAsia"/>
            <w:szCs w:val="24"/>
          </w:rPr>
          <m:t>c</m:t>
        </m:r>
      </m:oMath>
      <w:r w:rsidRPr="00582304">
        <w:rPr>
          <w:rFonts w:cs="Times New Roman" w:hint="eastAsia"/>
          <w:szCs w:val="24"/>
        </w:rPr>
        <w:t>為調整常數。</w:t>
      </w:r>
    </w:p>
    <w:p w14:paraId="51E076D9" w14:textId="77777777" w:rsidR="00E5158D" w:rsidRPr="00582304" w:rsidRDefault="00E5158D" w:rsidP="00E5158D">
      <w:pPr>
        <w:numPr>
          <w:ilvl w:val="0"/>
          <w:numId w:val="21"/>
        </w:numPr>
        <w:jc w:val="both"/>
        <w:rPr>
          <w:rFonts w:cs="Times New Roman"/>
          <w:szCs w:val="24"/>
        </w:rPr>
      </w:pPr>
      <w:r w:rsidRPr="00582304">
        <w:rPr>
          <w:rFonts w:cs="Times New Roman" w:hint="eastAsia"/>
          <w:szCs w:val="24"/>
        </w:rPr>
        <w:t>對數常態模型</w:t>
      </w:r>
      <w:r w:rsidRPr="00582304">
        <w:rPr>
          <w:rFonts w:cs="Times New Roman" w:hint="eastAsia"/>
          <w:szCs w:val="24"/>
        </w:rPr>
        <w:t xml:space="preserve"> (</w:t>
      </w:r>
      <w:r w:rsidRPr="00582304">
        <w:rPr>
          <w:rFonts w:cs="Times New Roman"/>
          <w:szCs w:val="24"/>
        </w:rPr>
        <w:t>log-normal model</w:t>
      </w:r>
      <w:r w:rsidRPr="00582304">
        <w:rPr>
          <w:rFonts w:cs="Times New Roman" w:hint="eastAsia"/>
          <w:szCs w:val="24"/>
        </w:rPr>
        <w:t>)</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p</m:t>
            </m:r>
          </m:e>
          <m:sub>
            <m:r>
              <w:rPr>
                <w:rFonts w:ascii="Cambria Math" w:hAnsi="Cambria Math" w:cs="Times New Roman"/>
                <w:szCs w:val="24"/>
              </w:rPr>
              <m:t>i</m:t>
            </m:r>
          </m:sub>
        </m:sSub>
        <m:r>
          <w:rPr>
            <w:rFonts w:ascii="Cambria Math" w:hAnsi="Cambria Math" w:cs="Times New Roman"/>
            <w:szCs w:val="24"/>
          </w:rPr>
          <m:t>=c</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w:t>
      </w:r>
      <m:oMath>
        <m:r>
          <w:rPr>
            <w:rFonts w:ascii="Cambria Math" w:hAnsi="Cambria Math" w:cs="Times New Roman"/>
            <w:szCs w:val="24"/>
          </w:rPr>
          <m:t>i=1, 2, …, S</m:t>
        </m:r>
      </m:oMath>
      <w:r w:rsidRPr="00582304">
        <w:rPr>
          <w:rFonts w:cs="Times New Roman" w:hint="eastAsia"/>
          <w:szCs w:val="24"/>
        </w:rPr>
        <w:t xml:space="preserve"> (</w:t>
      </w:r>
      <m:oMath>
        <m:r>
          <w:rPr>
            <w:rFonts w:ascii="Cambria Math" w:hAnsi="Cambria Math" w:cs="Times New Roman"/>
            <w:szCs w:val="24"/>
          </w:rPr>
          <m:t xml:space="preserve">mean=0.15, </m:t>
        </m:r>
        <m:r>
          <m:rPr>
            <m:sty m:val="p"/>
          </m:rPr>
          <w:rPr>
            <w:rFonts w:ascii="Cambria Math" w:hAnsi="Cambria Math" w:cs="Times New Roman" w:hint="eastAsia"/>
            <w:szCs w:val="24"/>
          </w:rPr>
          <m:t xml:space="preserve">CV = </m:t>
        </m:r>
        <m:r>
          <m:rPr>
            <m:sty m:val="p"/>
          </m:rPr>
          <w:rPr>
            <w:rFonts w:ascii="Cambria Math" w:hAnsi="Cambria Math" w:cs="Times New Roman"/>
            <w:szCs w:val="24"/>
          </w:rPr>
          <m:t>1.17</m:t>
        </m:r>
      </m:oMath>
      <w:r w:rsidRPr="00582304">
        <w:rPr>
          <w:rFonts w:cs="Times New Roman" w:hint="eastAsia"/>
          <w:szCs w:val="24"/>
        </w:rPr>
        <w:t xml:space="preserve">) </w:t>
      </w:r>
      <w:r w:rsidRPr="00582304">
        <w:rPr>
          <w:rFonts w:cs="Times New Roman" w:hint="eastAsia"/>
          <w:szCs w:val="24"/>
        </w:rPr>
        <w:t>，其中</w:t>
      </w:r>
      <m:oMath>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i</m:t>
            </m:r>
          </m:sub>
        </m:sSub>
      </m:oMath>
      <w:r w:rsidRPr="00582304">
        <w:rPr>
          <w:rFonts w:cs="Times New Roman" w:hint="eastAsia"/>
          <w:szCs w:val="24"/>
        </w:rPr>
        <w:t>服從對數常態分佈，</w:t>
      </w:r>
      <m:oMath>
        <m:r>
          <w:rPr>
            <w:rFonts w:ascii="Cambria Math" w:hAnsi="Cambria Math" w:cs="Times New Roman" w:hint="eastAsia"/>
            <w:szCs w:val="24"/>
          </w:rPr>
          <m:t>c</m:t>
        </m:r>
      </m:oMath>
      <w:r w:rsidRPr="00582304">
        <w:rPr>
          <w:rFonts w:cs="Times New Roman" w:hint="eastAsia"/>
          <w:szCs w:val="24"/>
        </w:rPr>
        <w:t>為調整常數。</w:t>
      </w:r>
    </w:p>
    <w:p w14:paraId="2B3C4690" w14:textId="77777777" w:rsidR="00E5158D" w:rsidRPr="00582304" w:rsidRDefault="00E5158D" w:rsidP="00E5158D">
      <w:pPr>
        <w:jc w:val="both"/>
        <w:rPr>
          <w:rFonts w:cs="Times New Roman"/>
          <w:szCs w:val="24"/>
        </w:rPr>
      </w:pPr>
    </w:p>
    <w:p w14:paraId="426BD316" w14:textId="77777777" w:rsidR="00E5158D" w:rsidRPr="00582304" w:rsidRDefault="00E5158D" w:rsidP="00E5158D">
      <w:pPr>
        <w:pStyle w:val="3"/>
      </w:pPr>
      <w:r w:rsidRPr="00582304">
        <w:rPr>
          <w:rFonts w:hint="eastAsia"/>
        </w:rPr>
        <w:t>物種與區塊數的假設</w:t>
      </w:r>
    </w:p>
    <w:p w14:paraId="3D8DC57D" w14:textId="77777777" w:rsidR="00E5158D" w:rsidRPr="00582304" w:rsidRDefault="00E5158D" w:rsidP="00E5158D">
      <w:pPr>
        <w:ind w:firstLine="360"/>
        <w:rPr>
          <w:rFonts w:cstheme="majorBidi"/>
          <w:szCs w:val="48"/>
        </w:rPr>
      </w:pPr>
      <w:r w:rsidRPr="00582304">
        <w:rPr>
          <w:rFonts w:hint="eastAsia"/>
        </w:rPr>
        <w:t>在電腦模擬時，需針對真實的群落物種與區塊數進行假設，以評估估計結果之優劣程度。故假設以下四種組合為電腦模擬的真實物種與區塊狀況做使用。</w:t>
      </w:r>
    </w:p>
    <w:p w14:paraId="02DE25BB" w14:textId="77777777" w:rsidR="00E5158D" w:rsidRPr="00582304" w:rsidRDefault="00E5158D" w:rsidP="00E5158D">
      <w:pPr>
        <w:pStyle w:val="a9"/>
        <w:numPr>
          <w:ilvl w:val="0"/>
          <w:numId w:val="39"/>
        </w:numPr>
        <w:jc w:val="both"/>
        <w:rPr>
          <w:rFonts w:cs="Times New Roman"/>
          <w:szCs w:val="24"/>
        </w:rPr>
      </w:pPr>
      <w:r w:rsidRPr="00582304">
        <w:rPr>
          <w:rFonts w:cs="Times New Roman" w:hint="eastAsia"/>
          <w:szCs w:val="24"/>
        </w:rPr>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582304">
        <w:rPr>
          <w:rFonts w:cs="Times New Roman" w:hint="eastAsia"/>
          <w:szCs w:val="24"/>
        </w:rPr>
        <w:t>個區塊作為樣本使用。</w:t>
      </w:r>
    </w:p>
    <w:p w14:paraId="1F5A17D4" w14:textId="77777777" w:rsidR="00E5158D" w:rsidRDefault="00E5158D" w:rsidP="00E5158D">
      <w:pPr>
        <w:pStyle w:val="a9"/>
        <w:numPr>
          <w:ilvl w:val="0"/>
          <w:numId w:val="39"/>
        </w:numPr>
        <w:jc w:val="both"/>
        <w:rPr>
          <w:rFonts w:cs="Times New Roman"/>
          <w:szCs w:val="24"/>
        </w:rPr>
      </w:pPr>
      <w:r w:rsidRPr="00582304">
        <w:rPr>
          <w:rFonts w:cs="Times New Roman" w:hint="eastAsia"/>
          <w:szCs w:val="24"/>
        </w:rPr>
        <w:t>假設總物種數皆為</w:t>
      </w:r>
      <w:r w:rsidRPr="00582304">
        <w:rPr>
          <w:rFonts w:cs="Times New Roman" w:hint="eastAsia"/>
          <w:szCs w:val="24"/>
        </w:rPr>
        <w:t>7</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7</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，其中群落一與第二群落分別存在</w:t>
      </w:r>
      <w:r w:rsidRPr="00582304">
        <w:rPr>
          <w:rFonts w:cs="Times New Roman" w:hint="eastAsia"/>
          <w:szCs w:val="24"/>
        </w:rPr>
        <w:t>4</w:t>
      </w:r>
      <w:r w:rsidRPr="00582304">
        <w:rPr>
          <w:rFonts w:cs="Times New Roman"/>
          <w:szCs w:val="24"/>
        </w:rPr>
        <w:t>00</w:t>
      </w:r>
      <w:r w:rsidRPr="00582304">
        <w:rPr>
          <w:rFonts w:cs="Times New Roman" w:hint="eastAsia"/>
          <w:szCs w:val="24"/>
        </w:rPr>
        <w:t>與</w:t>
      </w:r>
      <w:r w:rsidRPr="00582304">
        <w:rPr>
          <w:rFonts w:cs="Times New Roman" w:hint="eastAsia"/>
          <w:szCs w:val="24"/>
        </w:rPr>
        <w:t>600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m:t>
        </m:r>
        <m:r>
          <w:rPr>
            <w:rFonts w:ascii="Cambria Math" w:hAnsi="Cambria Math" w:cs="Times New Roman"/>
            <w:szCs w:val="24"/>
          </w:rPr>
          <m:t xml:space="preserve"> </m:t>
        </m:r>
      </m:oMath>
      <w:r w:rsidRPr="00582304">
        <w:rPr>
          <w:rFonts w:cs="Times New Roman" w:hint="eastAsia"/>
          <w:szCs w:val="24"/>
        </w:rPr>
        <w:t>400</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 xml:space="preserve"> </m:t>
            </m:r>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hint="eastAsia"/>
          <w:szCs w:val="24"/>
        </w:rPr>
        <w:t>6</w:t>
      </w:r>
      <w:r w:rsidRPr="00582304">
        <w:rPr>
          <w:rFonts w:cs="Times New Roman"/>
          <w:szCs w:val="24"/>
        </w:rPr>
        <w:t>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582304">
        <w:rPr>
          <w:rFonts w:cs="Times New Roman" w:hint="eastAsia"/>
          <w:szCs w:val="24"/>
        </w:rPr>
        <w:t>個區塊作為樣本使用。</w:t>
      </w:r>
    </w:p>
    <w:p w14:paraId="5E50EFE4" w14:textId="77777777" w:rsidR="00E5158D" w:rsidRPr="00174E67" w:rsidRDefault="00E5158D" w:rsidP="00E5158D">
      <w:pPr>
        <w:pStyle w:val="a9"/>
        <w:numPr>
          <w:ilvl w:val="0"/>
          <w:numId w:val="39"/>
        </w:numPr>
        <w:jc w:val="both"/>
        <w:rPr>
          <w:rFonts w:cs="Times New Roman"/>
          <w:szCs w:val="24"/>
        </w:rPr>
      </w:pPr>
      <w:r w:rsidRPr="00582304">
        <w:rPr>
          <w:rFonts w:cs="Times New Roman" w:hint="eastAsia"/>
          <w:szCs w:val="24"/>
        </w:rPr>
        <w:lastRenderedPageBreak/>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；兩族群皆為</w:t>
      </w:r>
      <w:r w:rsidRPr="00582304">
        <w:rPr>
          <w:rFonts w:cs="Times New Roman" w:hint="eastAsia"/>
          <w:szCs w:val="24"/>
        </w:rPr>
        <w:t>1</w:t>
      </w:r>
      <w:r w:rsidRPr="00582304">
        <w:rPr>
          <w:rFonts w:cs="Times New Roman"/>
          <w:szCs w:val="24"/>
        </w:rPr>
        <w:t>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szCs w:val="24"/>
        </w:rPr>
        <w:t>100</w:t>
      </w:r>
      <w:r w:rsidRPr="00582304">
        <w:rPr>
          <w:rFonts w:cs="Times New Roman" w:hint="eastAsia"/>
          <w:szCs w:val="24"/>
        </w:rPr>
        <w:t>)</w:t>
      </w:r>
      <w:r w:rsidRPr="00582304">
        <w:rPr>
          <w:rFonts w:cs="Times New Roman" w:hint="eastAsia"/>
          <w:szCs w:val="24"/>
        </w:rPr>
        <w:t>，並從中依比例抽取</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與</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oMath>
      <w:r w:rsidRPr="00582304">
        <w:rPr>
          <w:rFonts w:cs="Times New Roman" w:hint="eastAsia"/>
          <w:szCs w:val="24"/>
        </w:rPr>
        <w:t>個區塊作為樣本使用，而</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hint="eastAsia"/>
            <w:szCs w:val="24"/>
          </w:rPr>
          <m:t>=</m:t>
        </m:r>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oMath>
      <w:r w:rsidRPr="00582304">
        <w:rPr>
          <w:rFonts w:cs="Times New Roman" w:hint="eastAsia"/>
          <w:szCs w:val="24"/>
        </w:rPr>
        <w:t>。</w:t>
      </w:r>
    </w:p>
    <w:p w14:paraId="620FE06F" w14:textId="77777777" w:rsidR="00E5158D" w:rsidRPr="00582304" w:rsidRDefault="00E5158D" w:rsidP="00E5158D">
      <w:pPr>
        <w:pStyle w:val="a9"/>
        <w:numPr>
          <w:ilvl w:val="0"/>
          <w:numId w:val="39"/>
        </w:numPr>
        <w:jc w:val="both"/>
        <w:rPr>
          <w:rFonts w:cs="Times New Roman"/>
          <w:szCs w:val="24"/>
        </w:rPr>
      </w:pPr>
      <w:r w:rsidRPr="00582304">
        <w:rPr>
          <w:rFonts w:cs="Times New Roman" w:hint="eastAsia"/>
          <w:szCs w:val="24"/>
        </w:rPr>
        <w:t>假設總物種數為</w:t>
      </w:r>
      <w:r w:rsidRPr="00582304">
        <w:rPr>
          <w:rFonts w:cs="Times New Roman" w:hint="eastAsia"/>
          <w:szCs w:val="24"/>
        </w:rPr>
        <w:t>5</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r>
          <w:rPr>
            <w:rFonts w:ascii="Cambria Math" w:hAnsi="Cambria Math" w:cs="Times New Roman" w:hint="eastAsia"/>
            <w:szCs w:val="24"/>
          </w:rPr>
          <m:t xml:space="preserve">S= </m:t>
        </m:r>
      </m:oMath>
      <w:r w:rsidRPr="00582304">
        <w:rPr>
          <w:rFonts w:cs="Times New Roman" w:hint="eastAsia"/>
          <w:szCs w:val="24"/>
        </w:rPr>
        <w:t>5</w:t>
      </w:r>
      <w:r w:rsidRPr="00582304">
        <w:rPr>
          <w:rFonts w:cs="Times New Roman"/>
          <w:szCs w:val="24"/>
        </w:rPr>
        <w:t>00</w:t>
      </w:r>
      <w:r w:rsidRPr="00582304">
        <w:rPr>
          <w:rFonts w:cs="Times New Roman" w:hint="eastAsia"/>
          <w:szCs w:val="24"/>
        </w:rPr>
        <w:t>)</w:t>
      </w:r>
      <w:r w:rsidRPr="00582304">
        <w:rPr>
          <w:rFonts w:cs="Times New Roman" w:hint="eastAsia"/>
          <w:szCs w:val="24"/>
        </w:rPr>
        <w:t>，其中群落一與第二群落皆存在</w:t>
      </w:r>
      <w:r w:rsidRPr="00582304">
        <w:rPr>
          <w:rFonts w:cs="Times New Roman" w:hint="eastAsia"/>
          <w:szCs w:val="24"/>
        </w:rPr>
        <w:t>4</w:t>
      </w:r>
      <w:r w:rsidRPr="00582304">
        <w:rPr>
          <w:rFonts w:cs="Times New Roman"/>
          <w:szCs w:val="24"/>
        </w:rPr>
        <w:t>00</w:t>
      </w:r>
      <w:r w:rsidRPr="00582304">
        <w:rPr>
          <w:rFonts w:cs="Times New Roman" w:hint="eastAsia"/>
          <w:szCs w:val="24"/>
        </w:rPr>
        <w:t>種物種</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S</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hint="eastAsia"/>
            <w:szCs w:val="24"/>
          </w:rPr>
          <m:t xml:space="preserve">= </m:t>
        </m:r>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2</m:t>
            </m:r>
          </m:sub>
        </m:sSub>
        <m:r>
          <w:rPr>
            <w:rFonts w:ascii="Cambria Math" w:hAnsi="Cambria Math" w:cs="Times New Roman" w:hint="eastAsia"/>
            <w:szCs w:val="24"/>
          </w:rPr>
          <m:t xml:space="preserve">= </m:t>
        </m:r>
      </m:oMath>
      <w:r w:rsidRPr="00582304">
        <w:rPr>
          <w:rFonts w:cs="Times New Roman"/>
          <w:szCs w:val="24"/>
        </w:rPr>
        <w:t>400</w:t>
      </w:r>
      <w:r w:rsidRPr="00582304">
        <w:rPr>
          <w:rFonts w:cs="Times New Roman" w:hint="eastAsia"/>
          <w:szCs w:val="24"/>
        </w:rPr>
        <w:t>)</w:t>
      </w:r>
      <w:r w:rsidRPr="00582304">
        <w:rPr>
          <w:rFonts w:cs="Times New Roman" w:hint="eastAsia"/>
          <w:szCs w:val="24"/>
        </w:rPr>
        <w:t>，兩群落間共有</w:t>
      </w:r>
      <w:r w:rsidRPr="00582304">
        <w:rPr>
          <w:rFonts w:cs="Times New Roman" w:hint="eastAsia"/>
          <w:szCs w:val="24"/>
        </w:rPr>
        <w:t>3</w:t>
      </w:r>
      <w:r w:rsidRPr="00582304">
        <w:rPr>
          <w:rFonts w:cs="Times New Roman"/>
          <w:szCs w:val="24"/>
        </w:rPr>
        <w:t>00</w:t>
      </w:r>
      <w:r w:rsidRPr="00582304">
        <w:rPr>
          <w:rFonts w:cs="Times New Roman" w:hint="eastAsia"/>
          <w:szCs w:val="24"/>
        </w:rPr>
        <w:t>種共同種</w:t>
      </w:r>
      <w:r w:rsidRPr="00582304">
        <w:rPr>
          <w:rFonts w:cs="Times New Roman"/>
          <w:szCs w:val="24"/>
        </w:rPr>
        <w:t>(</w:t>
      </w:r>
      <m:oMath>
        <m:sSub>
          <m:sSubPr>
            <m:ctrlPr>
              <w:rPr>
                <w:rFonts w:ascii="Cambria Math" w:hAnsi="Cambria Math" w:cs="Times New Roman"/>
                <w:i/>
                <w:szCs w:val="24"/>
              </w:rPr>
            </m:ctrlPr>
          </m:sSubPr>
          <m:e>
            <m:r>
              <w:rPr>
                <w:rFonts w:ascii="Cambria Math" w:hAnsi="Cambria Math" w:cs="Times New Roman" w:hint="eastAsia"/>
                <w:szCs w:val="24"/>
              </w:rPr>
              <m:t>S</m:t>
            </m:r>
          </m:e>
          <m:sub>
            <m:r>
              <w:rPr>
                <w:rFonts w:ascii="Cambria Math" w:hAnsi="Cambria Math" w:cs="Times New Roman"/>
                <w:szCs w:val="24"/>
              </w:rPr>
              <m:t>12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3</w:t>
      </w:r>
      <w:r w:rsidRPr="00582304">
        <w:rPr>
          <w:rFonts w:cs="Times New Roman"/>
          <w:szCs w:val="24"/>
        </w:rPr>
        <w:t>00)</w:t>
      </w:r>
      <w:r w:rsidRPr="00582304">
        <w:rPr>
          <w:rFonts w:cs="Times New Roman" w:hint="eastAsia"/>
          <w:szCs w:val="24"/>
        </w:rPr>
        <w:t>。且兩族群分別為</w:t>
      </w:r>
      <w:r w:rsidRPr="00582304">
        <w:rPr>
          <w:rFonts w:cs="Times New Roman" w:hint="eastAsia"/>
          <w:szCs w:val="24"/>
        </w:rPr>
        <w:t>1</w:t>
      </w:r>
      <w:r w:rsidRPr="00582304">
        <w:rPr>
          <w:rFonts w:cs="Times New Roman"/>
          <w:szCs w:val="24"/>
        </w:rPr>
        <w:t>00</w:t>
      </w:r>
      <w:r w:rsidRPr="00582304">
        <w:rPr>
          <w:rFonts w:cs="Times New Roman" w:hint="eastAsia"/>
          <w:szCs w:val="24"/>
        </w:rPr>
        <w:t>與</w:t>
      </w:r>
      <w:r w:rsidRPr="00582304">
        <w:rPr>
          <w:rFonts w:cs="Times New Roman" w:hint="eastAsia"/>
          <w:szCs w:val="24"/>
        </w:rPr>
        <w:t>200</w:t>
      </w:r>
      <w:r w:rsidRPr="00582304">
        <w:rPr>
          <w:rFonts w:cs="Times New Roman" w:hint="eastAsia"/>
          <w:szCs w:val="24"/>
        </w:rPr>
        <w:t>區塊</w:t>
      </w:r>
      <w:r w:rsidRPr="00582304">
        <w:rPr>
          <w:rFonts w:cs="Times New Roman" w:hint="eastAsia"/>
          <w:szCs w:val="24"/>
        </w:rPr>
        <w:t xml:space="preserve"> (</w:t>
      </w:r>
      <m:oMath>
        <m:sSub>
          <m:sSubPr>
            <m:ctrlPr>
              <w:rPr>
                <w:rFonts w:ascii="Cambria Math" w:hAnsi="Cambria Math" w:cs="Times New Roman"/>
                <w:i/>
                <w:szCs w:val="24"/>
              </w:rPr>
            </m:ctrlPr>
          </m:sSubPr>
          <m:e>
            <m:r>
              <w:rPr>
                <w:rFonts w:ascii="Cambria Math" w:hAnsi="Cambria Math" w:cs="Times New Roman" w:hint="eastAsia"/>
                <w:szCs w:val="24"/>
              </w:rPr>
              <m:t>T</m:t>
            </m:r>
          </m:e>
          <m:sub>
            <m:r>
              <w:rPr>
                <w:rFonts w:ascii="Cambria Math" w:hAnsi="Cambria Math" w:cs="Times New Roman"/>
                <w:szCs w:val="24"/>
              </w:rPr>
              <m:t>1</m:t>
            </m:r>
          </m:sub>
        </m:sSub>
        <m:r>
          <w:rPr>
            <w:rFonts w:ascii="Cambria Math" w:hAnsi="Cambria Math" w:cs="Times New Roman"/>
            <w:szCs w:val="24"/>
          </w:rPr>
          <m:t>=</m:t>
        </m:r>
      </m:oMath>
      <w:r w:rsidRPr="00582304">
        <w:rPr>
          <w:rFonts w:cs="Times New Roman"/>
          <w:szCs w:val="24"/>
        </w:rPr>
        <w:t>1</w:t>
      </w:r>
      <w:r w:rsidRPr="00582304">
        <w:rPr>
          <w:rFonts w:cs="Times New Roman" w:hint="eastAsia"/>
          <w:szCs w:val="24"/>
        </w:rPr>
        <w:t>00</w:t>
      </w:r>
      <w:r w:rsidRPr="00582304">
        <w:rPr>
          <w:rFonts w:cs="Times New Roman" w:hint="eastAsia"/>
          <w:szCs w:val="24"/>
        </w:rPr>
        <w:t>，</w:t>
      </w:r>
      <m:oMath>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r>
          <w:rPr>
            <w:rFonts w:ascii="Cambria Math" w:hAnsi="Cambria Math" w:cs="Times New Roman" w:hint="eastAsia"/>
            <w:szCs w:val="24"/>
          </w:rPr>
          <m:t xml:space="preserve"> </m:t>
        </m:r>
      </m:oMath>
      <w:r w:rsidRPr="00582304">
        <w:rPr>
          <w:rFonts w:cs="Times New Roman" w:hint="eastAsia"/>
          <w:szCs w:val="24"/>
        </w:rPr>
        <w:t>2</w:t>
      </w:r>
      <w:r w:rsidRPr="00582304">
        <w:rPr>
          <w:rFonts w:cs="Times New Roman"/>
          <w:szCs w:val="24"/>
        </w:rPr>
        <w:t>00</w:t>
      </w:r>
      <w:r w:rsidRPr="00582304">
        <w:rPr>
          <w:rFonts w:cs="Times New Roman" w:hint="eastAsia"/>
          <w:szCs w:val="24"/>
        </w:rPr>
        <w:t>)</w:t>
      </w:r>
      <w:r w:rsidRPr="00582304">
        <w:rPr>
          <w:rFonts w:cs="Times New Roman" w:hint="eastAsia"/>
          <w:szCs w:val="24"/>
        </w:rPr>
        <w:t>，並從中依比例抽取</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1</m:t>
            </m:r>
          </m:sub>
        </m:sSub>
        <m:r>
          <w:rPr>
            <w:rFonts w:ascii="Cambria Math" w:hAnsi="Cambria Math" w:cs="Times New Roman"/>
            <w:szCs w:val="24"/>
          </w:rPr>
          <m:t xml:space="preserve"> </m:t>
        </m:r>
      </m:oMath>
      <w:r w:rsidRPr="00582304">
        <w:rPr>
          <w:rFonts w:cs="Times New Roman" w:hint="eastAsia"/>
          <w:szCs w:val="24"/>
        </w:rPr>
        <w:t>與</w:t>
      </w:r>
      <m:oMath>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qT</m:t>
            </m:r>
          </m:e>
          <m:sub>
            <m:r>
              <w:rPr>
                <w:rFonts w:ascii="Cambria Math" w:hAnsi="Cambria Math" w:cs="Times New Roman"/>
                <w:szCs w:val="24"/>
              </w:rPr>
              <m:t>2</m:t>
            </m:r>
          </m:sub>
        </m:sSub>
      </m:oMath>
      <w:r w:rsidRPr="00582304">
        <w:rPr>
          <w:rFonts w:cs="Times New Roman" w:hint="eastAsia"/>
          <w:szCs w:val="24"/>
        </w:rPr>
        <w:t>個區塊作為樣本使用。</w:t>
      </w:r>
    </w:p>
    <w:p w14:paraId="1621DDAA" w14:textId="77777777" w:rsidR="00E5158D" w:rsidRPr="00582304" w:rsidRDefault="00E5158D" w:rsidP="00E5158D">
      <w:pPr>
        <w:jc w:val="both"/>
        <w:rPr>
          <w:rFonts w:cs="Times New Roman"/>
          <w:szCs w:val="24"/>
        </w:rPr>
      </w:pPr>
      <w:r w:rsidRPr="00582304">
        <w:rPr>
          <w:rFonts w:cs="Times New Roman" w:hint="eastAsia"/>
          <w:szCs w:val="24"/>
        </w:rPr>
        <w:t>而在每種群落假設下，樣本數的模擬次數為</w:t>
      </w:r>
      <w:r w:rsidRPr="00582304">
        <w:rPr>
          <w:rFonts w:cs="Times New Roman" w:hint="eastAsia"/>
          <w:szCs w:val="24"/>
        </w:rPr>
        <w:t xml:space="preserve"> </w:t>
      </w:r>
      <m:oMath>
        <m:r>
          <w:rPr>
            <w:rFonts w:ascii="Cambria Math" w:hAnsi="Cambria Math" w:cs="Times New Roman" w:hint="eastAsia"/>
            <w:szCs w:val="24"/>
          </w:rPr>
          <m:t xml:space="preserve">R= </m:t>
        </m:r>
      </m:oMath>
      <w:r w:rsidRPr="00582304">
        <w:rPr>
          <w:rFonts w:cs="Times New Roman" w:hint="eastAsia"/>
          <w:szCs w:val="24"/>
        </w:rPr>
        <w:t>1</w:t>
      </w:r>
      <w:r w:rsidRPr="00582304">
        <w:rPr>
          <w:rFonts w:cs="Times New Roman"/>
          <w:szCs w:val="24"/>
        </w:rPr>
        <w:t>0</w:t>
      </w:r>
      <w:r w:rsidRPr="00582304">
        <w:rPr>
          <w:rFonts w:cs="Times New Roman" w:hint="eastAsia"/>
          <w:szCs w:val="24"/>
        </w:rPr>
        <w:t>00</w:t>
      </w:r>
      <w:r w:rsidRPr="00582304">
        <w:rPr>
          <w:rFonts w:cs="Times New Roman" w:hint="eastAsia"/>
          <w:szCs w:val="24"/>
        </w:rPr>
        <w:t>次。</w:t>
      </w:r>
    </w:p>
    <w:p w14:paraId="2C418658" w14:textId="77777777" w:rsidR="00E5158D" w:rsidRPr="00582304" w:rsidRDefault="00E5158D" w:rsidP="00E5158D">
      <w:pPr>
        <w:widowControl/>
        <w:rPr>
          <w:rFonts w:cs="Times New Roman"/>
          <w:szCs w:val="24"/>
        </w:rPr>
      </w:pPr>
    </w:p>
    <w:p w14:paraId="68CBB1A9" w14:textId="77777777" w:rsidR="00E5158D" w:rsidRPr="00582304" w:rsidRDefault="00E5158D" w:rsidP="00E5158D">
      <w:pPr>
        <w:pStyle w:val="2"/>
      </w:pPr>
      <w:bookmarkStart w:id="274" w:name="_Toc163389349"/>
      <w:r w:rsidRPr="00582304">
        <w:rPr>
          <w:rFonts w:hint="eastAsia"/>
        </w:rPr>
        <w:t>表格中名詞定義</w:t>
      </w:r>
      <w:bookmarkEnd w:id="274"/>
    </w:p>
    <w:p w14:paraId="605EC65D" w14:textId="77777777" w:rsidR="00E5158D" w:rsidRDefault="00E5158D" w:rsidP="00E5158D">
      <w:pPr>
        <w:numPr>
          <w:ilvl w:val="0"/>
          <w:numId w:val="26"/>
        </w:numPr>
        <w:jc w:val="both"/>
        <w:rPr>
          <w:rFonts w:cs="Times New Roman"/>
          <w:szCs w:val="24"/>
        </w:rPr>
      </w:pPr>
      <w:r w:rsidRPr="00582304">
        <w:rPr>
          <w:rFonts w:cs="Times New Roman"/>
          <w:szCs w:val="24"/>
        </w:rPr>
        <w:t>q</w:t>
      </w:r>
      <w:r w:rsidRPr="00582304">
        <w:rPr>
          <w:rFonts w:cs="Times New Roman" w:hint="eastAsia"/>
          <w:szCs w:val="24"/>
        </w:rPr>
        <w:t>：為抽樣比例，</w:t>
      </w:r>
      <m:oMath>
        <m:r>
          <w:rPr>
            <w:rFonts w:ascii="Cambria Math" w:hAnsi="Cambria Math" w:cs="Times New Roman"/>
            <w:szCs w:val="24"/>
          </w:rPr>
          <m:t>q=</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num>
          <m:den>
            <m:sSub>
              <m:sSubPr>
                <m:ctrlPr>
                  <w:rPr>
                    <w:rFonts w:ascii="Cambria Math" w:hAnsi="Cambria Math" w:cs="Times New Roman"/>
                    <w:i/>
                    <w:szCs w:val="24"/>
                  </w:rPr>
                </m:ctrlPr>
              </m:sSubPr>
              <m:e>
                <m:r>
                  <w:rPr>
                    <w:rFonts w:ascii="Cambria Math" w:hAnsi="Cambria Math" w:cs="Times New Roman"/>
                    <w:szCs w:val="24"/>
                  </w:rPr>
                  <m:t>T</m:t>
                </m:r>
              </m:e>
              <m:sub>
                <m:r>
                  <w:rPr>
                    <w:rFonts w:ascii="Cambria Math" w:hAnsi="Cambria Math" w:cs="Times New Roman"/>
                    <w:szCs w:val="24"/>
                  </w:rPr>
                  <m:t>i</m:t>
                </m:r>
              </m:sub>
            </m:sSub>
          </m:den>
        </m:f>
      </m:oMath>
      <w:r w:rsidRPr="00582304">
        <w:rPr>
          <w:rFonts w:cs="Times New Roman" w:hint="eastAsia"/>
          <w:szCs w:val="24"/>
        </w:rPr>
        <w:t>。</w:t>
      </w:r>
    </w:p>
    <w:p w14:paraId="2EECDA05" w14:textId="77777777" w:rsidR="00E5158D" w:rsidRDefault="00E5158D" w:rsidP="00E5158D">
      <w:pPr>
        <w:numPr>
          <w:ilvl w:val="0"/>
          <w:numId w:val="26"/>
        </w:numPr>
        <w:jc w:val="both"/>
        <w:rPr>
          <w:rFonts w:cs="Times New Roman"/>
          <w:szCs w:val="24"/>
        </w:rPr>
      </w:pPr>
      <w:r>
        <w:rPr>
          <w:rFonts w:cs="Times New Roman" w:hint="eastAsia"/>
          <w:szCs w:val="24"/>
        </w:rPr>
        <w:t>Sample</w:t>
      </w:r>
      <w:r>
        <w:rPr>
          <w:rFonts w:cs="Times New Roman"/>
          <w:szCs w:val="24"/>
        </w:rPr>
        <w:t xml:space="preserve"> </w:t>
      </w:r>
      <w:r>
        <w:rPr>
          <w:rFonts w:cs="Times New Roman" w:hint="eastAsia"/>
          <w:szCs w:val="24"/>
        </w:rPr>
        <w:t>size</w:t>
      </w:r>
      <w:r>
        <w:rPr>
          <w:rFonts w:cs="Times New Roman" w:hint="eastAsia"/>
          <w:szCs w:val="24"/>
        </w:rPr>
        <w:t>：抽樣區塊數，</w:t>
      </w:r>
      <w:r>
        <w:rPr>
          <w:rFonts w:cs="Times New Roman"/>
          <w:szCs w:val="24"/>
        </w:rPr>
        <w:t>t</w:t>
      </w:r>
      <w:r>
        <w:rPr>
          <w:rFonts w:cs="Times New Roman" w:hint="eastAsia"/>
          <w:szCs w:val="24"/>
        </w:rPr>
        <w:t>。</w:t>
      </w:r>
    </w:p>
    <w:p w14:paraId="4F74AB70" w14:textId="77777777" w:rsidR="00E5158D" w:rsidRPr="00582304" w:rsidRDefault="00E5158D" w:rsidP="00E5158D">
      <w:pPr>
        <w:numPr>
          <w:ilvl w:val="0"/>
          <w:numId w:val="26"/>
        </w:numPr>
        <w:jc w:val="both"/>
        <w:rPr>
          <w:rFonts w:cs="Times New Roman"/>
          <w:szCs w:val="24"/>
        </w:rPr>
      </w:pPr>
      <w:r w:rsidRPr="00582304">
        <w:rPr>
          <w:szCs w:val="24"/>
        </w:rPr>
        <w:t>Estimator</w:t>
      </w:r>
      <w:r>
        <w:rPr>
          <w:rFonts w:hint="eastAsia"/>
          <w:szCs w:val="24"/>
        </w:rPr>
        <w:t>：所採用之估計方法。</w:t>
      </w:r>
    </w:p>
    <w:p w14:paraId="49E1B550" w14:textId="77777777" w:rsidR="00E5158D" w:rsidRPr="00582304" w:rsidRDefault="00E5158D" w:rsidP="00E5158D">
      <w:pPr>
        <w:numPr>
          <w:ilvl w:val="0"/>
          <w:numId w:val="26"/>
        </w:numPr>
        <w:jc w:val="both"/>
        <w:rPr>
          <w:rFonts w:cs="Times New Roman"/>
          <w:szCs w:val="24"/>
        </w:rPr>
      </w:pPr>
      <w:proofErr w:type="spellStart"/>
      <w:r w:rsidRPr="00582304">
        <w:rPr>
          <w:rFonts w:cs="Times New Roman" w:hint="eastAsia"/>
          <w:szCs w:val="24"/>
        </w:rPr>
        <w:t>O</w:t>
      </w:r>
      <w:r w:rsidRPr="00582304">
        <w:rPr>
          <w:rFonts w:cs="Times New Roman"/>
          <w:szCs w:val="24"/>
        </w:rPr>
        <w:t>bs</w:t>
      </w:r>
      <w:proofErr w:type="spellEnd"/>
      <w:r w:rsidRPr="00582304">
        <w:rPr>
          <w:rFonts w:cs="Times New Roman" w:hint="eastAsia"/>
          <w:szCs w:val="24"/>
        </w:rPr>
        <w:t>：兩樣本觀測到的共同物種。</w:t>
      </w:r>
    </w:p>
    <w:p w14:paraId="72F59ECB" w14:textId="77777777" w:rsidR="00E5158D" w:rsidRPr="00582304" w:rsidRDefault="00E5158D" w:rsidP="00E5158D">
      <w:pPr>
        <w:numPr>
          <w:ilvl w:val="0"/>
          <w:numId w:val="26"/>
        </w:numPr>
        <w:jc w:val="both"/>
        <w:rPr>
          <w:rFonts w:cs="Times New Roman"/>
          <w:szCs w:val="24"/>
        </w:rPr>
      </w:pPr>
      <w:r w:rsidRPr="00582304">
        <w:rPr>
          <w:rFonts w:cs="Times New Roman"/>
          <w:szCs w:val="24"/>
        </w:rPr>
        <w:t>AVG Estimate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次模擬之平均估計值。</w:t>
      </w:r>
    </w:p>
    <w:p w14:paraId="53D9BEB1" w14:textId="77777777" w:rsidR="00E5158D" w:rsidRPr="00582304" w:rsidRDefault="00E5158D" w:rsidP="00E5158D">
      <w:pPr>
        <w:numPr>
          <w:ilvl w:val="0"/>
          <w:numId w:val="26"/>
        </w:numPr>
        <w:jc w:val="both"/>
        <w:rPr>
          <w:rFonts w:cs="Times New Roman"/>
          <w:szCs w:val="24"/>
        </w:rPr>
      </w:pPr>
      <w:r w:rsidRPr="00582304">
        <w:rPr>
          <w:rFonts w:cs="Times New Roman"/>
          <w:szCs w:val="24"/>
        </w:rPr>
        <w:t>Bias</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次模擬之偏差</w:t>
      </w:r>
      <w:r w:rsidRPr="00582304">
        <w:rPr>
          <w:rFonts w:cs="Times New Roman" w:hint="eastAsia"/>
          <w:szCs w:val="24"/>
        </w:rPr>
        <w:t xml:space="preserve"> (bias)</w:t>
      </w:r>
      <w:r w:rsidRPr="00582304">
        <w:rPr>
          <w:rFonts w:cs="Times New Roman" w:hint="eastAsia"/>
          <w:szCs w:val="24"/>
        </w:rPr>
        <w:t>，</w:t>
      </w:r>
      <m:oMath>
        <m:r>
          <w:rPr>
            <w:rFonts w:ascii="Cambria Math" w:hAnsi="Cambria Math" w:cs="Times New Roman"/>
            <w:szCs w:val="24"/>
          </w:rPr>
          <m:t>bias=</m:t>
        </m:r>
        <m:sSub>
          <m:sSubPr>
            <m:ctrlPr>
              <w:rPr>
                <w:rFonts w:ascii="Cambria Math" w:hAnsi="Cambria Math" w:cs="Times New Roman"/>
                <w:i/>
                <w:szCs w:val="24"/>
              </w:rPr>
            </m:ctrlPr>
          </m:sSubPr>
          <m:e>
            <m:acc>
              <m:accPr>
                <m:ctrlPr>
                  <w:rPr>
                    <w:rFonts w:ascii="Cambria Math" w:hAnsi="Cambria Math" w:cs="Times New Roman"/>
                    <w:i/>
                    <w:szCs w:val="24"/>
                  </w:rPr>
                </m:ctrlPr>
              </m:accPr>
              <m:e>
                <m:r>
                  <w:rPr>
                    <w:rFonts w:ascii="Cambria Math" w:hAnsi="Cambria Math" w:cs="Times New Roman"/>
                    <w:szCs w:val="24"/>
                  </w:rPr>
                  <m:t>S</m:t>
                </m:r>
              </m:e>
            </m:acc>
          </m:e>
          <m:sub>
            <m:r>
              <w:rPr>
                <w:rFonts w:ascii="Cambria Math" w:hAnsi="Cambria Math" w:cs="Times New Roman"/>
                <w:szCs w:val="24"/>
              </w:rPr>
              <m:t>12</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12</m:t>
            </m:r>
          </m:sub>
        </m:sSub>
      </m:oMath>
      <w:r w:rsidRPr="00582304">
        <w:rPr>
          <w:rFonts w:cs="Times New Roman" w:hint="eastAsia"/>
          <w:szCs w:val="24"/>
        </w:rPr>
        <w:t>。</w:t>
      </w:r>
    </w:p>
    <w:p w14:paraId="63756A55" w14:textId="77777777" w:rsidR="00E5158D" w:rsidRPr="00582304" w:rsidRDefault="00E5158D" w:rsidP="00E5158D">
      <w:pPr>
        <w:numPr>
          <w:ilvl w:val="0"/>
          <w:numId w:val="26"/>
        </w:numPr>
        <w:jc w:val="both"/>
        <w:rPr>
          <w:rFonts w:cs="Times New Roman"/>
          <w:szCs w:val="24"/>
        </w:rPr>
      </w:pPr>
      <w:r w:rsidRPr="00582304">
        <w:rPr>
          <w:rFonts w:cs="Times New Roman"/>
          <w:szCs w:val="24"/>
        </w:rPr>
        <w:t>Sample SE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次模擬之樣本標準差。</w:t>
      </w:r>
    </w:p>
    <w:p w14:paraId="2A7D3D82" w14:textId="77777777" w:rsidR="00E5158D" w:rsidRPr="00582304" w:rsidRDefault="00E5158D" w:rsidP="00E5158D">
      <w:pPr>
        <w:numPr>
          <w:ilvl w:val="0"/>
          <w:numId w:val="26"/>
        </w:numPr>
        <w:jc w:val="both"/>
        <w:rPr>
          <w:rFonts w:cs="Times New Roman"/>
          <w:szCs w:val="24"/>
        </w:rPr>
      </w:pPr>
      <w:r w:rsidRPr="00582304">
        <w:rPr>
          <w:rFonts w:cs="Times New Roman"/>
          <w:szCs w:val="24"/>
        </w:rPr>
        <w:t>Est. SD</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次模擬之標準差估計值。</w:t>
      </w:r>
    </w:p>
    <w:p w14:paraId="21AD7D05" w14:textId="77777777" w:rsidR="00E5158D" w:rsidRPr="00582304" w:rsidRDefault="00E5158D" w:rsidP="00E5158D">
      <w:pPr>
        <w:numPr>
          <w:ilvl w:val="0"/>
          <w:numId w:val="26"/>
        </w:numPr>
        <w:jc w:val="both"/>
        <w:rPr>
          <w:rFonts w:cs="Times New Roman"/>
          <w:szCs w:val="24"/>
        </w:rPr>
      </w:pPr>
      <w:r w:rsidRPr="00582304">
        <w:rPr>
          <w:rFonts w:cs="Times New Roman"/>
          <w:szCs w:val="24"/>
        </w:rPr>
        <w:t>RMSE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次模擬估計量之樣本均方根誤差。</w:t>
      </w:r>
    </w:p>
    <w:p w14:paraId="17A1E5A9" w14:textId="77777777" w:rsidR="00E5158D" w:rsidRPr="00582304" w:rsidRDefault="00E5158D" w:rsidP="00E5158D">
      <w:pPr>
        <w:widowControl/>
        <w:numPr>
          <w:ilvl w:val="0"/>
          <w:numId w:val="26"/>
        </w:numPr>
        <w:jc w:val="both"/>
        <w:rPr>
          <w:rFonts w:cs="Times New Roman"/>
          <w:szCs w:val="24"/>
        </w:rPr>
      </w:pPr>
      <w:r w:rsidRPr="00582304">
        <w:rPr>
          <w:rFonts w:cs="Times New Roman"/>
          <w:szCs w:val="24"/>
        </w:rPr>
        <w:t>95% CI Coverage</w:t>
      </w:r>
      <w:r w:rsidRPr="00582304">
        <w:rPr>
          <w:rFonts w:cs="Times New Roman" w:hint="eastAsia"/>
          <w:szCs w:val="24"/>
        </w:rPr>
        <w:t>：</w:t>
      </w:r>
      <m:oMath>
        <m:r>
          <w:rPr>
            <w:rFonts w:ascii="Cambria Math" w:hAnsi="Cambria Math" w:cs="Times New Roman"/>
            <w:szCs w:val="24"/>
          </w:rPr>
          <m:t>R</m:t>
        </m:r>
        <m:r>
          <w:rPr>
            <w:rFonts w:ascii="Cambria Math" w:hAnsi="Cambria Math" w:cs="Times New Roman" w:hint="eastAsia"/>
            <w:szCs w:val="24"/>
          </w:rPr>
          <m:t xml:space="preserve"> </m:t>
        </m:r>
      </m:oMath>
      <w:r w:rsidRPr="00582304">
        <w:rPr>
          <w:rFonts w:cs="Times New Roman" w:hint="eastAsia"/>
          <w:szCs w:val="24"/>
        </w:rPr>
        <w:t>次模擬中理論值於信賴區間的比例。</w:t>
      </w:r>
    </w:p>
    <w:p w14:paraId="38F44AC1" w14:textId="77777777" w:rsidR="00E5158D" w:rsidRPr="00582304" w:rsidRDefault="00E5158D" w:rsidP="00E5158D">
      <w:pPr>
        <w:widowControl/>
        <w:rPr>
          <w:rFonts w:cs="Times New Roman"/>
          <w:szCs w:val="24"/>
        </w:rPr>
      </w:pPr>
      <w:r w:rsidRPr="00582304">
        <w:rPr>
          <w:rFonts w:cs="Times New Roman"/>
          <w:szCs w:val="24"/>
        </w:rPr>
        <w:br w:type="page"/>
      </w:r>
    </w:p>
    <w:p w14:paraId="0EE49719" w14:textId="77777777" w:rsidR="00E5158D" w:rsidRPr="00582304" w:rsidRDefault="00E5158D" w:rsidP="00E5158D">
      <w:pPr>
        <w:pStyle w:val="2"/>
      </w:pPr>
      <w:bookmarkStart w:id="275" w:name="_Toc163389350"/>
      <w:r w:rsidRPr="00582304">
        <w:rPr>
          <w:rFonts w:hint="eastAsia"/>
        </w:rPr>
        <w:lastRenderedPageBreak/>
        <w:t>取後放回的模擬結果</w:t>
      </w:r>
      <w:bookmarkEnd w:id="275"/>
    </w:p>
    <w:p w14:paraId="72854A68" w14:textId="77777777" w:rsidR="00E5158D" w:rsidRPr="008E5FEE" w:rsidRDefault="00E5158D" w:rsidP="00E5158D">
      <w:pPr>
        <w:ind w:firstLine="480"/>
        <w:jc w:val="both"/>
      </w:pPr>
      <w:r>
        <w:rPr>
          <w:rFonts w:hint="eastAsia"/>
        </w:rPr>
        <w:t>首先針對樣本涵蓋率進行計算，在多種組合模擬下，除了在樣本大小為</w:t>
      </w:r>
      <w:r>
        <w:rPr>
          <w:rFonts w:hint="eastAsia"/>
        </w:rPr>
        <w:t>10</w:t>
      </w:r>
      <w:r>
        <w:rPr>
          <w:rFonts w:hint="eastAsia"/>
        </w:rPr>
        <w:t>的情況底下，其餘樣本大小所所抽樣本，無論是在何種模型或模擬組合下，所估計之樣本涵蓋率皆大於</w:t>
      </w:r>
      <w:r>
        <w:t>0</w:t>
      </w:r>
      <w:r>
        <w:rPr>
          <w:rFonts w:hint="eastAsia"/>
        </w:rPr>
        <w:t>.95</w:t>
      </w:r>
      <w:r>
        <w:rPr>
          <w:rFonts w:hint="eastAsia"/>
        </w:rPr>
        <w:t>。</w:t>
      </w:r>
    </w:p>
    <w:p w14:paraId="7E847E0D" w14:textId="77777777" w:rsidR="00E5158D" w:rsidRDefault="00E5158D" w:rsidP="00E5158D">
      <w:pPr>
        <w:ind w:firstLine="480"/>
        <w:jc w:val="both"/>
      </w:pPr>
      <w:r>
        <w:rPr>
          <w:rFonts w:hint="eastAsia"/>
        </w:rPr>
        <w:t>且</w:t>
      </w:r>
      <w:r w:rsidRPr="00582304">
        <w:rPr>
          <w:rFonts w:hint="eastAsia"/>
        </w:rPr>
        <w:t>依據模擬結果可以得知，</w:t>
      </w:r>
      <w:r>
        <w:rPr>
          <w:rFonts w:hint="eastAsia"/>
        </w:rPr>
        <w:t>在</w:t>
      </w:r>
      <w:r w:rsidRPr="00582304">
        <w:rPr>
          <w:rFonts w:hint="eastAsia"/>
        </w:rPr>
        <w:t>第一種物種分配的假設下，在偏差的表現上，</w:t>
      </w:r>
      <w:r w:rsidRPr="00582304">
        <w:rPr>
          <w:rFonts w:hint="eastAsia"/>
          <w:color w:val="FF0000"/>
        </w:rPr>
        <w:t xml:space="preserve"> </w:t>
      </w:r>
      <w:r w:rsidRPr="00582304">
        <w:rPr>
          <w:rFonts w:hint="eastAsia"/>
        </w:rPr>
        <w:t>在四種模擬情況下，兩估計方法下所估計的群落共同種，皆有低估的情況發生。尤其在小樣本時，低估情況更加明顯。平均而言，在兩種估計方法的偏差結果中皆顯示，</w:t>
      </w:r>
      <w:r>
        <w:rPr>
          <w:rFonts w:hint="eastAsia"/>
          <w:i/>
          <w:iCs/>
        </w:rPr>
        <w:t>New</w:t>
      </w:r>
      <w:r w:rsidRPr="00582304">
        <w:rPr>
          <w:rFonts w:hint="eastAsia"/>
        </w:rPr>
        <w:t>所估計之群落共同種相較於原有的</w:t>
      </w:r>
      <w:r w:rsidRPr="00E320B5">
        <w:rPr>
          <w:rFonts w:hint="eastAsia"/>
          <w:i/>
          <w:iCs/>
        </w:rPr>
        <w:t>Pan</w:t>
      </w:r>
      <w:r w:rsidRPr="00582304">
        <w:rPr>
          <w:rFonts w:hint="eastAsia"/>
        </w:rPr>
        <w:t>方法，在偏差的估計表現上更為優秀。在樣本標準差</w:t>
      </w:r>
      <w:r w:rsidRPr="00582304">
        <w:rPr>
          <w:rFonts w:hint="eastAsia"/>
        </w:rPr>
        <w:t xml:space="preserve"> (</w:t>
      </w:r>
      <w:r w:rsidRPr="00582304">
        <w:rPr>
          <w:rFonts w:hint="eastAsia"/>
          <w:iCs/>
          <w:szCs w:val="24"/>
        </w:rPr>
        <w:t xml:space="preserve">Sample </w:t>
      </w:r>
      <w:r w:rsidRPr="00582304">
        <w:rPr>
          <w:iCs/>
          <w:szCs w:val="24"/>
        </w:rPr>
        <w:t>SE</w:t>
      </w:r>
      <w:r w:rsidRPr="00582304">
        <w:rPr>
          <w:rFonts w:hint="eastAsia"/>
        </w:rPr>
        <w:t xml:space="preserve">) </w:t>
      </w:r>
      <w:r w:rsidRPr="00582304">
        <w:rPr>
          <w:rFonts w:hint="eastAsia"/>
        </w:rPr>
        <w:t>以及平均標準差估計</w:t>
      </w:r>
      <w:r w:rsidRPr="00582304">
        <w:rPr>
          <w:rFonts w:hint="eastAsia"/>
        </w:rPr>
        <w:t xml:space="preserve"> (Es</w:t>
      </w:r>
      <w:r w:rsidRPr="00582304">
        <w:t xml:space="preserve">t. SD) </w:t>
      </w:r>
      <w:r w:rsidRPr="00582304">
        <w:rPr>
          <w:rFonts w:hint="eastAsia"/>
        </w:rPr>
        <w:t>的結果中，可以發現無論在何種模擬情形下兩種方法皆有低估的情況發生。然而，單憑偏差與標準差的估計的結果無法從中判定估計式的好壞，在評估一個估計方法的優劣之時，還需要考慮該估計量的準確度以及精確度。因此以</w:t>
      </w:r>
      <w:r w:rsidRPr="00582304">
        <w:rPr>
          <w:rFonts w:hint="eastAsia"/>
        </w:rPr>
        <w:t>RMSE</w:t>
      </w:r>
      <w:r w:rsidRPr="00582304">
        <w:rPr>
          <w:rFonts w:hint="eastAsia"/>
        </w:rPr>
        <w:t>作為衡量估計式好壞之準則。在</w:t>
      </w:r>
      <w:r w:rsidRPr="00582304">
        <w:rPr>
          <w:rFonts w:hint="eastAsia"/>
        </w:rPr>
        <w:t>RMSE</w:t>
      </w:r>
      <w:r w:rsidRPr="00582304">
        <w:rPr>
          <w:rFonts w:hint="eastAsia"/>
        </w:rPr>
        <w:t>的結果方面，在兩群落皆為小樣本時，</w:t>
      </w:r>
      <w:r>
        <w:rPr>
          <w:rFonts w:hint="eastAsia"/>
          <w:i/>
          <w:iCs/>
        </w:rPr>
        <w:t>New</w:t>
      </w:r>
      <w:r w:rsidRPr="00582304">
        <w:rPr>
          <w:rFonts w:hint="eastAsia"/>
        </w:rPr>
        <w:t>的表現較優秀。但在大樣本地抽樣下，</w:t>
      </w:r>
      <w:r w:rsidRPr="00E320B5">
        <w:rPr>
          <w:rFonts w:hint="eastAsia"/>
          <w:i/>
          <w:iCs/>
        </w:rPr>
        <w:t>Pa</w:t>
      </w:r>
      <w:r>
        <w:rPr>
          <w:rFonts w:hint="eastAsia"/>
          <w:i/>
          <w:iCs/>
        </w:rPr>
        <w:t>n</w:t>
      </w:r>
      <w:r w:rsidRPr="00582304">
        <w:rPr>
          <w:rFonts w:hint="eastAsia"/>
        </w:rPr>
        <w:t>的表現會略優於</w:t>
      </w:r>
      <w:r>
        <w:rPr>
          <w:rFonts w:hint="eastAsia"/>
          <w:i/>
          <w:iCs/>
        </w:rPr>
        <w:t>New</w:t>
      </w:r>
      <w:r w:rsidRPr="00582304">
        <w:rPr>
          <w:rFonts w:hint="eastAsia"/>
        </w:rPr>
        <w:t>。</w:t>
      </w:r>
      <w:r w:rsidRPr="00582304">
        <w:rPr>
          <w:rFonts w:hint="eastAsia"/>
        </w:rPr>
        <w:t xml:space="preserve"> </w:t>
      </w:r>
      <w:r w:rsidRPr="00582304">
        <w:rPr>
          <w:rFonts w:hint="eastAsia"/>
        </w:rPr>
        <w:t>另一方面，</w:t>
      </w:r>
      <w:r w:rsidRPr="00582304">
        <w:t>95%</w:t>
      </w:r>
      <w:r w:rsidRPr="00582304">
        <w:rPr>
          <w:rFonts w:hint="eastAsia"/>
        </w:rPr>
        <w:t>信賴區間涵蓋率也是能作為評估估計式優劣的標準之一。在</w:t>
      </w:r>
      <w:r w:rsidRPr="00582304">
        <w:t>95%</w:t>
      </w:r>
      <w:r w:rsidRPr="00582304">
        <w:rPr>
          <w:rFonts w:hint="eastAsia"/>
        </w:rPr>
        <w:t>信賴區間涵蓋率的結果中</w:t>
      </w:r>
      <w:r>
        <w:rPr>
          <w:rFonts w:hint="eastAsia"/>
          <w:i/>
          <w:iCs/>
        </w:rPr>
        <w:t>New</w:t>
      </w:r>
      <w:r w:rsidRPr="00582304">
        <w:rPr>
          <w:rFonts w:hint="eastAsia"/>
        </w:rPr>
        <w:t>的結果皆略優於</w:t>
      </w:r>
      <w:r w:rsidRPr="00E320B5">
        <w:rPr>
          <w:rFonts w:hint="eastAsia"/>
          <w:i/>
          <w:iCs/>
        </w:rPr>
        <w:t>Pan</w:t>
      </w:r>
      <w:r w:rsidRPr="00582304">
        <w:rPr>
          <w:rFonts w:hint="eastAsia"/>
        </w:rPr>
        <w:t>。</w:t>
      </w:r>
    </w:p>
    <w:p w14:paraId="3BE4A5BE" w14:textId="77777777" w:rsidR="00E5158D" w:rsidRDefault="00E5158D" w:rsidP="00E5158D">
      <w:pPr>
        <w:ind w:firstLine="480"/>
        <w:jc w:val="both"/>
      </w:pPr>
      <w:r>
        <w:rPr>
          <w:rFonts w:hint="eastAsia"/>
        </w:rPr>
        <w:t>在第二種與第三種物種分配的假設下，所進行的模擬結果，無論是在何種估計值的結果，皆與</w:t>
      </w:r>
      <w:r w:rsidRPr="00582304">
        <w:rPr>
          <w:rFonts w:hint="eastAsia"/>
        </w:rPr>
        <w:t>第一種物種分配的假設</w:t>
      </w:r>
      <w:r>
        <w:rPr>
          <w:rFonts w:hint="eastAsia"/>
        </w:rPr>
        <w:t>並無太大的差異。此外，針對第四種物種的假設下，無論是在觀測物種或是平均的估計結果上，相較於第一種假設在</w:t>
      </w:r>
      <w:r>
        <w:rPr>
          <w:rFonts w:hint="eastAsia"/>
          <w:i/>
          <w:iCs/>
        </w:rPr>
        <w:t>New</w:t>
      </w:r>
      <w:r>
        <w:rPr>
          <w:rFonts w:hint="eastAsia"/>
        </w:rPr>
        <w:t>的估計下，雖然也具有較小的偏差，但會有高估的情況發生；在</w:t>
      </w:r>
      <w:r>
        <w:rPr>
          <w:rFonts w:hint="eastAsia"/>
        </w:rPr>
        <w:t>RMSE</w:t>
      </w:r>
      <w:r>
        <w:rPr>
          <w:rFonts w:hint="eastAsia"/>
        </w:rPr>
        <w:t>的表現上，</w:t>
      </w:r>
      <w:r>
        <w:rPr>
          <w:rFonts w:hint="eastAsia"/>
          <w:i/>
          <w:iCs/>
        </w:rPr>
        <w:t>New</w:t>
      </w:r>
      <w:r w:rsidRPr="00936449">
        <w:rPr>
          <w:rFonts w:hint="eastAsia"/>
        </w:rPr>
        <w:t>的</w:t>
      </w:r>
      <w:r>
        <w:rPr>
          <w:rFonts w:hint="eastAsia"/>
        </w:rPr>
        <w:t>估計也獲得較差的結果；同時，隨著樣本數的增加，在</w:t>
      </w:r>
      <w:r w:rsidRPr="00582304">
        <w:t>95%</w:t>
      </w:r>
      <w:r w:rsidRPr="00582304">
        <w:rPr>
          <w:rFonts w:hint="eastAsia"/>
        </w:rPr>
        <w:t>信賴區間涵蓋率</w:t>
      </w:r>
      <w:r>
        <w:rPr>
          <w:rFonts w:hint="eastAsia"/>
        </w:rPr>
        <w:t>的結果反而下降。</w:t>
      </w:r>
    </w:p>
    <w:p w14:paraId="4DB74EF4" w14:textId="77777777" w:rsidR="00E5158D" w:rsidRPr="00E11344" w:rsidRDefault="00E5158D" w:rsidP="00E5158D">
      <w:pPr>
        <w:ind w:firstLine="480"/>
        <w:jc w:val="both"/>
      </w:pPr>
      <w:r w:rsidRPr="00582304">
        <w:rPr>
          <w:rFonts w:hint="eastAsia"/>
        </w:rPr>
        <w:t>綜上所述，在評估</w:t>
      </w:r>
      <w:r>
        <w:rPr>
          <w:rFonts w:hint="eastAsia"/>
        </w:rPr>
        <w:t>各項模擬與</w:t>
      </w:r>
      <w:r w:rsidRPr="00582304">
        <w:rPr>
          <w:rFonts w:hint="eastAsia"/>
        </w:rPr>
        <w:t>所有指標之後，本文所提出</w:t>
      </w:r>
      <w:r>
        <w:rPr>
          <w:rFonts w:hint="eastAsia"/>
          <w:i/>
          <w:iCs/>
        </w:rPr>
        <w:t>New</w:t>
      </w:r>
      <w:r w:rsidRPr="00582304">
        <w:rPr>
          <w:rFonts w:hint="eastAsia"/>
        </w:rPr>
        <w:t>估計方式的表現普遍優於</w:t>
      </w:r>
      <w:r w:rsidRPr="00E320B5">
        <w:rPr>
          <w:rFonts w:hint="eastAsia"/>
          <w:i/>
          <w:iCs/>
        </w:rPr>
        <w:t>Pan</w:t>
      </w:r>
      <w:r w:rsidRPr="00582304">
        <w:rPr>
          <w:rFonts w:hint="eastAsia"/>
        </w:rPr>
        <w:t>對於兩群落共同種的估計結果。</w:t>
      </w:r>
      <w:r>
        <w:rPr>
          <w:rFonts w:hint="eastAsia"/>
        </w:rPr>
        <w:t>且在目標區塊數以及共同物種數的真值皆為相同的情況底下，群落中的特有種數量並不會影響共同物種數</w:t>
      </w:r>
      <w:r>
        <w:rPr>
          <w:rFonts w:hint="eastAsia"/>
        </w:rPr>
        <w:lastRenderedPageBreak/>
        <w:t>的估計結果。但當目標區塊與抽樣區塊不相同時，則會影響到估計式的表現結果。</w:t>
      </w:r>
    </w:p>
    <w:p w14:paraId="0C5CB3D2" w14:textId="56C7A303" w:rsidR="00E5158D" w:rsidRPr="00DF5744" w:rsidRDefault="00E5158D" w:rsidP="00E5158D">
      <w:pPr>
        <w:keepNext/>
        <w:spacing w:line="240" w:lineRule="auto"/>
        <w:ind w:leftChars="-295" w:left="-708" w:rightChars="-142" w:right="-341"/>
        <w:jc w:val="both"/>
        <w:rPr>
          <w:rFonts w:cs="Times New Roman"/>
          <w:sz w:val="20"/>
          <w:szCs w:val="20"/>
        </w:rPr>
      </w:pPr>
      <w:r w:rsidRPr="00DF5744">
        <w:rPr>
          <w:sz w:val="20"/>
          <w:szCs w:val="20"/>
        </w:rPr>
        <w:t xml:space="preserve"> </w:t>
      </w:r>
      <w:bookmarkStart w:id="276" w:name="_Toc163389717"/>
      <w:bookmarkStart w:id="277" w:name="_Toc163389934"/>
      <w:r w:rsidRPr="00DF5744">
        <w:rPr>
          <w:sz w:val="20"/>
          <w:szCs w:val="20"/>
        </w:rPr>
        <w:t xml:space="preserve">Table </w:t>
      </w:r>
      <w:r>
        <w:rPr>
          <w:sz w:val="20"/>
          <w:szCs w:val="20"/>
        </w:rPr>
        <w:fldChar w:fldCharType="begin"/>
      </w:r>
      <w:r>
        <w:rPr>
          <w:sz w:val="20"/>
          <w:szCs w:val="20"/>
        </w:rPr>
        <w:instrText xml:space="preserve"> STYLEREF 1 \s </w:instrText>
      </w:r>
      <w:r>
        <w:rPr>
          <w:sz w:val="20"/>
          <w:szCs w:val="20"/>
        </w:rPr>
        <w:fldChar w:fldCharType="separate"/>
      </w:r>
      <w:r w:rsidR="009D47CB">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Table \* ARABIC \s 1 </w:instrText>
      </w:r>
      <w:r>
        <w:rPr>
          <w:sz w:val="20"/>
          <w:szCs w:val="20"/>
        </w:rPr>
        <w:fldChar w:fldCharType="separate"/>
      </w:r>
      <w:r w:rsidR="009D47CB">
        <w:rPr>
          <w:noProof/>
          <w:sz w:val="20"/>
          <w:szCs w:val="20"/>
        </w:rPr>
        <w:t>1</w:t>
      </w:r>
      <w:r>
        <w:rPr>
          <w:sz w:val="20"/>
          <w:szCs w:val="20"/>
        </w:rPr>
        <w:fldChar w:fldCharType="end"/>
      </w:r>
      <w:r w:rsidRPr="008E12A9">
        <w:rPr>
          <w:rFonts w:hint="eastAsia"/>
          <w:sz w:val="20"/>
          <w:szCs w:val="20"/>
        </w:rPr>
        <w:t>取後放回的抽樣方式在第</w:t>
      </w:r>
      <w:r>
        <w:rPr>
          <w:rFonts w:hint="eastAsia"/>
          <w:sz w:val="20"/>
          <w:szCs w:val="20"/>
        </w:rPr>
        <w:t>一</w:t>
      </w:r>
      <w:r w:rsidRPr="008E12A9">
        <w:rPr>
          <w:rFonts w:hint="eastAsia"/>
          <w:sz w:val="20"/>
          <w:szCs w:val="20"/>
        </w:rPr>
        <w:t>種物種與區塊假設下，</w:t>
      </w:r>
      <w:r w:rsidRPr="00DF5744">
        <w:rPr>
          <w:rFonts w:cs="Times New Roman" w:hint="eastAsia"/>
          <w:sz w:val="20"/>
          <w:szCs w:val="20"/>
        </w:rPr>
        <w:t>群落一為同質模型，群落二為</w:t>
      </w:r>
      <w:r w:rsidRPr="00DF5744">
        <w:rPr>
          <w:rFonts w:cs="Times New Roman" w:hint="eastAsia"/>
          <w:sz w:val="20"/>
          <w:szCs w:val="20"/>
        </w:rPr>
        <w:t>B</w:t>
      </w:r>
      <w:r w:rsidRPr="00DF5744">
        <w:rPr>
          <w:rFonts w:cs="Times New Roman"/>
          <w:sz w:val="20"/>
          <w:szCs w:val="20"/>
        </w:rPr>
        <w:t>roken-stick</w:t>
      </w:r>
      <w:r w:rsidRPr="00DF5744">
        <w:rPr>
          <w:rFonts w:cs="Times New Roman" w:hint="eastAsia"/>
          <w:sz w:val="20"/>
          <w:szCs w:val="20"/>
        </w:rPr>
        <w:t>模型之情況下的估計結果。</w:t>
      </w:r>
      <w:bookmarkEnd w:id="276"/>
      <w:bookmarkEnd w:id="27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56DDDFD4" w14:textId="77777777" w:rsidTr="004147BE">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B6B3636" w14:textId="77777777" w:rsidR="00E5158D" w:rsidRPr="00582304" w:rsidRDefault="00E5158D" w:rsidP="008B57D8">
            <w:pPr>
              <w:rPr>
                <w:iCs/>
                <w:szCs w:val="24"/>
              </w:rPr>
            </w:pPr>
            <w:r w:rsidRPr="00582304">
              <w:rPr>
                <w:iCs/>
                <w:szCs w:val="24"/>
              </w:rPr>
              <w:t>Sample size</w:t>
            </w:r>
          </w:p>
        </w:tc>
        <w:tc>
          <w:tcPr>
            <w:tcW w:w="1274" w:type="dxa"/>
          </w:tcPr>
          <w:p w14:paraId="3B0B94ED" w14:textId="77777777" w:rsidR="00E5158D" w:rsidRPr="00582304" w:rsidRDefault="00E5158D" w:rsidP="008B57D8">
            <w:pPr>
              <w:rPr>
                <w:iCs/>
                <w:szCs w:val="24"/>
              </w:rPr>
            </w:pPr>
            <w:r w:rsidRPr="00582304">
              <w:rPr>
                <w:szCs w:val="24"/>
              </w:rPr>
              <w:t>Estimator</w:t>
            </w:r>
          </w:p>
        </w:tc>
        <w:tc>
          <w:tcPr>
            <w:tcW w:w="997" w:type="dxa"/>
            <w:noWrap/>
            <w:hideMark/>
          </w:tcPr>
          <w:p w14:paraId="465D23BC"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E30C2C1"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FAC4FB0"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0079EA3C"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601BA45C"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F7D4FD7" w14:textId="77777777" w:rsidR="00E5158D" w:rsidRPr="00582304" w:rsidRDefault="00E5158D" w:rsidP="008B57D8">
            <w:pPr>
              <w:rPr>
                <w:iCs/>
                <w:szCs w:val="24"/>
              </w:rPr>
            </w:pPr>
            <w:r w:rsidRPr="00582304">
              <w:rPr>
                <w:rFonts w:hint="eastAsia"/>
                <w:iCs/>
                <w:szCs w:val="24"/>
              </w:rPr>
              <w:t>RMSE</w:t>
            </w:r>
          </w:p>
        </w:tc>
        <w:tc>
          <w:tcPr>
            <w:tcW w:w="1278" w:type="dxa"/>
          </w:tcPr>
          <w:p w14:paraId="256CB80F"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20FD3DEA" w14:textId="77777777" w:rsidTr="004147BE">
        <w:trPr>
          <w:trHeight w:val="324"/>
        </w:trPr>
        <w:tc>
          <w:tcPr>
            <w:tcW w:w="997" w:type="dxa"/>
            <w:vMerge w:val="restart"/>
            <w:noWrap/>
            <w:hideMark/>
          </w:tcPr>
          <w:p w14:paraId="18E0B3B1" w14:textId="77777777" w:rsidR="00E5158D" w:rsidRPr="00582304" w:rsidRDefault="00E5158D" w:rsidP="008B57D8">
            <w:pPr>
              <w:rPr>
                <w:iCs/>
                <w:szCs w:val="24"/>
              </w:rPr>
            </w:pPr>
            <w:r w:rsidRPr="00582304">
              <w:rPr>
                <w:iCs/>
                <w:szCs w:val="24"/>
              </w:rPr>
              <w:t>10</w:t>
            </w:r>
          </w:p>
        </w:tc>
        <w:tc>
          <w:tcPr>
            <w:tcW w:w="1274" w:type="dxa"/>
          </w:tcPr>
          <w:p w14:paraId="7F5A4173"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48DC2CD" w14:textId="77777777" w:rsidR="00E5158D" w:rsidRPr="00582304" w:rsidRDefault="00E5158D" w:rsidP="008B57D8">
            <w:pPr>
              <w:rPr>
                <w:iCs/>
                <w:szCs w:val="24"/>
              </w:rPr>
            </w:pPr>
            <w:r w:rsidRPr="00582304">
              <w:rPr>
                <w:rFonts w:hint="eastAsia"/>
                <w:color w:val="000000"/>
              </w:rPr>
              <w:t>125.12</w:t>
            </w:r>
          </w:p>
        </w:tc>
        <w:tc>
          <w:tcPr>
            <w:tcW w:w="1084" w:type="dxa"/>
            <w:noWrap/>
          </w:tcPr>
          <w:p w14:paraId="0D770D37" w14:textId="77777777" w:rsidR="00E5158D" w:rsidRPr="00582304" w:rsidRDefault="00E5158D" w:rsidP="008B57D8">
            <w:pPr>
              <w:rPr>
                <w:iCs/>
                <w:szCs w:val="24"/>
              </w:rPr>
            </w:pPr>
            <w:r w:rsidRPr="00582304">
              <w:rPr>
                <w:rFonts w:hint="eastAsia"/>
                <w:color w:val="000000"/>
              </w:rPr>
              <w:t>270.79</w:t>
            </w:r>
          </w:p>
        </w:tc>
        <w:tc>
          <w:tcPr>
            <w:tcW w:w="1085" w:type="dxa"/>
            <w:noWrap/>
          </w:tcPr>
          <w:p w14:paraId="2B42A92F" w14:textId="77777777" w:rsidR="00E5158D" w:rsidRPr="00582304" w:rsidRDefault="00E5158D" w:rsidP="008B57D8">
            <w:pPr>
              <w:rPr>
                <w:iCs/>
                <w:szCs w:val="24"/>
              </w:rPr>
            </w:pPr>
            <w:r w:rsidRPr="00582304">
              <w:rPr>
                <w:rFonts w:hint="eastAsia"/>
                <w:color w:val="000000"/>
              </w:rPr>
              <w:t>-29.21</w:t>
            </w:r>
          </w:p>
        </w:tc>
        <w:tc>
          <w:tcPr>
            <w:tcW w:w="1089" w:type="dxa"/>
            <w:noWrap/>
          </w:tcPr>
          <w:p w14:paraId="37613E60" w14:textId="77777777" w:rsidR="00E5158D" w:rsidRPr="00582304" w:rsidRDefault="00E5158D" w:rsidP="008B57D8">
            <w:pPr>
              <w:rPr>
                <w:iCs/>
                <w:szCs w:val="24"/>
              </w:rPr>
            </w:pPr>
            <w:r w:rsidRPr="00582304">
              <w:rPr>
                <w:rFonts w:hint="eastAsia"/>
                <w:color w:val="000000"/>
              </w:rPr>
              <w:t>61.1</w:t>
            </w:r>
          </w:p>
        </w:tc>
        <w:tc>
          <w:tcPr>
            <w:tcW w:w="992" w:type="dxa"/>
            <w:noWrap/>
          </w:tcPr>
          <w:p w14:paraId="28A2BB99" w14:textId="77777777" w:rsidR="00E5158D" w:rsidRPr="00582304" w:rsidRDefault="00E5158D" w:rsidP="008B57D8">
            <w:pPr>
              <w:rPr>
                <w:iCs/>
                <w:szCs w:val="24"/>
              </w:rPr>
            </w:pPr>
            <w:r w:rsidRPr="00582304">
              <w:rPr>
                <w:rFonts w:hint="eastAsia"/>
                <w:color w:val="000000"/>
              </w:rPr>
              <w:t>46.64</w:t>
            </w:r>
          </w:p>
        </w:tc>
        <w:tc>
          <w:tcPr>
            <w:tcW w:w="990" w:type="dxa"/>
            <w:noWrap/>
          </w:tcPr>
          <w:p w14:paraId="0603A471" w14:textId="77777777" w:rsidR="00E5158D" w:rsidRPr="00582304" w:rsidRDefault="00E5158D" w:rsidP="008B57D8">
            <w:pPr>
              <w:rPr>
                <w:iCs/>
                <w:szCs w:val="24"/>
              </w:rPr>
            </w:pPr>
            <w:r w:rsidRPr="00582304">
              <w:rPr>
                <w:rFonts w:hint="eastAsia"/>
                <w:color w:val="000000"/>
              </w:rPr>
              <w:t>67.69</w:t>
            </w:r>
          </w:p>
        </w:tc>
        <w:tc>
          <w:tcPr>
            <w:tcW w:w="1278" w:type="dxa"/>
          </w:tcPr>
          <w:p w14:paraId="54C83DF2" w14:textId="77777777" w:rsidR="00E5158D" w:rsidRPr="00582304" w:rsidRDefault="00E5158D" w:rsidP="008B57D8">
            <w:pPr>
              <w:rPr>
                <w:color w:val="FF0000"/>
                <w:szCs w:val="24"/>
              </w:rPr>
            </w:pPr>
            <w:r w:rsidRPr="00582304">
              <w:rPr>
                <w:rFonts w:hint="eastAsia"/>
                <w:color w:val="000000"/>
              </w:rPr>
              <w:t>0.86</w:t>
            </w:r>
          </w:p>
        </w:tc>
      </w:tr>
      <w:tr w:rsidR="00E5158D" w:rsidRPr="00582304" w14:paraId="2CC7DC74" w14:textId="77777777" w:rsidTr="004147BE">
        <w:trPr>
          <w:trHeight w:val="324"/>
        </w:trPr>
        <w:tc>
          <w:tcPr>
            <w:tcW w:w="997" w:type="dxa"/>
            <w:vMerge/>
            <w:hideMark/>
          </w:tcPr>
          <w:p w14:paraId="2E3CFB0C" w14:textId="77777777" w:rsidR="00E5158D" w:rsidRPr="00582304" w:rsidRDefault="00E5158D" w:rsidP="008B57D8">
            <w:pPr>
              <w:rPr>
                <w:iCs/>
                <w:szCs w:val="24"/>
              </w:rPr>
            </w:pPr>
          </w:p>
        </w:tc>
        <w:tc>
          <w:tcPr>
            <w:tcW w:w="1274" w:type="dxa"/>
          </w:tcPr>
          <w:p w14:paraId="7477C84F"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324C6D72" w14:textId="77777777" w:rsidR="00E5158D" w:rsidRPr="00582304" w:rsidRDefault="00E5158D" w:rsidP="008B57D8">
            <w:pPr>
              <w:rPr>
                <w:iCs/>
                <w:szCs w:val="24"/>
              </w:rPr>
            </w:pPr>
          </w:p>
        </w:tc>
        <w:tc>
          <w:tcPr>
            <w:tcW w:w="1084" w:type="dxa"/>
            <w:noWrap/>
          </w:tcPr>
          <w:p w14:paraId="390F73E0" w14:textId="77777777" w:rsidR="00E5158D" w:rsidRPr="00582304" w:rsidRDefault="00E5158D" w:rsidP="008B57D8">
            <w:pPr>
              <w:rPr>
                <w:iCs/>
                <w:szCs w:val="24"/>
              </w:rPr>
            </w:pPr>
            <w:r w:rsidRPr="00582304">
              <w:rPr>
                <w:rFonts w:hint="eastAsia"/>
                <w:color w:val="000000"/>
              </w:rPr>
              <w:t>246.81</w:t>
            </w:r>
          </w:p>
        </w:tc>
        <w:tc>
          <w:tcPr>
            <w:tcW w:w="1085" w:type="dxa"/>
            <w:noWrap/>
          </w:tcPr>
          <w:p w14:paraId="20DD1A77" w14:textId="77777777" w:rsidR="00E5158D" w:rsidRPr="00582304" w:rsidRDefault="00E5158D" w:rsidP="008B57D8">
            <w:pPr>
              <w:rPr>
                <w:iCs/>
                <w:szCs w:val="24"/>
              </w:rPr>
            </w:pPr>
            <w:r w:rsidRPr="00582304">
              <w:rPr>
                <w:rFonts w:hint="eastAsia"/>
                <w:color w:val="000000"/>
              </w:rPr>
              <w:t>-53.19</w:t>
            </w:r>
          </w:p>
        </w:tc>
        <w:tc>
          <w:tcPr>
            <w:tcW w:w="1089" w:type="dxa"/>
            <w:noWrap/>
          </w:tcPr>
          <w:p w14:paraId="5D4D02A6" w14:textId="77777777" w:rsidR="00E5158D" w:rsidRPr="00582304" w:rsidRDefault="00E5158D" w:rsidP="008B57D8">
            <w:pPr>
              <w:rPr>
                <w:iCs/>
                <w:szCs w:val="24"/>
              </w:rPr>
            </w:pPr>
            <w:r w:rsidRPr="00582304">
              <w:rPr>
                <w:rFonts w:hint="eastAsia"/>
                <w:color w:val="000000"/>
              </w:rPr>
              <w:t>40.24</w:t>
            </w:r>
          </w:p>
        </w:tc>
        <w:tc>
          <w:tcPr>
            <w:tcW w:w="992" w:type="dxa"/>
            <w:noWrap/>
          </w:tcPr>
          <w:p w14:paraId="6E6B75B7" w14:textId="77777777" w:rsidR="00E5158D" w:rsidRPr="00582304" w:rsidRDefault="00E5158D" w:rsidP="008B57D8">
            <w:pPr>
              <w:rPr>
                <w:iCs/>
                <w:szCs w:val="24"/>
              </w:rPr>
            </w:pPr>
            <w:r w:rsidRPr="00582304">
              <w:rPr>
                <w:rFonts w:hint="eastAsia"/>
                <w:color w:val="000000"/>
              </w:rPr>
              <w:t>27.93</w:t>
            </w:r>
          </w:p>
        </w:tc>
        <w:tc>
          <w:tcPr>
            <w:tcW w:w="990" w:type="dxa"/>
            <w:noWrap/>
          </w:tcPr>
          <w:p w14:paraId="2B8FDE66" w14:textId="77777777" w:rsidR="00E5158D" w:rsidRPr="00582304" w:rsidRDefault="00E5158D" w:rsidP="008B57D8">
            <w:pPr>
              <w:rPr>
                <w:iCs/>
                <w:szCs w:val="24"/>
              </w:rPr>
            </w:pPr>
            <w:r w:rsidRPr="00582304">
              <w:rPr>
                <w:rFonts w:hint="eastAsia"/>
                <w:color w:val="000000"/>
              </w:rPr>
              <w:t>66.68</w:t>
            </w:r>
          </w:p>
        </w:tc>
        <w:tc>
          <w:tcPr>
            <w:tcW w:w="1278" w:type="dxa"/>
          </w:tcPr>
          <w:p w14:paraId="4953BEB4" w14:textId="77777777" w:rsidR="00E5158D" w:rsidRPr="00582304" w:rsidRDefault="00E5158D" w:rsidP="008B57D8">
            <w:pPr>
              <w:rPr>
                <w:color w:val="FF0000"/>
                <w:szCs w:val="24"/>
              </w:rPr>
            </w:pPr>
            <w:r w:rsidRPr="00582304">
              <w:rPr>
                <w:rFonts w:hint="eastAsia"/>
                <w:color w:val="000000"/>
              </w:rPr>
              <w:t>0.82</w:t>
            </w:r>
          </w:p>
        </w:tc>
      </w:tr>
      <w:tr w:rsidR="00E5158D" w:rsidRPr="00582304" w14:paraId="7C875A7A" w14:textId="77777777" w:rsidTr="004147BE">
        <w:trPr>
          <w:trHeight w:val="324"/>
        </w:trPr>
        <w:tc>
          <w:tcPr>
            <w:tcW w:w="997" w:type="dxa"/>
            <w:vMerge w:val="restart"/>
            <w:noWrap/>
          </w:tcPr>
          <w:p w14:paraId="0A61188C" w14:textId="77777777" w:rsidR="00E5158D" w:rsidRPr="00582304" w:rsidRDefault="00E5158D" w:rsidP="008B57D8">
            <w:pPr>
              <w:rPr>
                <w:iCs/>
                <w:szCs w:val="24"/>
              </w:rPr>
            </w:pPr>
            <w:r w:rsidRPr="00582304">
              <w:rPr>
                <w:iCs/>
                <w:szCs w:val="24"/>
              </w:rPr>
              <w:t>30</w:t>
            </w:r>
          </w:p>
        </w:tc>
        <w:tc>
          <w:tcPr>
            <w:tcW w:w="1274" w:type="dxa"/>
          </w:tcPr>
          <w:p w14:paraId="49F7747F"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53D0A79" w14:textId="77777777" w:rsidR="00E5158D" w:rsidRPr="00582304" w:rsidRDefault="00E5158D" w:rsidP="008B57D8">
            <w:pPr>
              <w:rPr>
                <w:iCs/>
                <w:szCs w:val="24"/>
              </w:rPr>
            </w:pPr>
            <w:r w:rsidRPr="00582304">
              <w:rPr>
                <w:rFonts w:hint="eastAsia"/>
                <w:color w:val="000000"/>
              </w:rPr>
              <w:t>240.32</w:t>
            </w:r>
          </w:p>
        </w:tc>
        <w:tc>
          <w:tcPr>
            <w:tcW w:w="1084" w:type="dxa"/>
            <w:noWrap/>
          </w:tcPr>
          <w:p w14:paraId="01C791BD" w14:textId="77777777" w:rsidR="00E5158D" w:rsidRPr="00582304" w:rsidRDefault="00E5158D" w:rsidP="008B57D8">
            <w:pPr>
              <w:rPr>
                <w:iCs/>
                <w:szCs w:val="24"/>
              </w:rPr>
            </w:pPr>
            <w:r w:rsidRPr="00582304">
              <w:rPr>
                <w:rFonts w:hint="eastAsia"/>
                <w:color w:val="000000"/>
              </w:rPr>
              <w:t>287.18</w:t>
            </w:r>
          </w:p>
        </w:tc>
        <w:tc>
          <w:tcPr>
            <w:tcW w:w="1085" w:type="dxa"/>
            <w:noWrap/>
          </w:tcPr>
          <w:p w14:paraId="602EA19A" w14:textId="77777777" w:rsidR="00E5158D" w:rsidRPr="00582304" w:rsidRDefault="00E5158D" w:rsidP="008B57D8">
            <w:pPr>
              <w:rPr>
                <w:iCs/>
                <w:szCs w:val="24"/>
              </w:rPr>
            </w:pPr>
            <w:r w:rsidRPr="00582304">
              <w:rPr>
                <w:rFonts w:hint="eastAsia"/>
                <w:color w:val="000000"/>
              </w:rPr>
              <w:t>-12.82</w:t>
            </w:r>
          </w:p>
        </w:tc>
        <w:tc>
          <w:tcPr>
            <w:tcW w:w="1089" w:type="dxa"/>
            <w:noWrap/>
          </w:tcPr>
          <w:p w14:paraId="77FA75A6" w14:textId="77777777" w:rsidR="00E5158D" w:rsidRPr="00582304" w:rsidRDefault="00E5158D" w:rsidP="008B57D8">
            <w:pPr>
              <w:rPr>
                <w:iCs/>
                <w:szCs w:val="24"/>
              </w:rPr>
            </w:pPr>
            <w:r w:rsidRPr="00582304">
              <w:rPr>
                <w:rFonts w:hint="eastAsia"/>
                <w:color w:val="000000"/>
              </w:rPr>
              <w:t>19.64</w:t>
            </w:r>
          </w:p>
        </w:tc>
        <w:tc>
          <w:tcPr>
            <w:tcW w:w="992" w:type="dxa"/>
            <w:noWrap/>
          </w:tcPr>
          <w:p w14:paraId="5E8056F1" w14:textId="77777777" w:rsidR="00E5158D" w:rsidRPr="00582304" w:rsidRDefault="00E5158D" w:rsidP="008B57D8">
            <w:pPr>
              <w:rPr>
                <w:iCs/>
                <w:szCs w:val="24"/>
              </w:rPr>
            </w:pPr>
            <w:r w:rsidRPr="00582304">
              <w:rPr>
                <w:rFonts w:hint="eastAsia"/>
                <w:color w:val="000000"/>
              </w:rPr>
              <w:t>18.34</w:t>
            </w:r>
          </w:p>
        </w:tc>
        <w:tc>
          <w:tcPr>
            <w:tcW w:w="990" w:type="dxa"/>
            <w:noWrap/>
          </w:tcPr>
          <w:p w14:paraId="7C943C48" w14:textId="77777777" w:rsidR="00E5158D" w:rsidRPr="00582304" w:rsidRDefault="00E5158D" w:rsidP="008B57D8">
            <w:pPr>
              <w:rPr>
                <w:iCs/>
                <w:szCs w:val="24"/>
              </w:rPr>
            </w:pPr>
            <w:r w:rsidRPr="00582304">
              <w:rPr>
                <w:rFonts w:hint="eastAsia"/>
                <w:color w:val="000000"/>
              </w:rPr>
              <w:t>23.44</w:t>
            </w:r>
          </w:p>
        </w:tc>
        <w:tc>
          <w:tcPr>
            <w:tcW w:w="1278" w:type="dxa"/>
          </w:tcPr>
          <w:p w14:paraId="5DD9831A" w14:textId="77777777" w:rsidR="00E5158D" w:rsidRPr="00582304" w:rsidRDefault="00E5158D" w:rsidP="008B57D8">
            <w:pPr>
              <w:rPr>
                <w:color w:val="000000"/>
                <w:szCs w:val="24"/>
              </w:rPr>
            </w:pPr>
            <w:r w:rsidRPr="00582304">
              <w:rPr>
                <w:rFonts w:hint="eastAsia"/>
                <w:color w:val="000000"/>
              </w:rPr>
              <w:t>0.91</w:t>
            </w:r>
          </w:p>
        </w:tc>
      </w:tr>
      <w:tr w:rsidR="00E5158D" w:rsidRPr="00582304" w14:paraId="5B7EAACB" w14:textId="77777777" w:rsidTr="004147BE">
        <w:trPr>
          <w:trHeight w:val="324"/>
        </w:trPr>
        <w:tc>
          <w:tcPr>
            <w:tcW w:w="997" w:type="dxa"/>
            <w:vMerge/>
          </w:tcPr>
          <w:p w14:paraId="6FA6F8F2" w14:textId="77777777" w:rsidR="00E5158D" w:rsidRPr="00582304" w:rsidRDefault="00E5158D" w:rsidP="008B57D8">
            <w:pPr>
              <w:rPr>
                <w:iCs/>
                <w:szCs w:val="24"/>
              </w:rPr>
            </w:pPr>
          </w:p>
        </w:tc>
        <w:tc>
          <w:tcPr>
            <w:tcW w:w="1274" w:type="dxa"/>
          </w:tcPr>
          <w:p w14:paraId="73A95B37"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431D3E32" w14:textId="77777777" w:rsidR="00E5158D" w:rsidRPr="00582304" w:rsidRDefault="00E5158D" w:rsidP="008B57D8">
            <w:pPr>
              <w:rPr>
                <w:iCs/>
                <w:szCs w:val="24"/>
              </w:rPr>
            </w:pPr>
          </w:p>
        </w:tc>
        <w:tc>
          <w:tcPr>
            <w:tcW w:w="1084" w:type="dxa"/>
            <w:noWrap/>
          </w:tcPr>
          <w:p w14:paraId="53E7EFAF" w14:textId="77777777" w:rsidR="00E5158D" w:rsidRPr="00582304" w:rsidRDefault="00E5158D" w:rsidP="008B57D8">
            <w:pPr>
              <w:rPr>
                <w:iCs/>
                <w:szCs w:val="24"/>
              </w:rPr>
            </w:pPr>
            <w:r w:rsidRPr="00582304">
              <w:rPr>
                <w:rFonts w:hint="eastAsia"/>
                <w:color w:val="000000"/>
              </w:rPr>
              <w:t>277.62</w:t>
            </w:r>
          </w:p>
        </w:tc>
        <w:tc>
          <w:tcPr>
            <w:tcW w:w="1085" w:type="dxa"/>
            <w:noWrap/>
          </w:tcPr>
          <w:p w14:paraId="03E2FF85" w14:textId="77777777" w:rsidR="00E5158D" w:rsidRPr="00582304" w:rsidRDefault="00E5158D" w:rsidP="008B57D8">
            <w:pPr>
              <w:rPr>
                <w:iCs/>
                <w:szCs w:val="24"/>
              </w:rPr>
            </w:pPr>
            <w:r w:rsidRPr="00582304">
              <w:rPr>
                <w:rFonts w:hint="eastAsia"/>
                <w:color w:val="000000"/>
              </w:rPr>
              <w:t>-22.38</w:t>
            </w:r>
          </w:p>
        </w:tc>
        <w:tc>
          <w:tcPr>
            <w:tcW w:w="1089" w:type="dxa"/>
            <w:noWrap/>
          </w:tcPr>
          <w:p w14:paraId="367136DB" w14:textId="77777777" w:rsidR="00E5158D" w:rsidRPr="00582304" w:rsidRDefault="00E5158D" w:rsidP="008B57D8">
            <w:pPr>
              <w:rPr>
                <w:iCs/>
                <w:szCs w:val="24"/>
              </w:rPr>
            </w:pPr>
            <w:r w:rsidRPr="00582304">
              <w:rPr>
                <w:rFonts w:hint="eastAsia"/>
                <w:color w:val="000000"/>
              </w:rPr>
              <w:t>13.64</w:t>
            </w:r>
          </w:p>
        </w:tc>
        <w:tc>
          <w:tcPr>
            <w:tcW w:w="992" w:type="dxa"/>
            <w:noWrap/>
          </w:tcPr>
          <w:p w14:paraId="30524979" w14:textId="77777777" w:rsidR="00E5158D" w:rsidRPr="00582304" w:rsidRDefault="00E5158D" w:rsidP="008B57D8">
            <w:pPr>
              <w:rPr>
                <w:iCs/>
                <w:szCs w:val="24"/>
              </w:rPr>
            </w:pPr>
            <w:r w:rsidRPr="00582304">
              <w:rPr>
                <w:rFonts w:hint="eastAsia"/>
                <w:color w:val="000000"/>
              </w:rPr>
              <w:t>11.92</w:t>
            </w:r>
          </w:p>
        </w:tc>
        <w:tc>
          <w:tcPr>
            <w:tcW w:w="990" w:type="dxa"/>
            <w:noWrap/>
          </w:tcPr>
          <w:p w14:paraId="5FD97F98" w14:textId="77777777" w:rsidR="00E5158D" w:rsidRPr="00582304" w:rsidRDefault="00E5158D" w:rsidP="008B57D8">
            <w:pPr>
              <w:rPr>
                <w:iCs/>
                <w:szCs w:val="24"/>
              </w:rPr>
            </w:pPr>
            <w:r w:rsidRPr="00582304">
              <w:rPr>
                <w:rFonts w:hint="eastAsia"/>
                <w:color w:val="000000"/>
              </w:rPr>
              <w:t>26.2</w:t>
            </w:r>
          </w:p>
        </w:tc>
        <w:tc>
          <w:tcPr>
            <w:tcW w:w="1278" w:type="dxa"/>
          </w:tcPr>
          <w:p w14:paraId="3600E5DA" w14:textId="77777777" w:rsidR="00E5158D" w:rsidRPr="00582304" w:rsidRDefault="00E5158D" w:rsidP="008B57D8">
            <w:pPr>
              <w:rPr>
                <w:color w:val="000000"/>
                <w:szCs w:val="24"/>
              </w:rPr>
            </w:pPr>
            <w:r w:rsidRPr="00582304">
              <w:rPr>
                <w:rFonts w:hint="eastAsia"/>
                <w:color w:val="000000"/>
              </w:rPr>
              <w:t>0.89</w:t>
            </w:r>
          </w:p>
        </w:tc>
      </w:tr>
      <w:tr w:rsidR="00E5158D" w:rsidRPr="00582304" w14:paraId="36AB388E" w14:textId="77777777" w:rsidTr="004147BE">
        <w:trPr>
          <w:trHeight w:val="324"/>
        </w:trPr>
        <w:tc>
          <w:tcPr>
            <w:tcW w:w="997" w:type="dxa"/>
            <w:vMerge w:val="restart"/>
            <w:noWrap/>
          </w:tcPr>
          <w:p w14:paraId="256B1C58" w14:textId="77777777" w:rsidR="00E5158D" w:rsidRPr="00582304" w:rsidRDefault="00E5158D" w:rsidP="008B57D8">
            <w:pPr>
              <w:rPr>
                <w:iCs/>
                <w:szCs w:val="24"/>
              </w:rPr>
            </w:pPr>
            <w:r w:rsidRPr="00582304">
              <w:rPr>
                <w:iCs/>
                <w:szCs w:val="24"/>
              </w:rPr>
              <w:t>50</w:t>
            </w:r>
          </w:p>
        </w:tc>
        <w:tc>
          <w:tcPr>
            <w:tcW w:w="1274" w:type="dxa"/>
          </w:tcPr>
          <w:p w14:paraId="192B135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2491D35D" w14:textId="77777777" w:rsidR="00E5158D" w:rsidRPr="00582304" w:rsidRDefault="00E5158D" w:rsidP="008B57D8">
            <w:pPr>
              <w:rPr>
                <w:iCs/>
                <w:szCs w:val="24"/>
              </w:rPr>
            </w:pPr>
            <w:r w:rsidRPr="00582304">
              <w:rPr>
                <w:rFonts w:hint="eastAsia"/>
                <w:color w:val="000000"/>
              </w:rPr>
              <w:t>267.3</w:t>
            </w:r>
          </w:p>
        </w:tc>
        <w:tc>
          <w:tcPr>
            <w:tcW w:w="1084" w:type="dxa"/>
            <w:noWrap/>
          </w:tcPr>
          <w:p w14:paraId="096659B3" w14:textId="77777777" w:rsidR="00E5158D" w:rsidRPr="00582304" w:rsidRDefault="00E5158D" w:rsidP="008B57D8">
            <w:pPr>
              <w:rPr>
                <w:iCs/>
                <w:szCs w:val="24"/>
              </w:rPr>
            </w:pPr>
            <w:r w:rsidRPr="00582304">
              <w:rPr>
                <w:rFonts w:hint="eastAsia"/>
                <w:color w:val="000000"/>
              </w:rPr>
              <w:t>294.68</w:t>
            </w:r>
          </w:p>
        </w:tc>
        <w:tc>
          <w:tcPr>
            <w:tcW w:w="1085" w:type="dxa"/>
            <w:noWrap/>
          </w:tcPr>
          <w:p w14:paraId="368BE35F" w14:textId="77777777" w:rsidR="00E5158D" w:rsidRPr="00582304" w:rsidRDefault="00E5158D" w:rsidP="008B57D8">
            <w:pPr>
              <w:rPr>
                <w:iCs/>
                <w:szCs w:val="24"/>
              </w:rPr>
            </w:pPr>
            <w:r w:rsidRPr="00582304">
              <w:rPr>
                <w:rFonts w:hint="eastAsia"/>
                <w:color w:val="000000"/>
              </w:rPr>
              <w:t>-5.32</w:t>
            </w:r>
          </w:p>
        </w:tc>
        <w:tc>
          <w:tcPr>
            <w:tcW w:w="1089" w:type="dxa"/>
            <w:noWrap/>
          </w:tcPr>
          <w:p w14:paraId="2F9E87F5" w14:textId="77777777" w:rsidR="00E5158D" w:rsidRPr="00582304" w:rsidRDefault="00E5158D" w:rsidP="008B57D8">
            <w:pPr>
              <w:rPr>
                <w:iCs/>
                <w:szCs w:val="24"/>
              </w:rPr>
            </w:pPr>
            <w:r w:rsidRPr="00582304">
              <w:rPr>
                <w:rFonts w:hint="eastAsia"/>
                <w:color w:val="000000"/>
              </w:rPr>
              <w:t>16.04</w:t>
            </w:r>
          </w:p>
        </w:tc>
        <w:tc>
          <w:tcPr>
            <w:tcW w:w="992" w:type="dxa"/>
            <w:noWrap/>
          </w:tcPr>
          <w:p w14:paraId="6FD290AD" w14:textId="77777777" w:rsidR="00E5158D" w:rsidRPr="00582304" w:rsidRDefault="00E5158D" w:rsidP="008B57D8">
            <w:pPr>
              <w:rPr>
                <w:iCs/>
                <w:szCs w:val="24"/>
              </w:rPr>
            </w:pPr>
            <w:r w:rsidRPr="00582304">
              <w:rPr>
                <w:rFonts w:hint="eastAsia"/>
                <w:color w:val="000000"/>
              </w:rPr>
              <w:t>14.36</w:t>
            </w:r>
          </w:p>
        </w:tc>
        <w:tc>
          <w:tcPr>
            <w:tcW w:w="990" w:type="dxa"/>
            <w:noWrap/>
          </w:tcPr>
          <w:p w14:paraId="7C053268" w14:textId="77777777" w:rsidR="00E5158D" w:rsidRPr="00582304" w:rsidRDefault="00E5158D" w:rsidP="008B57D8">
            <w:pPr>
              <w:rPr>
                <w:iCs/>
                <w:szCs w:val="24"/>
              </w:rPr>
            </w:pPr>
            <w:r w:rsidRPr="00582304">
              <w:rPr>
                <w:rFonts w:hint="eastAsia"/>
                <w:color w:val="000000"/>
              </w:rPr>
              <w:t>16.89</w:t>
            </w:r>
          </w:p>
        </w:tc>
        <w:tc>
          <w:tcPr>
            <w:tcW w:w="1278" w:type="dxa"/>
          </w:tcPr>
          <w:p w14:paraId="6E6BBFD5" w14:textId="77777777" w:rsidR="00E5158D" w:rsidRPr="00582304" w:rsidRDefault="00E5158D" w:rsidP="008B57D8">
            <w:pPr>
              <w:rPr>
                <w:color w:val="000000"/>
                <w:szCs w:val="24"/>
              </w:rPr>
            </w:pPr>
            <w:r w:rsidRPr="00582304">
              <w:rPr>
                <w:rFonts w:hint="eastAsia"/>
                <w:color w:val="000000"/>
              </w:rPr>
              <w:t>0.87</w:t>
            </w:r>
          </w:p>
        </w:tc>
      </w:tr>
      <w:tr w:rsidR="00E5158D" w:rsidRPr="00582304" w14:paraId="2ED9899F" w14:textId="77777777" w:rsidTr="004147BE">
        <w:trPr>
          <w:trHeight w:val="324"/>
        </w:trPr>
        <w:tc>
          <w:tcPr>
            <w:tcW w:w="997" w:type="dxa"/>
            <w:vMerge/>
          </w:tcPr>
          <w:p w14:paraId="61A561E5" w14:textId="77777777" w:rsidR="00E5158D" w:rsidRPr="00582304" w:rsidRDefault="00E5158D" w:rsidP="008B57D8">
            <w:pPr>
              <w:rPr>
                <w:iCs/>
                <w:szCs w:val="24"/>
              </w:rPr>
            </w:pPr>
          </w:p>
        </w:tc>
        <w:tc>
          <w:tcPr>
            <w:tcW w:w="1274" w:type="dxa"/>
          </w:tcPr>
          <w:p w14:paraId="20A984E1"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25B7ACA" w14:textId="77777777" w:rsidR="00E5158D" w:rsidRPr="00582304" w:rsidRDefault="00E5158D" w:rsidP="008B57D8">
            <w:pPr>
              <w:rPr>
                <w:iCs/>
                <w:szCs w:val="24"/>
              </w:rPr>
            </w:pPr>
          </w:p>
        </w:tc>
        <w:tc>
          <w:tcPr>
            <w:tcW w:w="1084" w:type="dxa"/>
            <w:noWrap/>
          </w:tcPr>
          <w:p w14:paraId="2A826310" w14:textId="77777777" w:rsidR="00E5158D" w:rsidRPr="00582304" w:rsidRDefault="00E5158D" w:rsidP="008B57D8">
            <w:pPr>
              <w:rPr>
                <w:iCs/>
                <w:szCs w:val="24"/>
              </w:rPr>
            </w:pPr>
            <w:r w:rsidRPr="00582304">
              <w:rPr>
                <w:rFonts w:hint="eastAsia"/>
                <w:color w:val="000000"/>
              </w:rPr>
              <w:t>288.29</w:t>
            </w:r>
          </w:p>
        </w:tc>
        <w:tc>
          <w:tcPr>
            <w:tcW w:w="1085" w:type="dxa"/>
            <w:noWrap/>
          </w:tcPr>
          <w:p w14:paraId="671F21D2" w14:textId="77777777" w:rsidR="00E5158D" w:rsidRPr="00582304" w:rsidRDefault="00E5158D" w:rsidP="008B57D8">
            <w:pPr>
              <w:rPr>
                <w:iCs/>
                <w:szCs w:val="24"/>
              </w:rPr>
            </w:pPr>
            <w:r w:rsidRPr="00582304">
              <w:rPr>
                <w:rFonts w:hint="eastAsia"/>
                <w:color w:val="000000"/>
              </w:rPr>
              <w:t>-11.71</w:t>
            </w:r>
          </w:p>
        </w:tc>
        <w:tc>
          <w:tcPr>
            <w:tcW w:w="1089" w:type="dxa"/>
            <w:noWrap/>
          </w:tcPr>
          <w:p w14:paraId="30615A4B" w14:textId="77777777" w:rsidR="00E5158D" w:rsidRPr="00582304" w:rsidRDefault="00E5158D" w:rsidP="008B57D8">
            <w:pPr>
              <w:rPr>
                <w:iCs/>
                <w:szCs w:val="24"/>
              </w:rPr>
            </w:pPr>
            <w:r w:rsidRPr="00582304">
              <w:rPr>
                <w:rFonts w:hint="eastAsia"/>
                <w:color w:val="000000"/>
              </w:rPr>
              <w:t>11.15</w:t>
            </w:r>
          </w:p>
        </w:tc>
        <w:tc>
          <w:tcPr>
            <w:tcW w:w="992" w:type="dxa"/>
            <w:noWrap/>
          </w:tcPr>
          <w:p w14:paraId="21D1C365" w14:textId="77777777" w:rsidR="00E5158D" w:rsidRPr="00582304" w:rsidRDefault="00E5158D" w:rsidP="008B57D8">
            <w:pPr>
              <w:rPr>
                <w:iCs/>
                <w:szCs w:val="24"/>
              </w:rPr>
            </w:pPr>
            <w:r w:rsidRPr="00582304">
              <w:rPr>
                <w:rFonts w:hint="eastAsia"/>
                <w:color w:val="000000"/>
              </w:rPr>
              <w:t>9.45</w:t>
            </w:r>
          </w:p>
        </w:tc>
        <w:tc>
          <w:tcPr>
            <w:tcW w:w="990" w:type="dxa"/>
            <w:noWrap/>
          </w:tcPr>
          <w:p w14:paraId="0741AC7F" w14:textId="77777777" w:rsidR="00E5158D" w:rsidRPr="00582304" w:rsidRDefault="00E5158D" w:rsidP="008B57D8">
            <w:pPr>
              <w:rPr>
                <w:iCs/>
                <w:szCs w:val="24"/>
              </w:rPr>
            </w:pPr>
            <w:r w:rsidRPr="00582304">
              <w:rPr>
                <w:rFonts w:hint="eastAsia"/>
                <w:color w:val="000000"/>
              </w:rPr>
              <w:t>16.16</w:t>
            </w:r>
          </w:p>
        </w:tc>
        <w:tc>
          <w:tcPr>
            <w:tcW w:w="1278" w:type="dxa"/>
          </w:tcPr>
          <w:p w14:paraId="7D833D74" w14:textId="77777777" w:rsidR="00E5158D" w:rsidRPr="00582304" w:rsidRDefault="00E5158D" w:rsidP="008B57D8">
            <w:pPr>
              <w:rPr>
                <w:color w:val="000000"/>
                <w:szCs w:val="24"/>
              </w:rPr>
            </w:pPr>
            <w:r w:rsidRPr="00582304">
              <w:rPr>
                <w:rFonts w:hint="eastAsia"/>
                <w:color w:val="000000"/>
              </w:rPr>
              <w:t>0.86</w:t>
            </w:r>
          </w:p>
        </w:tc>
      </w:tr>
      <w:tr w:rsidR="00E5158D" w:rsidRPr="00582304" w14:paraId="536FCB41" w14:textId="77777777" w:rsidTr="004147BE">
        <w:trPr>
          <w:trHeight w:val="324"/>
        </w:trPr>
        <w:tc>
          <w:tcPr>
            <w:tcW w:w="997" w:type="dxa"/>
            <w:vMerge w:val="restart"/>
            <w:noWrap/>
          </w:tcPr>
          <w:p w14:paraId="6A81639D" w14:textId="77777777" w:rsidR="00E5158D" w:rsidRPr="00582304" w:rsidRDefault="00E5158D" w:rsidP="008B57D8">
            <w:pPr>
              <w:rPr>
                <w:iCs/>
                <w:szCs w:val="24"/>
              </w:rPr>
            </w:pPr>
            <w:r w:rsidRPr="00582304">
              <w:rPr>
                <w:iCs/>
                <w:szCs w:val="24"/>
              </w:rPr>
              <w:t>70</w:t>
            </w:r>
          </w:p>
        </w:tc>
        <w:tc>
          <w:tcPr>
            <w:tcW w:w="1274" w:type="dxa"/>
          </w:tcPr>
          <w:p w14:paraId="00D7697D"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2F67FA7" w14:textId="77777777" w:rsidR="00E5158D" w:rsidRPr="00582304" w:rsidRDefault="00E5158D" w:rsidP="008B57D8">
            <w:pPr>
              <w:rPr>
                <w:iCs/>
                <w:szCs w:val="24"/>
              </w:rPr>
            </w:pPr>
            <w:r w:rsidRPr="00582304">
              <w:rPr>
                <w:rFonts w:hint="eastAsia"/>
                <w:color w:val="000000"/>
              </w:rPr>
              <w:t>277.28</w:t>
            </w:r>
          </w:p>
        </w:tc>
        <w:tc>
          <w:tcPr>
            <w:tcW w:w="1084" w:type="dxa"/>
            <w:noWrap/>
          </w:tcPr>
          <w:p w14:paraId="258C200F" w14:textId="77777777" w:rsidR="00E5158D" w:rsidRPr="00582304" w:rsidRDefault="00E5158D" w:rsidP="008B57D8">
            <w:pPr>
              <w:rPr>
                <w:iCs/>
                <w:szCs w:val="24"/>
              </w:rPr>
            </w:pPr>
            <w:r w:rsidRPr="00582304">
              <w:rPr>
                <w:rFonts w:hint="eastAsia"/>
                <w:color w:val="000000"/>
              </w:rPr>
              <w:t>297.93</w:t>
            </w:r>
          </w:p>
        </w:tc>
        <w:tc>
          <w:tcPr>
            <w:tcW w:w="1085" w:type="dxa"/>
            <w:noWrap/>
          </w:tcPr>
          <w:p w14:paraId="0BB69E18" w14:textId="77777777" w:rsidR="00E5158D" w:rsidRPr="00582304" w:rsidRDefault="00E5158D" w:rsidP="008B57D8">
            <w:pPr>
              <w:rPr>
                <w:iCs/>
                <w:szCs w:val="24"/>
              </w:rPr>
            </w:pPr>
            <w:r w:rsidRPr="00582304">
              <w:rPr>
                <w:rFonts w:hint="eastAsia"/>
                <w:color w:val="000000"/>
              </w:rPr>
              <w:t>-2.07</w:t>
            </w:r>
          </w:p>
        </w:tc>
        <w:tc>
          <w:tcPr>
            <w:tcW w:w="1089" w:type="dxa"/>
            <w:noWrap/>
          </w:tcPr>
          <w:p w14:paraId="77DBAC7F" w14:textId="77777777" w:rsidR="00E5158D" w:rsidRPr="00582304" w:rsidRDefault="00E5158D" w:rsidP="008B57D8">
            <w:pPr>
              <w:rPr>
                <w:iCs/>
                <w:szCs w:val="24"/>
              </w:rPr>
            </w:pPr>
            <w:r w:rsidRPr="00582304">
              <w:rPr>
                <w:rFonts w:hint="eastAsia"/>
                <w:color w:val="000000"/>
              </w:rPr>
              <w:t>14.03</w:t>
            </w:r>
          </w:p>
        </w:tc>
        <w:tc>
          <w:tcPr>
            <w:tcW w:w="992" w:type="dxa"/>
            <w:noWrap/>
          </w:tcPr>
          <w:p w14:paraId="417583AA" w14:textId="77777777" w:rsidR="00E5158D" w:rsidRPr="00582304" w:rsidRDefault="00E5158D" w:rsidP="008B57D8">
            <w:pPr>
              <w:rPr>
                <w:iCs/>
                <w:szCs w:val="24"/>
              </w:rPr>
            </w:pPr>
            <w:r w:rsidRPr="00582304">
              <w:rPr>
                <w:rFonts w:hint="eastAsia"/>
                <w:color w:val="000000"/>
              </w:rPr>
              <w:t>12.42</w:t>
            </w:r>
          </w:p>
        </w:tc>
        <w:tc>
          <w:tcPr>
            <w:tcW w:w="990" w:type="dxa"/>
            <w:noWrap/>
          </w:tcPr>
          <w:p w14:paraId="5448F097" w14:textId="77777777" w:rsidR="00E5158D" w:rsidRPr="00582304" w:rsidRDefault="00E5158D" w:rsidP="008B57D8">
            <w:pPr>
              <w:rPr>
                <w:iCs/>
                <w:szCs w:val="24"/>
              </w:rPr>
            </w:pPr>
            <w:r w:rsidRPr="00582304">
              <w:rPr>
                <w:rFonts w:hint="eastAsia"/>
                <w:color w:val="000000"/>
              </w:rPr>
              <w:t>14.18</w:t>
            </w:r>
          </w:p>
        </w:tc>
        <w:tc>
          <w:tcPr>
            <w:tcW w:w="1278" w:type="dxa"/>
          </w:tcPr>
          <w:p w14:paraId="0D42B6E9" w14:textId="77777777" w:rsidR="00E5158D" w:rsidRPr="00582304" w:rsidRDefault="00E5158D" w:rsidP="008B57D8">
            <w:pPr>
              <w:rPr>
                <w:color w:val="000000"/>
                <w:szCs w:val="24"/>
              </w:rPr>
            </w:pPr>
            <w:r w:rsidRPr="00582304">
              <w:rPr>
                <w:rFonts w:hint="eastAsia"/>
                <w:color w:val="000000"/>
              </w:rPr>
              <w:t>0.83</w:t>
            </w:r>
          </w:p>
        </w:tc>
      </w:tr>
      <w:tr w:rsidR="00E5158D" w:rsidRPr="00582304" w14:paraId="08D78B37" w14:textId="77777777" w:rsidTr="004147BE">
        <w:trPr>
          <w:trHeight w:val="324"/>
        </w:trPr>
        <w:tc>
          <w:tcPr>
            <w:tcW w:w="997" w:type="dxa"/>
            <w:vMerge/>
          </w:tcPr>
          <w:p w14:paraId="02D568D0" w14:textId="77777777" w:rsidR="00E5158D" w:rsidRPr="00582304" w:rsidRDefault="00E5158D" w:rsidP="008B57D8">
            <w:pPr>
              <w:rPr>
                <w:iCs/>
                <w:szCs w:val="24"/>
              </w:rPr>
            </w:pPr>
          </w:p>
        </w:tc>
        <w:tc>
          <w:tcPr>
            <w:tcW w:w="1274" w:type="dxa"/>
          </w:tcPr>
          <w:p w14:paraId="5022B221"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5E18692A" w14:textId="77777777" w:rsidR="00E5158D" w:rsidRPr="00582304" w:rsidRDefault="00E5158D" w:rsidP="008B57D8">
            <w:pPr>
              <w:rPr>
                <w:iCs/>
                <w:szCs w:val="24"/>
              </w:rPr>
            </w:pPr>
          </w:p>
        </w:tc>
        <w:tc>
          <w:tcPr>
            <w:tcW w:w="1084" w:type="dxa"/>
            <w:noWrap/>
          </w:tcPr>
          <w:p w14:paraId="6987648B" w14:textId="77777777" w:rsidR="00E5158D" w:rsidRPr="00582304" w:rsidRDefault="00E5158D" w:rsidP="008B57D8">
            <w:pPr>
              <w:rPr>
                <w:iCs/>
                <w:szCs w:val="24"/>
              </w:rPr>
            </w:pPr>
            <w:r w:rsidRPr="00582304">
              <w:rPr>
                <w:rFonts w:hint="eastAsia"/>
                <w:color w:val="000000"/>
              </w:rPr>
              <w:t>292.66</w:t>
            </w:r>
          </w:p>
        </w:tc>
        <w:tc>
          <w:tcPr>
            <w:tcW w:w="1085" w:type="dxa"/>
            <w:noWrap/>
          </w:tcPr>
          <w:p w14:paraId="0A29251B" w14:textId="77777777" w:rsidR="00E5158D" w:rsidRPr="00582304" w:rsidRDefault="00E5158D" w:rsidP="008B57D8">
            <w:pPr>
              <w:rPr>
                <w:iCs/>
                <w:szCs w:val="24"/>
              </w:rPr>
            </w:pPr>
            <w:r w:rsidRPr="00582304">
              <w:rPr>
                <w:rFonts w:hint="eastAsia"/>
                <w:color w:val="000000"/>
              </w:rPr>
              <w:t>-7.34</w:t>
            </w:r>
          </w:p>
        </w:tc>
        <w:tc>
          <w:tcPr>
            <w:tcW w:w="1089" w:type="dxa"/>
            <w:noWrap/>
          </w:tcPr>
          <w:p w14:paraId="678132E8" w14:textId="77777777" w:rsidR="00E5158D" w:rsidRPr="00582304" w:rsidRDefault="00E5158D" w:rsidP="008B57D8">
            <w:pPr>
              <w:rPr>
                <w:iCs/>
                <w:szCs w:val="24"/>
              </w:rPr>
            </w:pPr>
            <w:r w:rsidRPr="00582304">
              <w:rPr>
                <w:rFonts w:hint="eastAsia"/>
                <w:color w:val="000000"/>
              </w:rPr>
              <w:t>9.78</w:t>
            </w:r>
          </w:p>
        </w:tc>
        <w:tc>
          <w:tcPr>
            <w:tcW w:w="992" w:type="dxa"/>
            <w:noWrap/>
          </w:tcPr>
          <w:p w14:paraId="628ACDAA" w14:textId="77777777" w:rsidR="00E5158D" w:rsidRPr="00582304" w:rsidRDefault="00E5158D" w:rsidP="008B57D8">
            <w:pPr>
              <w:rPr>
                <w:iCs/>
                <w:szCs w:val="24"/>
              </w:rPr>
            </w:pPr>
            <w:r w:rsidRPr="00582304">
              <w:rPr>
                <w:rFonts w:hint="eastAsia"/>
                <w:color w:val="000000"/>
              </w:rPr>
              <w:t>8.19</w:t>
            </w:r>
          </w:p>
        </w:tc>
        <w:tc>
          <w:tcPr>
            <w:tcW w:w="990" w:type="dxa"/>
            <w:noWrap/>
          </w:tcPr>
          <w:p w14:paraId="0200D55E" w14:textId="77777777" w:rsidR="00E5158D" w:rsidRPr="00582304" w:rsidRDefault="00E5158D" w:rsidP="008B57D8">
            <w:pPr>
              <w:rPr>
                <w:iCs/>
                <w:szCs w:val="24"/>
              </w:rPr>
            </w:pPr>
            <w:r w:rsidRPr="00582304">
              <w:rPr>
                <w:rFonts w:hint="eastAsia"/>
                <w:color w:val="000000"/>
              </w:rPr>
              <w:t>12.22</w:t>
            </w:r>
          </w:p>
        </w:tc>
        <w:tc>
          <w:tcPr>
            <w:tcW w:w="1278" w:type="dxa"/>
          </w:tcPr>
          <w:p w14:paraId="75062C1F" w14:textId="77777777" w:rsidR="00E5158D" w:rsidRPr="00582304" w:rsidRDefault="00E5158D" w:rsidP="008B57D8">
            <w:pPr>
              <w:rPr>
                <w:color w:val="000000"/>
                <w:szCs w:val="24"/>
              </w:rPr>
            </w:pPr>
            <w:r w:rsidRPr="00582304">
              <w:rPr>
                <w:rFonts w:hint="eastAsia"/>
                <w:color w:val="000000"/>
              </w:rPr>
              <w:t>0.82</w:t>
            </w:r>
          </w:p>
        </w:tc>
      </w:tr>
    </w:tbl>
    <w:p w14:paraId="50048164" w14:textId="77777777" w:rsidR="00E5158D" w:rsidRDefault="00E5158D" w:rsidP="00E5158D">
      <w:pPr>
        <w:jc w:val="both"/>
        <w:rPr>
          <w:rFonts w:cs="Times New Roman"/>
          <w:szCs w:val="24"/>
        </w:rPr>
      </w:pPr>
    </w:p>
    <w:p w14:paraId="57E4ACF2" w14:textId="77777777" w:rsidR="00E5158D" w:rsidRPr="00582304" w:rsidRDefault="00E5158D" w:rsidP="00E5158D">
      <w:pPr>
        <w:widowControl/>
        <w:ind w:hanging="1"/>
        <w:jc w:val="center"/>
        <w:rPr>
          <w:rFonts w:cs="Times New Roman"/>
          <w:szCs w:val="24"/>
        </w:rPr>
      </w:pPr>
      <w:r w:rsidRPr="001162F8">
        <w:rPr>
          <w:rFonts w:cs="Times New Roman"/>
          <w:noProof/>
          <w:szCs w:val="24"/>
        </w:rPr>
        <w:drawing>
          <wp:inline distT="0" distB="0" distL="0" distR="0" wp14:anchorId="55150FD8" wp14:editId="240DC636">
            <wp:extent cx="5274310" cy="2712720"/>
            <wp:effectExtent l="0" t="0" r="2540" b="0"/>
            <wp:docPr id="189187696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76967"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274310" cy="2712720"/>
                    </a:xfrm>
                    <a:prstGeom prst="rect">
                      <a:avLst/>
                    </a:prstGeom>
                  </pic:spPr>
                </pic:pic>
              </a:graphicData>
            </a:graphic>
          </wp:inline>
        </w:drawing>
      </w:r>
    </w:p>
    <w:p w14:paraId="7ACBB506" w14:textId="0F4BF0F7" w:rsidR="00E5158D" w:rsidRPr="00DF5744" w:rsidRDefault="00E5158D" w:rsidP="00E5158D">
      <w:pPr>
        <w:keepNext/>
        <w:widowControl/>
        <w:spacing w:line="240" w:lineRule="auto"/>
        <w:jc w:val="both"/>
        <w:rPr>
          <w:rFonts w:cs="Times New Roman"/>
          <w:sz w:val="20"/>
          <w:szCs w:val="20"/>
        </w:rPr>
      </w:pPr>
      <w:bookmarkStart w:id="278" w:name="_Toc163389701"/>
      <w:r w:rsidRPr="00DF5744">
        <w:rPr>
          <w:sz w:val="20"/>
          <w:szCs w:val="20"/>
        </w:rPr>
        <w:t xml:space="preserve">Figure </w:t>
      </w:r>
      <w:r>
        <w:rPr>
          <w:sz w:val="20"/>
          <w:szCs w:val="20"/>
        </w:rPr>
        <w:fldChar w:fldCharType="begin"/>
      </w:r>
      <w:r>
        <w:rPr>
          <w:sz w:val="20"/>
          <w:szCs w:val="20"/>
        </w:rPr>
        <w:instrText xml:space="preserve"> STYLEREF 1 \s </w:instrText>
      </w:r>
      <w:r>
        <w:rPr>
          <w:sz w:val="20"/>
          <w:szCs w:val="20"/>
        </w:rPr>
        <w:fldChar w:fldCharType="separate"/>
      </w:r>
      <w:r w:rsidR="009D47CB">
        <w:rPr>
          <w:noProof/>
          <w:sz w:val="20"/>
          <w:szCs w:val="20"/>
        </w:rPr>
        <w:t>4</w:t>
      </w:r>
      <w:r>
        <w:rPr>
          <w:sz w:val="20"/>
          <w:szCs w:val="20"/>
        </w:rPr>
        <w:fldChar w:fldCharType="end"/>
      </w:r>
      <w:r>
        <w:rPr>
          <w:sz w:val="20"/>
          <w:szCs w:val="20"/>
        </w:rPr>
        <w:t>.</w:t>
      </w:r>
      <w:r>
        <w:rPr>
          <w:sz w:val="20"/>
          <w:szCs w:val="20"/>
        </w:rPr>
        <w:fldChar w:fldCharType="begin"/>
      </w:r>
      <w:r>
        <w:rPr>
          <w:sz w:val="20"/>
          <w:szCs w:val="20"/>
        </w:rPr>
        <w:instrText xml:space="preserve"> SEQ Figure \* ARABIC \s 1 </w:instrText>
      </w:r>
      <w:r>
        <w:rPr>
          <w:sz w:val="20"/>
          <w:szCs w:val="20"/>
        </w:rPr>
        <w:fldChar w:fldCharType="separate"/>
      </w:r>
      <w:r w:rsidR="009D47CB">
        <w:rPr>
          <w:noProof/>
          <w:sz w:val="20"/>
          <w:szCs w:val="20"/>
        </w:rPr>
        <w:t>1</w:t>
      </w:r>
      <w:r>
        <w:rPr>
          <w:sz w:val="20"/>
          <w:szCs w:val="20"/>
        </w:rPr>
        <w:fldChar w:fldCharType="end"/>
      </w:r>
      <w:r w:rsidRPr="008E12A9">
        <w:rPr>
          <w:rFonts w:hint="eastAsia"/>
          <w:sz w:val="20"/>
          <w:szCs w:val="20"/>
        </w:rPr>
        <w:t>取後放回的抽樣方式在第</w:t>
      </w:r>
      <w:r>
        <w:rPr>
          <w:rFonts w:hint="eastAsia"/>
          <w:sz w:val="20"/>
          <w:szCs w:val="20"/>
        </w:rPr>
        <w:t>一</w:t>
      </w:r>
      <w:r w:rsidRPr="008E12A9">
        <w:rPr>
          <w:rFonts w:hint="eastAsia"/>
          <w:sz w:val="20"/>
          <w:szCs w:val="20"/>
        </w:rPr>
        <w:t>種物種與區塊假設下，</w:t>
      </w:r>
      <w:r w:rsidRPr="00DF5744">
        <w:rPr>
          <w:rFonts w:cs="Times New Roman" w:hint="eastAsia"/>
          <w:sz w:val="20"/>
          <w:szCs w:val="20"/>
        </w:rPr>
        <w:t xml:space="preserve"> </w:t>
      </w:r>
      <w:bookmarkStart w:id="279" w:name="_Hlk156902116"/>
      <w:r w:rsidRPr="00DF5744">
        <w:rPr>
          <w:rFonts w:cs="Times New Roman" w:hint="eastAsia"/>
          <w:sz w:val="20"/>
          <w:szCs w:val="20"/>
        </w:rPr>
        <w:t>群落一為同質模型，群落二為</w:t>
      </w:r>
      <w:r w:rsidRPr="00DF5744">
        <w:rPr>
          <w:rFonts w:cs="Times New Roman" w:hint="eastAsia"/>
          <w:sz w:val="20"/>
          <w:szCs w:val="20"/>
        </w:rPr>
        <w:t>B</w:t>
      </w:r>
      <w:r w:rsidRPr="00DF5744">
        <w:rPr>
          <w:rFonts w:cs="Times New Roman"/>
          <w:sz w:val="20"/>
          <w:szCs w:val="20"/>
        </w:rPr>
        <w:t>roken-stick</w:t>
      </w:r>
      <w:r w:rsidRPr="00DF5744">
        <w:rPr>
          <w:rFonts w:cs="Times New Roman" w:hint="eastAsia"/>
          <w:sz w:val="20"/>
          <w:szCs w:val="20"/>
        </w:rPr>
        <w:t>模型之情況下</w:t>
      </w:r>
      <w:bookmarkEnd w:id="279"/>
      <w:r w:rsidRPr="00DF5744">
        <w:rPr>
          <w:rFonts w:cs="Times New Roman" w:hint="eastAsia"/>
          <w:sz w:val="20"/>
          <w:szCs w:val="20"/>
        </w:rPr>
        <w:t>的</w:t>
      </w:r>
      <w:r w:rsidRPr="00DF5744">
        <w:rPr>
          <w:rFonts w:cs="Times New Roman" w:hint="eastAsia"/>
          <w:iCs/>
          <w:sz w:val="20"/>
          <w:szCs w:val="20"/>
        </w:rPr>
        <w:t>A</w:t>
      </w:r>
      <w:r w:rsidRPr="00DF5744">
        <w:rPr>
          <w:rFonts w:cs="Times New Roman"/>
          <w:iCs/>
          <w:sz w:val="20"/>
          <w:szCs w:val="20"/>
        </w:rPr>
        <w:t>VG</w:t>
      </w:r>
      <w:r w:rsidRPr="00DF5744">
        <w:rPr>
          <w:rFonts w:cs="Times New Roman" w:hint="eastAsia"/>
          <w:iCs/>
          <w:sz w:val="20"/>
          <w:szCs w:val="20"/>
        </w:rPr>
        <w:t xml:space="preserve"> </w:t>
      </w:r>
      <w:r w:rsidRPr="00DF5744">
        <w:rPr>
          <w:rFonts w:cs="Times New Roman"/>
          <w:sz w:val="20"/>
          <w:szCs w:val="20"/>
        </w:rPr>
        <w:t>Estimate</w:t>
      </w:r>
      <w:r w:rsidRPr="00DF5744">
        <w:rPr>
          <w:rFonts w:cs="Times New Roman" w:hint="eastAsia"/>
          <w:sz w:val="20"/>
          <w:szCs w:val="20"/>
        </w:rPr>
        <w:t xml:space="preserve"> (</w:t>
      </w:r>
      <w:r w:rsidRPr="00DF5744">
        <w:rPr>
          <w:rFonts w:cs="Times New Roman" w:hint="eastAsia"/>
          <w:sz w:val="20"/>
          <w:szCs w:val="20"/>
        </w:rPr>
        <w:t>左圖</w:t>
      </w:r>
      <w:r w:rsidRPr="00DF5744">
        <w:rPr>
          <w:rFonts w:cs="Times New Roman" w:hint="eastAsia"/>
          <w:sz w:val="20"/>
          <w:szCs w:val="20"/>
        </w:rPr>
        <w:t xml:space="preserve">) </w:t>
      </w:r>
      <w:r w:rsidRPr="00DF5744">
        <w:rPr>
          <w:rFonts w:cs="Times New Roman" w:hint="eastAsia"/>
          <w:sz w:val="20"/>
          <w:szCs w:val="20"/>
        </w:rPr>
        <w:t>與</w:t>
      </w:r>
      <w:r w:rsidRPr="00DF5744">
        <w:rPr>
          <w:rFonts w:cs="Times New Roman" w:hint="eastAsia"/>
          <w:sz w:val="20"/>
          <w:szCs w:val="20"/>
        </w:rPr>
        <w:t>RMSE (</w:t>
      </w:r>
      <w:r w:rsidRPr="00DF5744">
        <w:rPr>
          <w:rFonts w:cs="Times New Roman" w:hint="eastAsia"/>
          <w:sz w:val="20"/>
          <w:szCs w:val="20"/>
        </w:rPr>
        <w:t>右圖</w:t>
      </w:r>
      <w:r w:rsidRPr="00DF5744">
        <w:rPr>
          <w:rFonts w:cs="Times New Roman" w:hint="eastAsia"/>
          <w:sz w:val="20"/>
          <w:szCs w:val="20"/>
        </w:rPr>
        <w:t>)</w:t>
      </w:r>
      <w:r>
        <w:rPr>
          <w:rFonts w:cs="Times New Roman" w:hint="eastAsia"/>
          <w:sz w:val="20"/>
          <w:szCs w:val="20"/>
        </w:rPr>
        <w:t xml:space="preserve"> </w:t>
      </w:r>
      <w:r w:rsidRPr="00DF5744">
        <w:rPr>
          <w:rFonts w:cs="Times New Roman" w:hint="eastAsia"/>
          <w:sz w:val="20"/>
          <w:szCs w:val="20"/>
        </w:rPr>
        <w:t>估計結果。</w:t>
      </w:r>
      <w:bookmarkEnd w:id="278"/>
    </w:p>
    <w:p w14:paraId="73ECA3B5" w14:textId="77777777" w:rsidR="00E5158D" w:rsidRDefault="00E5158D" w:rsidP="00E5158D">
      <w:pPr>
        <w:widowControl/>
        <w:spacing w:line="240" w:lineRule="auto"/>
        <w:rPr>
          <w:rFonts w:cs="Times New Roman"/>
          <w:szCs w:val="24"/>
        </w:rPr>
      </w:pPr>
      <w:r>
        <w:rPr>
          <w:rFonts w:cs="Times New Roman"/>
          <w:szCs w:val="24"/>
        </w:rPr>
        <w:br w:type="page"/>
      </w:r>
    </w:p>
    <w:p w14:paraId="585152C2" w14:textId="77777777" w:rsidR="00E5158D" w:rsidRPr="00582304" w:rsidRDefault="00E5158D" w:rsidP="00E5158D">
      <w:pPr>
        <w:jc w:val="both"/>
        <w:rPr>
          <w:rFonts w:cs="Times New Roman"/>
          <w:szCs w:val="24"/>
        </w:rPr>
      </w:pPr>
    </w:p>
    <w:p w14:paraId="42E0CDFE" w14:textId="1CDE0514" w:rsidR="00E5158D" w:rsidRPr="00582304" w:rsidRDefault="00E5158D" w:rsidP="00E5158D">
      <w:pPr>
        <w:pStyle w:val="af1"/>
        <w:ind w:leftChars="-295" w:left="-708"/>
        <w:rPr>
          <w:rFonts w:cs="Times New Roman"/>
          <w:szCs w:val="24"/>
        </w:rPr>
      </w:pPr>
      <w:bookmarkStart w:id="280" w:name="_Toc163389718"/>
      <w:bookmarkStart w:id="281" w:name="_Toc163389935"/>
      <w:r>
        <w:t xml:space="preserve">Table </w:t>
      </w:r>
      <w:fldSimple w:instr=" STYLEREF 1 \s ">
        <w:r w:rsidR="009D47CB">
          <w:rPr>
            <w:noProof/>
          </w:rPr>
          <w:t>4</w:t>
        </w:r>
      </w:fldSimple>
      <w:r>
        <w:t>.</w:t>
      </w:r>
      <w:fldSimple w:instr=" SEQ Table \* ARABIC \s 1 ">
        <w:r w:rsidR="009D47CB">
          <w:rPr>
            <w:noProof/>
          </w:rPr>
          <w:t>2</w:t>
        </w:r>
      </w:fldSimple>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兩群落皆為均勻模型之情況下的估計結果。</w:t>
      </w:r>
      <w:bookmarkEnd w:id="280"/>
      <w:bookmarkEnd w:id="28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2259B2DF"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54B6A3B" w14:textId="77777777" w:rsidR="00E5158D" w:rsidRPr="00582304" w:rsidRDefault="00E5158D" w:rsidP="008B57D8">
            <w:pPr>
              <w:rPr>
                <w:iCs/>
                <w:szCs w:val="24"/>
              </w:rPr>
            </w:pPr>
            <w:r w:rsidRPr="00582304">
              <w:rPr>
                <w:iCs/>
                <w:szCs w:val="24"/>
              </w:rPr>
              <w:t>Sample size</w:t>
            </w:r>
          </w:p>
        </w:tc>
        <w:tc>
          <w:tcPr>
            <w:tcW w:w="1274" w:type="dxa"/>
          </w:tcPr>
          <w:p w14:paraId="793734EB" w14:textId="77777777" w:rsidR="00E5158D" w:rsidRPr="00582304" w:rsidRDefault="00E5158D" w:rsidP="008B57D8">
            <w:pPr>
              <w:rPr>
                <w:iCs/>
                <w:szCs w:val="24"/>
              </w:rPr>
            </w:pPr>
            <w:r w:rsidRPr="00582304">
              <w:rPr>
                <w:szCs w:val="24"/>
              </w:rPr>
              <w:t>Estimator</w:t>
            </w:r>
          </w:p>
        </w:tc>
        <w:tc>
          <w:tcPr>
            <w:tcW w:w="997" w:type="dxa"/>
            <w:noWrap/>
            <w:hideMark/>
          </w:tcPr>
          <w:p w14:paraId="55F61341"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C4D966E"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790D06E"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7998D6F6"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777B94BF"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B066D7A" w14:textId="77777777" w:rsidR="00E5158D" w:rsidRPr="00582304" w:rsidRDefault="00E5158D" w:rsidP="008B57D8">
            <w:pPr>
              <w:rPr>
                <w:iCs/>
                <w:szCs w:val="24"/>
              </w:rPr>
            </w:pPr>
            <w:r w:rsidRPr="00582304">
              <w:rPr>
                <w:rFonts w:hint="eastAsia"/>
                <w:iCs/>
                <w:szCs w:val="24"/>
              </w:rPr>
              <w:t>RMSE</w:t>
            </w:r>
          </w:p>
        </w:tc>
        <w:tc>
          <w:tcPr>
            <w:tcW w:w="1278" w:type="dxa"/>
          </w:tcPr>
          <w:p w14:paraId="20A2D889"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4AF9DFA5" w14:textId="77777777" w:rsidTr="00597342">
        <w:trPr>
          <w:trHeight w:val="324"/>
        </w:trPr>
        <w:tc>
          <w:tcPr>
            <w:tcW w:w="997" w:type="dxa"/>
            <w:vMerge w:val="restart"/>
            <w:noWrap/>
            <w:hideMark/>
          </w:tcPr>
          <w:p w14:paraId="662FEA34" w14:textId="77777777" w:rsidR="00E5158D" w:rsidRPr="00582304" w:rsidRDefault="00E5158D" w:rsidP="008B57D8">
            <w:pPr>
              <w:rPr>
                <w:iCs/>
                <w:szCs w:val="24"/>
              </w:rPr>
            </w:pPr>
            <w:r w:rsidRPr="00582304">
              <w:rPr>
                <w:iCs/>
                <w:szCs w:val="24"/>
              </w:rPr>
              <w:t>10</w:t>
            </w:r>
          </w:p>
        </w:tc>
        <w:tc>
          <w:tcPr>
            <w:tcW w:w="1274" w:type="dxa"/>
          </w:tcPr>
          <w:p w14:paraId="5738BAE2"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66662D1" w14:textId="77777777" w:rsidR="00E5158D" w:rsidRPr="00582304" w:rsidRDefault="00E5158D" w:rsidP="008B57D8">
            <w:pPr>
              <w:rPr>
                <w:iCs/>
                <w:szCs w:val="24"/>
              </w:rPr>
            </w:pPr>
            <w:r w:rsidRPr="00582304">
              <w:rPr>
                <w:rFonts w:hint="eastAsia"/>
                <w:color w:val="000000"/>
              </w:rPr>
              <w:t>123.34</w:t>
            </w:r>
          </w:p>
        </w:tc>
        <w:tc>
          <w:tcPr>
            <w:tcW w:w="1084" w:type="dxa"/>
            <w:noWrap/>
          </w:tcPr>
          <w:p w14:paraId="10E9C94A" w14:textId="77777777" w:rsidR="00E5158D" w:rsidRPr="00582304" w:rsidRDefault="00E5158D" w:rsidP="008B57D8">
            <w:pPr>
              <w:rPr>
                <w:iCs/>
                <w:szCs w:val="24"/>
              </w:rPr>
            </w:pPr>
            <w:r w:rsidRPr="00582304">
              <w:rPr>
                <w:rFonts w:hint="eastAsia"/>
                <w:color w:val="000000"/>
              </w:rPr>
              <w:t>244.33</w:t>
            </w:r>
          </w:p>
        </w:tc>
        <w:tc>
          <w:tcPr>
            <w:tcW w:w="1085" w:type="dxa"/>
            <w:noWrap/>
          </w:tcPr>
          <w:p w14:paraId="73DBDBCB" w14:textId="77777777" w:rsidR="00E5158D" w:rsidRPr="00582304" w:rsidRDefault="00E5158D" w:rsidP="008B57D8">
            <w:pPr>
              <w:rPr>
                <w:iCs/>
                <w:szCs w:val="24"/>
              </w:rPr>
            </w:pPr>
            <w:r w:rsidRPr="00582304">
              <w:rPr>
                <w:rFonts w:hint="eastAsia"/>
                <w:color w:val="000000"/>
              </w:rPr>
              <w:t>-55.67</w:t>
            </w:r>
          </w:p>
        </w:tc>
        <w:tc>
          <w:tcPr>
            <w:tcW w:w="1089" w:type="dxa"/>
            <w:noWrap/>
          </w:tcPr>
          <w:p w14:paraId="548BF8A0" w14:textId="77777777" w:rsidR="00E5158D" w:rsidRPr="00582304" w:rsidRDefault="00E5158D" w:rsidP="008B57D8">
            <w:pPr>
              <w:rPr>
                <w:iCs/>
                <w:szCs w:val="24"/>
              </w:rPr>
            </w:pPr>
            <w:r w:rsidRPr="00582304">
              <w:rPr>
                <w:rFonts w:hint="eastAsia"/>
                <w:color w:val="000000"/>
              </w:rPr>
              <w:t>52.13</w:t>
            </w:r>
          </w:p>
        </w:tc>
        <w:tc>
          <w:tcPr>
            <w:tcW w:w="992" w:type="dxa"/>
            <w:noWrap/>
          </w:tcPr>
          <w:p w14:paraId="18CDF1F6" w14:textId="77777777" w:rsidR="00E5158D" w:rsidRPr="00582304" w:rsidRDefault="00E5158D" w:rsidP="008B57D8">
            <w:pPr>
              <w:rPr>
                <w:iCs/>
                <w:szCs w:val="24"/>
              </w:rPr>
            </w:pPr>
            <w:r w:rsidRPr="00582304">
              <w:rPr>
                <w:rFonts w:hint="eastAsia"/>
                <w:color w:val="000000"/>
              </w:rPr>
              <w:t>40.13</w:t>
            </w:r>
          </w:p>
        </w:tc>
        <w:tc>
          <w:tcPr>
            <w:tcW w:w="990" w:type="dxa"/>
            <w:noWrap/>
          </w:tcPr>
          <w:p w14:paraId="2FC82A0F" w14:textId="77777777" w:rsidR="00E5158D" w:rsidRPr="00582304" w:rsidRDefault="00E5158D" w:rsidP="008B57D8">
            <w:pPr>
              <w:rPr>
                <w:iCs/>
                <w:szCs w:val="24"/>
              </w:rPr>
            </w:pPr>
            <w:r w:rsidRPr="00582304">
              <w:rPr>
                <w:rFonts w:hint="eastAsia"/>
                <w:color w:val="000000"/>
              </w:rPr>
              <w:t>76.25</w:t>
            </w:r>
          </w:p>
        </w:tc>
        <w:tc>
          <w:tcPr>
            <w:tcW w:w="1278" w:type="dxa"/>
          </w:tcPr>
          <w:p w14:paraId="2D024410" w14:textId="77777777" w:rsidR="00E5158D" w:rsidRPr="00582304" w:rsidRDefault="00E5158D" w:rsidP="008B57D8">
            <w:pPr>
              <w:rPr>
                <w:color w:val="FF0000"/>
                <w:szCs w:val="24"/>
              </w:rPr>
            </w:pPr>
            <w:r w:rsidRPr="00582304">
              <w:rPr>
                <w:rFonts w:hint="eastAsia"/>
                <w:color w:val="000000"/>
              </w:rPr>
              <w:t>0.86</w:t>
            </w:r>
          </w:p>
        </w:tc>
      </w:tr>
      <w:tr w:rsidR="00E5158D" w:rsidRPr="00582304" w14:paraId="25CCFBDB" w14:textId="77777777" w:rsidTr="00597342">
        <w:trPr>
          <w:trHeight w:val="324"/>
        </w:trPr>
        <w:tc>
          <w:tcPr>
            <w:tcW w:w="997" w:type="dxa"/>
            <w:vMerge/>
            <w:hideMark/>
          </w:tcPr>
          <w:p w14:paraId="6F05A1DE" w14:textId="77777777" w:rsidR="00E5158D" w:rsidRPr="00582304" w:rsidRDefault="00E5158D" w:rsidP="008B57D8">
            <w:pPr>
              <w:rPr>
                <w:iCs/>
                <w:szCs w:val="24"/>
              </w:rPr>
            </w:pPr>
          </w:p>
        </w:tc>
        <w:tc>
          <w:tcPr>
            <w:tcW w:w="1274" w:type="dxa"/>
          </w:tcPr>
          <w:p w14:paraId="461FB530"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4976CFDF" w14:textId="77777777" w:rsidR="00E5158D" w:rsidRPr="00582304" w:rsidRDefault="00E5158D" w:rsidP="008B57D8">
            <w:pPr>
              <w:rPr>
                <w:iCs/>
                <w:szCs w:val="24"/>
              </w:rPr>
            </w:pPr>
          </w:p>
        </w:tc>
        <w:tc>
          <w:tcPr>
            <w:tcW w:w="1084" w:type="dxa"/>
            <w:noWrap/>
          </w:tcPr>
          <w:p w14:paraId="6E118B41" w14:textId="77777777" w:rsidR="00E5158D" w:rsidRPr="00582304" w:rsidRDefault="00E5158D" w:rsidP="008B57D8">
            <w:pPr>
              <w:rPr>
                <w:iCs/>
                <w:szCs w:val="24"/>
              </w:rPr>
            </w:pPr>
            <w:r w:rsidRPr="00582304">
              <w:rPr>
                <w:rFonts w:hint="eastAsia"/>
                <w:color w:val="000000"/>
              </w:rPr>
              <w:t>220.02</w:t>
            </w:r>
          </w:p>
        </w:tc>
        <w:tc>
          <w:tcPr>
            <w:tcW w:w="1085" w:type="dxa"/>
            <w:noWrap/>
          </w:tcPr>
          <w:p w14:paraId="3218365F" w14:textId="77777777" w:rsidR="00E5158D" w:rsidRPr="00582304" w:rsidRDefault="00E5158D" w:rsidP="008B57D8">
            <w:pPr>
              <w:rPr>
                <w:iCs/>
                <w:szCs w:val="24"/>
              </w:rPr>
            </w:pPr>
            <w:r w:rsidRPr="00582304">
              <w:rPr>
                <w:rFonts w:hint="eastAsia"/>
                <w:color w:val="000000"/>
              </w:rPr>
              <w:t>-79.98</w:t>
            </w:r>
          </w:p>
        </w:tc>
        <w:tc>
          <w:tcPr>
            <w:tcW w:w="1089" w:type="dxa"/>
            <w:noWrap/>
          </w:tcPr>
          <w:p w14:paraId="65EABACB" w14:textId="77777777" w:rsidR="00E5158D" w:rsidRPr="00582304" w:rsidRDefault="00E5158D" w:rsidP="008B57D8">
            <w:pPr>
              <w:rPr>
                <w:iCs/>
                <w:szCs w:val="24"/>
              </w:rPr>
            </w:pPr>
            <w:r w:rsidRPr="00582304">
              <w:rPr>
                <w:rFonts w:hint="eastAsia"/>
                <w:color w:val="000000"/>
              </w:rPr>
              <w:t>32.53</w:t>
            </w:r>
          </w:p>
        </w:tc>
        <w:tc>
          <w:tcPr>
            <w:tcW w:w="992" w:type="dxa"/>
            <w:noWrap/>
          </w:tcPr>
          <w:p w14:paraId="790CE73E" w14:textId="77777777" w:rsidR="00E5158D" w:rsidRPr="00582304" w:rsidRDefault="00E5158D" w:rsidP="008B57D8">
            <w:pPr>
              <w:rPr>
                <w:iCs/>
                <w:szCs w:val="24"/>
              </w:rPr>
            </w:pPr>
            <w:r w:rsidRPr="00582304">
              <w:rPr>
                <w:rFonts w:hint="eastAsia"/>
                <w:color w:val="000000"/>
              </w:rPr>
              <w:t>22.51</w:t>
            </w:r>
          </w:p>
        </w:tc>
        <w:tc>
          <w:tcPr>
            <w:tcW w:w="990" w:type="dxa"/>
            <w:noWrap/>
          </w:tcPr>
          <w:p w14:paraId="7F102C22" w14:textId="77777777" w:rsidR="00E5158D" w:rsidRPr="00582304" w:rsidRDefault="00E5158D" w:rsidP="008B57D8">
            <w:pPr>
              <w:rPr>
                <w:iCs/>
                <w:szCs w:val="24"/>
              </w:rPr>
            </w:pPr>
            <w:r w:rsidRPr="00582304">
              <w:rPr>
                <w:rFonts w:hint="eastAsia"/>
                <w:color w:val="000000"/>
              </w:rPr>
              <w:t>86.34</w:t>
            </w:r>
          </w:p>
        </w:tc>
        <w:tc>
          <w:tcPr>
            <w:tcW w:w="1278" w:type="dxa"/>
          </w:tcPr>
          <w:p w14:paraId="2A7A02DF" w14:textId="77777777" w:rsidR="00E5158D" w:rsidRPr="00582304" w:rsidRDefault="00E5158D" w:rsidP="008B57D8">
            <w:pPr>
              <w:rPr>
                <w:color w:val="FF0000"/>
                <w:szCs w:val="24"/>
              </w:rPr>
            </w:pPr>
            <w:r w:rsidRPr="00582304">
              <w:rPr>
                <w:rFonts w:hint="eastAsia"/>
                <w:color w:val="000000"/>
              </w:rPr>
              <w:t>0.83</w:t>
            </w:r>
          </w:p>
        </w:tc>
      </w:tr>
      <w:tr w:rsidR="00E5158D" w:rsidRPr="00582304" w14:paraId="43711AE9" w14:textId="77777777" w:rsidTr="00597342">
        <w:trPr>
          <w:trHeight w:val="324"/>
        </w:trPr>
        <w:tc>
          <w:tcPr>
            <w:tcW w:w="997" w:type="dxa"/>
            <w:vMerge w:val="restart"/>
            <w:noWrap/>
          </w:tcPr>
          <w:p w14:paraId="43E6C80A" w14:textId="77777777" w:rsidR="00E5158D" w:rsidRPr="00582304" w:rsidRDefault="00E5158D" w:rsidP="008B57D8">
            <w:pPr>
              <w:rPr>
                <w:iCs/>
                <w:szCs w:val="24"/>
              </w:rPr>
            </w:pPr>
            <w:r w:rsidRPr="00582304">
              <w:rPr>
                <w:iCs/>
                <w:szCs w:val="24"/>
              </w:rPr>
              <w:t>30</w:t>
            </w:r>
          </w:p>
        </w:tc>
        <w:tc>
          <w:tcPr>
            <w:tcW w:w="1274" w:type="dxa"/>
          </w:tcPr>
          <w:p w14:paraId="07950C6A"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7C09FDBE" w14:textId="77777777" w:rsidR="00E5158D" w:rsidRPr="00582304" w:rsidRDefault="00E5158D" w:rsidP="008B57D8">
            <w:pPr>
              <w:rPr>
                <w:iCs/>
                <w:szCs w:val="24"/>
              </w:rPr>
            </w:pPr>
            <w:r w:rsidRPr="00582304">
              <w:rPr>
                <w:rFonts w:hint="eastAsia"/>
                <w:color w:val="000000"/>
              </w:rPr>
              <w:t>225.85</w:t>
            </w:r>
          </w:p>
        </w:tc>
        <w:tc>
          <w:tcPr>
            <w:tcW w:w="1084" w:type="dxa"/>
            <w:noWrap/>
          </w:tcPr>
          <w:p w14:paraId="26586DEB" w14:textId="77777777" w:rsidR="00E5158D" w:rsidRPr="00582304" w:rsidRDefault="00E5158D" w:rsidP="008B57D8">
            <w:pPr>
              <w:rPr>
                <w:iCs/>
                <w:szCs w:val="24"/>
              </w:rPr>
            </w:pPr>
            <w:r w:rsidRPr="00582304">
              <w:rPr>
                <w:rFonts w:hint="eastAsia"/>
                <w:color w:val="000000"/>
              </w:rPr>
              <w:t>277.64</w:t>
            </w:r>
          </w:p>
        </w:tc>
        <w:tc>
          <w:tcPr>
            <w:tcW w:w="1085" w:type="dxa"/>
            <w:noWrap/>
          </w:tcPr>
          <w:p w14:paraId="297D88A5" w14:textId="77777777" w:rsidR="00E5158D" w:rsidRPr="00582304" w:rsidRDefault="00E5158D" w:rsidP="008B57D8">
            <w:pPr>
              <w:rPr>
                <w:iCs/>
                <w:szCs w:val="24"/>
              </w:rPr>
            </w:pPr>
            <w:r w:rsidRPr="00582304">
              <w:rPr>
                <w:rFonts w:hint="eastAsia"/>
                <w:color w:val="000000"/>
              </w:rPr>
              <w:t>-22.36</w:t>
            </w:r>
          </w:p>
        </w:tc>
        <w:tc>
          <w:tcPr>
            <w:tcW w:w="1089" w:type="dxa"/>
            <w:noWrap/>
          </w:tcPr>
          <w:p w14:paraId="4FEFE53A" w14:textId="77777777" w:rsidR="00E5158D" w:rsidRPr="00582304" w:rsidRDefault="00E5158D" w:rsidP="008B57D8">
            <w:pPr>
              <w:rPr>
                <w:iCs/>
                <w:szCs w:val="24"/>
              </w:rPr>
            </w:pPr>
            <w:r w:rsidRPr="00582304">
              <w:rPr>
                <w:rFonts w:hint="eastAsia"/>
                <w:color w:val="000000"/>
              </w:rPr>
              <w:t>22.77</w:t>
            </w:r>
          </w:p>
        </w:tc>
        <w:tc>
          <w:tcPr>
            <w:tcW w:w="992" w:type="dxa"/>
            <w:noWrap/>
          </w:tcPr>
          <w:p w14:paraId="4139C041" w14:textId="77777777" w:rsidR="00E5158D" w:rsidRPr="00582304" w:rsidRDefault="00E5158D" w:rsidP="008B57D8">
            <w:pPr>
              <w:rPr>
                <w:iCs/>
                <w:szCs w:val="24"/>
              </w:rPr>
            </w:pPr>
            <w:r w:rsidRPr="00582304">
              <w:rPr>
                <w:rFonts w:hint="eastAsia"/>
                <w:color w:val="000000"/>
              </w:rPr>
              <w:t>19.67</w:t>
            </w:r>
          </w:p>
        </w:tc>
        <w:tc>
          <w:tcPr>
            <w:tcW w:w="990" w:type="dxa"/>
            <w:noWrap/>
          </w:tcPr>
          <w:p w14:paraId="5F9163D0" w14:textId="77777777" w:rsidR="00E5158D" w:rsidRPr="00582304" w:rsidRDefault="00E5158D" w:rsidP="008B57D8">
            <w:pPr>
              <w:rPr>
                <w:iCs/>
                <w:szCs w:val="24"/>
              </w:rPr>
            </w:pPr>
            <w:r w:rsidRPr="00582304">
              <w:rPr>
                <w:rFonts w:hint="eastAsia"/>
                <w:color w:val="000000"/>
              </w:rPr>
              <w:t>31.9</w:t>
            </w:r>
          </w:p>
        </w:tc>
        <w:tc>
          <w:tcPr>
            <w:tcW w:w="1278" w:type="dxa"/>
          </w:tcPr>
          <w:p w14:paraId="67AF1979" w14:textId="77777777" w:rsidR="00E5158D" w:rsidRPr="00582304" w:rsidRDefault="00E5158D" w:rsidP="008B57D8">
            <w:pPr>
              <w:rPr>
                <w:color w:val="000000"/>
                <w:szCs w:val="24"/>
              </w:rPr>
            </w:pPr>
            <w:r w:rsidRPr="00582304">
              <w:rPr>
                <w:rFonts w:hint="eastAsia"/>
                <w:color w:val="000000"/>
              </w:rPr>
              <w:t>0.89</w:t>
            </w:r>
          </w:p>
        </w:tc>
      </w:tr>
      <w:tr w:rsidR="00E5158D" w:rsidRPr="00582304" w14:paraId="4D40625D" w14:textId="77777777" w:rsidTr="00597342">
        <w:trPr>
          <w:trHeight w:val="324"/>
        </w:trPr>
        <w:tc>
          <w:tcPr>
            <w:tcW w:w="997" w:type="dxa"/>
            <w:vMerge/>
          </w:tcPr>
          <w:p w14:paraId="65224252" w14:textId="77777777" w:rsidR="00E5158D" w:rsidRPr="00582304" w:rsidRDefault="00E5158D" w:rsidP="008B57D8">
            <w:pPr>
              <w:rPr>
                <w:iCs/>
                <w:szCs w:val="24"/>
              </w:rPr>
            </w:pPr>
          </w:p>
        </w:tc>
        <w:tc>
          <w:tcPr>
            <w:tcW w:w="1274" w:type="dxa"/>
          </w:tcPr>
          <w:p w14:paraId="6E573048"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1E43AF6" w14:textId="77777777" w:rsidR="00E5158D" w:rsidRPr="00582304" w:rsidRDefault="00E5158D" w:rsidP="008B57D8">
            <w:pPr>
              <w:rPr>
                <w:iCs/>
                <w:szCs w:val="24"/>
              </w:rPr>
            </w:pPr>
          </w:p>
        </w:tc>
        <w:tc>
          <w:tcPr>
            <w:tcW w:w="1084" w:type="dxa"/>
            <w:noWrap/>
          </w:tcPr>
          <w:p w14:paraId="4BB6AC22" w14:textId="77777777" w:rsidR="00E5158D" w:rsidRPr="00582304" w:rsidRDefault="00E5158D" w:rsidP="008B57D8">
            <w:pPr>
              <w:rPr>
                <w:iCs/>
                <w:szCs w:val="24"/>
              </w:rPr>
            </w:pPr>
            <w:r w:rsidRPr="00582304">
              <w:rPr>
                <w:rFonts w:hint="eastAsia"/>
                <w:color w:val="000000"/>
              </w:rPr>
              <w:t>265.65</w:t>
            </w:r>
          </w:p>
        </w:tc>
        <w:tc>
          <w:tcPr>
            <w:tcW w:w="1085" w:type="dxa"/>
            <w:noWrap/>
          </w:tcPr>
          <w:p w14:paraId="39F67A1B" w14:textId="77777777" w:rsidR="00E5158D" w:rsidRPr="00582304" w:rsidRDefault="00E5158D" w:rsidP="008B57D8">
            <w:pPr>
              <w:rPr>
                <w:iCs/>
                <w:szCs w:val="24"/>
              </w:rPr>
            </w:pPr>
            <w:r w:rsidRPr="00582304">
              <w:rPr>
                <w:rFonts w:hint="eastAsia"/>
                <w:color w:val="000000"/>
              </w:rPr>
              <w:t>-34.35</w:t>
            </w:r>
          </w:p>
        </w:tc>
        <w:tc>
          <w:tcPr>
            <w:tcW w:w="1089" w:type="dxa"/>
            <w:noWrap/>
          </w:tcPr>
          <w:p w14:paraId="3FB72AE9" w14:textId="77777777" w:rsidR="00E5158D" w:rsidRPr="00582304" w:rsidRDefault="00E5158D" w:rsidP="008B57D8">
            <w:pPr>
              <w:rPr>
                <w:iCs/>
                <w:szCs w:val="24"/>
              </w:rPr>
            </w:pPr>
            <w:r w:rsidRPr="00582304">
              <w:rPr>
                <w:rFonts w:hint="eastAsia"/>
                <w:color w:val="000000"/>
              </w:rPr>
              <w:t>15.31</w:t>
            </w:r>
          </w:p>
        </w:tc>
        <w:tc>
          <w:tcPr>
            <w:tcW w:w="992" w:type="dxa"/>
            <w:noWrap/>
          </w:tcPr>
          <w:p w14:paraId="70F602F6" w14:textId="77777777" w:rsidR="00E5158D" w:rsidRPr="00582304" w:rsidRDefault="00E5158D" w:rsidP="008B57D8">
            <w:pPr>
              <w:rPr>
                <w:iCs/>
                <w:szCs w:val="24"/>
              </w:rPr>
            </w:pPr>
            <w:r w:rsidRPr="00582304">
              <w:rPr>
                <w:rFonts w:hint="eastAsia"/>
                <w:color w:val="000000"/>
              </w:rPr>
              <w:t>12.33</w:t>
            </w:r>
          </w:p>
        </w:tc>
        <w:tc>
          <w:tcPr>
            <w:tcW w:w="990" w:type="dxa"/>
            <w:noWrap/>
          </w:tcPr>
          <w:p w14:paraId="28DC7ACC" w14:textId="77777777" w:rsidR="00E5158D" w:rsidRPr="00582304" w:rsidRDefault="00E5158D" w:rsidP="008B57D8">
            <w:pPr>
              <w:rPr>
                <w:iCs/>
                <w:szCs w:val="24"/>
              </w:rPr>
            </w:pPr>
            <w:r w:rsidRPr="00582304">
              <w:rPr>
                <w:rFonts w:hint="eastAsia"/>
                <w:color w:val="000000"/>
              </w:rPr>
              <w:t>37.6</w:t>
            </w:r>
          </w:p>
        </w:tc>
        <w:tc>
          <w:tcPr>
            <w:tcW w:w="1278" w:type="dxa"/>
          </w:tcPr>
          <w:p w14:paraId="2D5FBF73" w14:textId="77777777" w:rsidR="00E5158D" w:rsidRPr="00582304" w:rsidRDefault="00E5158D" w:rsidP="008B57D8">
            <w:pPr>
              <w:rPr>
                <w:color w:val="000000"/>
                <w:szCs w:val="24"/>
              </w:rPr>
            </w:pPr>
            <w:r w:rsidRPr="00582304">
              <w:rPr>
                <w:rFonts w:hint="eastAsia"/>
                <w:color w:val="000000"/>
              </w:rPr>
              <w:t>0.88</w:t>
            </w:r>
          </w:p>
        </w:tc>
      </w:tr>
      <w:tr w:rsidR="00E5158D" w:rsidRPr="00582304" w14:paraId="53D07AD1" w14:textId="77777777" w:rsidTr="00597342">
        <w:trPr>
          <w:trHeight w:val="324"/>
        </w:trPr>
        <w:tc>
          <w:tcPr>
            <w:tcW w:w="997" w:type="dxa"/>
            <w:vMerge w:val="restart"/>
            <w:noWrap/>
          </w:tcPr>
          <w:p w14:paraId="3A0A5D7B" w14:textId="77777777" w:rsidR="00E5158D" w:rsidRPr="00582304" w:rsidRDefault="00E5158D" w:rsidP="008B57D8">
            <w:pPr>
              <w:rPr>
                <w:iCs/>
                <w:szCs w:val="24"/>
              </w:rPr>
            </w:pPr>
            <w:r w:rsidRPr="00582304">
              <w:rPr>
                <w:iCs/>
                <w:szCs w:val="24"/>
              </w:rPr>
              <w:t>50</w:t>
            </w:r>
          </w:p>
        </w:tc>
        <w:tc>
          <w:tcPr>
            <w:tcW w:w="1274" w:type="dxa"/>
          </w:tcPr>
          <w:p w14:paraId="3AB10D67"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355BFA77" w14:textId="77777777" w:rsidR="00E5158D" w:rsidRPr="00582304" w:rsidRDefault="00E5158D" w:rsidP="008B57D8">
            <w:pPr>
              <w:rPr>
                <w:iCs/>
                <w:szCs w:val="24"/>
              </w:rPr>
            </w:pPr>
            <w:r w:rsidRPr="00582304">
              <w:rPr>
                <w:rFonts w:hint="eastAsia"/>
                <w:color w:val="000000"/>
              </w:rPr>
              <w:t>255.45</w:t>
            </w:r>
          </w:p>
        </w:tc>
        <w:tc>
          <w:tcPr>
            <w:tcW w:w="1084" w:type="dxa"/>
            <w:noWrap/>
          </w:tcPr>
          <w:p w14:paraId="24A47D1A" w14:textId="77777777" w:rsidR="00E5158D" w:rsidRPr="00582304" w:rsidRDefault="00E5158D" w:rsidP="008B57D8">
            <w:pPr>
              <w:rPr>
                <w:iCs/>
                <w:szCs w:val="24"/>
              </w:rPr>
            </w:pPr>
            <w:r w:rsidRPr="00582304">
              <w:rPr>
                <w:rFonts w:hint="eastAsia"/>
                <w:color w:val="000000"/>
              </w:rPr>
              <w:t>289.5</w:t>
            </w:r>
          </w:p>
        </w:tc>
        <w:tc>
          <w:tcPr>
            <w:tcW w:w="1085" w:type="dxa"/>
            <w:noWrap/>
          </w:tcPr>
          <w:p w14:paraId="55600810" w14:textId="77777777" w:rsidR="00E5158D" w:rsidRPr="00582304" w:rsidRDefault="00E5158D" w:rsidP="008B57D8">
            <w:pPr>
              <w:rPr>
                <w:iCs/>
                <w:szCs w:val="24"/>
              </w:rPr>
            </w:pPr>
            <w:r w:rsidRPr="00582304">
              <w:rPr>
                <w:rFonts w:hint="eastAsia"/>
                <w:color w:val="000000"/>
              </w:rPr>
              <w:t>-10.5</w:t>
            </w:r>
          </w:p>
        </w:tc>
        <w:tc>
          <w:tcPr>
            <w:tcW w:w="1089" w:type="dxa"/>
            <w:noWrap/>
          </w:tcPr>
          <w:p w14:paraId="602241CD" w14:textId="77777777" w:rsidR="00E5158D" w:rsidRPr="00582304" w:rsidRDefault="00E5158D" w:rsidP="008B57D8">
            <w:pPr>
              <w:rPr>
                <w:iCs/>
                <w:szCs w:val="24"/>
              </w:rPr>
            </w:pPr>
            <w:r w:rsidRPr="00582304">
              <w:rPr>
                <w:rFonts w:hint="eastAsia"/>
                <w:color w:val="000000"/>
              </w:rPr>
              <w:t>16.01</w:t>
            </w:r>
          </w:p>
        </w:tc>
        <w:tc>
          <w:tcPr>
            <w:tcW w:w="992" w:type="dxa"/>
            <w:noWrap/>
          </w:tcPr>
          <w:p w14:paraId="1D433635" w14:textId="77777777" w:rsidR="00E5158D" w:rsidRPr="00582304" w:rsidRDefault="00E5158D" w:rsidP="008B57D8">
            <w:pPr>
              <w:rPr>
                <w:iCs/>
                <w:szCs w:val="24"/>
              </w:rPr>
            </w:pPr>
            <w:r w:rsidRPr="00582304">
              <w:rPr>
                <w:rFonts w:hint="eastAsia"/>
                <w:color w:val="000000"/>
              </w:rPr>
              <w:t>15.42</w:t>
            </w:r>
          </w:p>
        </w:tc>
        <w:tc>
          <w:tcPr>
            <w:tcW w:w="990" w:type="dxa"/>
            <w:noWrap/>
          </w:tcPr>
          <w:p w14:paraId="368355D6" w14:textId="77777777" w:rsidR="00E5158D" w:rsidRPr="00582304" w:rsidRDefault="00E5158D" w:rsidP="008B57D8">
            <w:pPr>
              <w:rPr>
                <w:iCs/>
                <w:szCs w:val="24"/>
              </w:rPr>
            </w:pPr>
            <w:r w:rsidRPr="00582304">
              <w:rPr>
                <w:rFonts w:hint="eastAsia"/>
                <w:color w:val="000000"/>
              </w:rPr>
              <w:t>19.14</w:t>
            </w:r>
          </w:p>
        </w:tc>
        <w:tc>
          <w:tcPr>
            <w:tcW w:w="1278" w:type="dxa"/>
          </w:tcPr>
          <w:p w14:paraId="6780D0A0" w14:textId="77777777" w:rsidR="00E5158D" w:rsidRPr="00582304" w:rsidRDefault="00E5158D" w:rsidP="008B57D8">
            <w:pPr>
              <w:rPr>
                <w:color w:val="000000"/>
                <w:szCs w:val="24"/>
              </w:rPr>
            </w:pPr>
            <w:r w:rsidRPr="00582304">
              <w:rPr>
                <w:rFonts w:hint="eastAsia"/>
                <w:color w:val="000000"/>
              </w:rPr>
              <w:t>0.9</w:t>
            </w:r>
          </w:p>
        </w:tc>
      </w:tr>
      <w:tr w:rsidR="00E5158D" w:rsidRPr="00582304" w14:paraId="211FF7DF" w14:textId="77777777" w:rsidTr="00597342">
        <w:trPr>
          <w:trHeight w:val="324"/>
        </w:trPr>
        <w:tc>
          <w:tcPr>
            <w:tcW w:w="997" w:type="dxa"/>
            <w:vMerge/>
          </w:tcPr>
          <w:p w14:paraId="000484F6" w14:textId="77777777" w:rsidR="00E5158D" w:rsidRPr="00582304" w:rsidRDefault="00E5158D" w:rsidP="008B57D8">
            <w:pPr>
              <w:rPr>
                <w:iCs/>
                <w:szCs w:val="24"/>
              </w:rPr>
            </w:pPr>
          </w:p>
        </w:tc>
        <w:tc>
          <w:tcPr>
            <w:tcW w:w="1274" w:type="dxa"/>
          </w:tcPr>
          <w:p w14:paraId="486D8D76"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2DD8B545" w14:textId="77777777" w:rsidR="00E5158D" w:rsidRPr="00582304" w:rsidRDefault="00E5158D" w:rsidP="008B57D8">
            <w:pPr>
              <w:rPr>
                <w:iCs/>
                <w:szCs w:val="24"/>
              </w:rPr>
            </w:pPr>
          </w:p>
        </w:tc>
        <w:tc>
          <w:tcPr>
            <w:tcW w:w="1084" w:type="dxa"/>
            <w:noWrap/>
          </w:tcPr>
          <w:p w14:paraId="6DAEF1C1" w14:textId="77777777" w:rsidR="00E5158D" w:rsidRPr="00582304" w:rsidRDefault="00E5158D" w:rsidP="008B57D8">
            <w:pPr>
              <w:rPr>
                <w:iCs/>
                <w:szCs w:val="24"/>
              </w:rPr>
            </w:pPr>
            <w:r w:rsidRPr="00582304">
              <w:rPr>
                <w:rFonts w:hint="eastAsia"/>
                <w:color w:val="000000"/>
              </w:rPr>
              <w:t>281.66</w:t>
            </w:r>
          </w:p>
        </w:tc>
        <w:tc>
          <w:tcPr>
            <w:tcW w:w="1085" w:type="dxa"/>
            <w:noWrap/>
          </w:tcPr>
          <w:p w14:paraId="6B7D6336" w14:textId="77777777" w:rsidR="00E5158D" w:rsidRPr="00582304" w:rsidRDefault="00E5158D" w:rsidP="008B57D8">
            <w:pPr>
              <w:rPr>
                <w:iCs/>
                <w:szCs w:val="24"/>
              </w:rPr>
            </w:pPr>
            <w:r w:rsidRPr="00582304">
              <w:rPr>
                <w:rFonts w:hint="eastAsia"/>
                <w:color w:val="000000"/>
              </w:rPr>
              <w:t>-18.34</w:t>
            </w:r>
          </w:p>
        </w:tc>
        <w:tc>
          <w:tcPr>
            <w:tcW w:w="1089" w:type="dxa"/>
            <w:noWrap/>
          </w:tcPr>
          <w:p w14:paraId="4453F040" w14:textId="77777777" w:rsidR="00E5158D" w:rsidRPr="00582304" w:rsidRDefault="00E5158D" w:rsidP="008B57D8">
            <w:pPr>
              <w:rPr>
                <w:iCs/>
                <w:szCs w:val="24"/>
              </w:rPr>
            </w:pPr>
            <w:r w:rsidRPr="00582304">
              <w:rPr>
                <w:rFonts w:hint="eastAsia"/>
                <w:color w:val="000000"/>
              </w:rPr>
              <w:t>11.37</w:t>
            </w:r>
          </w:p>
        </w:tc>
        <w:tc>
          <w:tcPr>
            <w:tcW w:w="992" w:type="dxa"/>
            <w:noWrap/>
          </w:tcPr>
          <w:p w14:paraId="633494CD" w14:textId="77777777" w:rsidR="00E5158D" w:rsidRPr="00582304" w:rsidRDefault="00E5158D" w:rsidP="008B57D8">
            <w:pPr>
              <w:rPr>
                <w:iCs/>
                <w:szCs w:val="24"/>
              </w:rPr>
            </w:pPr>
            <w:r w:rsidRPr="00582304">
              <w:rPr>
                <w:rFonts w:hint="eastAsia"/>
                <w:color w:val="000000"/>
              </w:rPr>
              <w:t>10.15</w:t>
            </w:r>
          </w:p>
        </w:tc>
        <w:tc>
          <w:tcPr>
            <w:tcW w:w="990" w:type="dxa"/>
            <w:noWrap/>
          </w:tcPr>
          <w:p w14:paraId="733D563C" w14:textId="77777777" w:rsidR="00E5158D" w:rsidRPr="00582304" w:rsidRDefault="00E5158D" w:rsidP="008B57D8">
            <w:pPr>
              <w:rPr>
                <w:iCs/>
                <w:szCs w:val="24"/>
              </w:rPr>
            </w:pPr>
            <w:r w:rsidRPr="00582304">
              <w:rPr>
                <w:rFonts w:hint="eastAsia"/>
                <w:color w:val="000000"/>
              </w:rPr>
              <w:t>21.58</w:t>
            </w:r>
          </w:p>
        </w:tc>
        <w:tc>
          <w:tcPr>
            <w:tcW w:w="1278" w:type="dxa"/>
          </w:tcPr>
          <w:p w14:paraId="13222CDE" w14:textId="77777777" w:rsidR="00E5158D" w:rsidRPr="00582304" w:rsidRDefault="00E5158D" w:rsidP="008B57D8">
            <w:pPr>
              <w:rPr>
                <w:color w:val="000000"/>
                <w:szCs w:val="24"/>
              </w:rPr>
            </w:pPr>
            <w:r w:rsidRPr="00582304">
              <w:rPr>
                <w:rFonts w:hint="eastAsia"/>
                <w:color w:val="000000"/>
              </w:rPr>
              <w:t>0.89</w:t>
            </w:r>
          </w:p>
        </w:tc>
      </w:tr>
      <w:tr w:rsidR="00E5158D" w:rsidRPr="00582304" w14:paraId="42802E45" w14:textId="77777777" w:rsidTr="00597342">
        <w:trPr>
          <w:trHeight w:val="324"/>
        </w:trPr>
        <w:tc>
          <w:tcPr>
            <w:tcW w:w="997" w:type="dxa"/>
            <w:vMerge w:val="restart"/>
            <w:noWrap/>
          </w:tcPr>
          <w:p w14:paraId="6274FAD4" w14:textId="77777777" w:rsidR="00E5158D" w:rsidRPr="00582304" w:rsidRDefault="00E5158D" w:rsidP="008B57D8">
            <w:pPr>
              <w:rPr>
                <w:iCs/>
                <w:szCs w:val="24"/>
              </w:rPr>
            </w:pPr>
            <w:r w:rsidRPr="00582304">
              <w:rPr>
                <w:iCs/>
                <w:szCs w:val="24"/>
              </w:rPr>
              <w:t>70</w:t>
            </w:r>
          </w:p>
        </w:tc>
        <w:tc>
          <w:tcPr>
            <w:tcW w:w="1274" w:type="dxa"/>
          </w:tcPr>
          <w:p w14:paraId="3CC7888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DCDAA5D" w14:textId="77777777" w:rsidR="00E5158D" w:rsidRPr="00582304" w:rsidRDefault="00E5158D" w:rsidP="008B57D8">
            <w:pPr>
              <w:rPr>
                <w:iCs/>
                <w:szCs w:val="24"/>
              </w:rPr>
            </w:pPr>
            <w:r w:rsidRPr="00582304">
              <w:rPr>
                <w:rFonts w:hint="eastAsia"/>
                <w:color w:val="000000"/>
              </w:rPr>
              <w:t>268.74</w:t>
            </w:r>
          </w:p>
        </w:tc>
        <w:tc>
          <w:tcPr>
            <w:tcW w:w="1084" w:type="dxa"/>
            <w:noWrap/>
          </w:tcPr>
          <w:p w14:paraId="660D8D45" w14:textId="77777777" w:rsidR="00E5158D" w:rsidRPr="00582304" w:rsidRDefault="00E5158D" w:rsidP="008B57D8">
            <w:pPr>
              <w:rPr>
                <w:iCs/>
                <w:szCs w:val="24"/>
              </w:rPr>
            </w:pPr>
            <w:r w:rsidRPr="00582304">
              <w:rPr>
                <w:rFonts w:hint="eastAsia"/>
                <w:color w:val="000000"/>
              </w:rPr>
              <w:t>295.39</w:t>
            </w:r>
          </w:p>
        </w:tc>
        <w:tc>
          <w:tcPr>
            <w:tcW w:w="1085" w:type="dxa"/>
            <w:noWrap/>
          </w:tcPr>
          <w:p w14:paraId="30F187F4" w14:textId="77777777" w:rsidR="00E5158D" w:rsidRPr="00582304" w:rsidRDefault="00E5158D" w:rsidP="008B57D8">
            <w:pPr>
              <w:rPr>
                <w:iCs/>
                <w:szCs w:val="24"/>
              </w:rPr>
            </w:pPr>
            <w:r w:rsidRPr="00582304">
              <w:rPr>
                <w:rFonts w:hint="eastAsia"/>
                <w:color w:val="000000"/>
              </w:rPr>
              <w:t>-4.61</w:t>
            </w:r>
          </w:p>
        </w:tc>
        <w:tc>
          <w:tcPr>
            <w:tcW w:w="1089" w:type="dxa"/>
            <w:noWrap/>
          </w:tcPr>
          <w:p w14:paraId="3CF96718" w14:textId="77777777" w:rsidR="00E5158D" w:rsidRPr="00582304" w:rsidRDefault="00E5158D" w:rsidP="008B57D8">
            <w:pPr>
              <w:rPr>
                <w:iCs/>
                <w:szCs w:val="24"/>
              </w:rPr>
            </w:pPr>
            <w:r w:rsidRPr="00582304">
              <w:rPr>
                <w:rFonts w:hint="eastAsia"/>
                <w:color w:val="000000"/>
              </w:rPr>
              <w:t>13.68</w:t>
            </w:r>
          </w:p>
        </w:tc>
        <w:tc>
          <w:tcPr>
            <w:tcW w:w="992" w:type="dxa"/>
            <w:noWrap/>
          </w:tcPr>
          <w:p w14:paraId="46F4DA30" w14:textId="77777777" w:rsidR="00E5158D" w:rsidRPr="00582304" w:rsidRDefault="00E5158D" w:rsidP="008B57D8">
            <w:pPr>
              <w:rPr>
                <w:iCs/>
                <w:szCs w:val="24"/>
              </w:rPr>
            </w:pPr>
            <w:r w:rsidRPr="00582304">
              <w:rPr>
                <w:rFonts w:hint="eastAsia"/>
                <w:color w:val="000000"/>
              </w:rPr>
              <w:t>13.72</w:t>
            </w:r>
          </w:p>
        </w:tc>
        <w:tc>
          <w:tcPr>
            <w:tcW w:w="990" w:type="dxa"/>
            <w:noWrap/>
          </w:tcPr>
          <w:p w14:paraId="3A632E71" w14:textId="77777777" w:rsidR="00E5158D" w:rsidRPr="00582304" w:rsidRDefault="00E5158D" w:rsidP="008B57D8">
            <w:pPr>
              <w:rPr>
                <w:iCs/>
                <w:szCs w:val="24"/>
              </w:rPr>
            </w:pPr>
            <w:r w:rsidRPr="00582304">
              <w:rPr>
                <w:rFonts w:hint="eastAsia"/>
                <w:color w:val="000000"/>
              </w:rPr>
              <w:t>14.43</w:t>
            </w:r>
          </w:p>
        </w:tc>
        <w:tc>
          <w:tcPr>
            <w:tcW w:w="1278" w:type="dxa"/>
          </w:tcPr>
          <w:p w14:paraId="09F97813" w14:textId="77777777" w:rsidR="00E5158D" w:rsidRPr="00582304" w:rsidRDefault="00E5158D" w:rsidP="008B57D8">
            <w:pPr>
              <w:rPr>
                <w:color w:val="000000"/>
                <w:szCs w:val="24"/>
              </w:rPr>
            </w:pPr>
            <w:r w:rsidRPr="00582304">
              <w:rPr>
                <w:rFonts w:hint="eastAsia"/>
                <w:color w:val="000000"/>
              </w:rPr>
              <w:t>0.91</w:t>
            </w:r>
          </w:p>
        </w:tc>
      </w:tr>
      <w:tr w:rsidR="00E5158D" w:rsidRPr="00582304" w14:paraId="2378DB3B" w14:textId="77777777" w:rsidTr="00597342">
        <w:trPr>
          <w:trHeight w:val="324"/>
        </w:trPr>
        <w:tc>
          <w:tcPr>
            <w:tcW w:w="997" w:type="dxa"/>
            <w:vMerge/>
          </w:tcPr>
          <w:p w14:paraId="4A7BDDD7" w14:textId="77777777" w:rsidR="00E5158D" w:rsidRPr="00582304" w:rsidRDefault="00E5158D" w:rsidP="008B57D8">
            <w:pPr>
              <w:rPr>
                <w:iCs/>
                <w:szCs w:val="24"/>
              </w:rPr>
            </w:pPr>
          </w:p>
        </w:tc>
        <w:tc>
          <w:tcPr>
            <w:tcW w:w="1274" w:type="dxa"/>
          </w:tcPr>
          <w:p w14:paraId="0CFA539B"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7A661442" w14:textId="77777777" w:rsidR="00E5158D" w:rsidRPr="00582304" w:rsidRDefault="00E5158D" w:rsidP="008B57D8">
            <w:pPr>
              <w:rPr>
                <w:iCs/>
                <w:szCs w:val="24"/>
              </w:rPr>
            </w:pPr>
          </w:p>
        </w:tc>
        <w:tc>
          <w:tcPr>
            <w:tcW w:w="1084" w:type="dxa"/>
            <w:noWrap/>
          </w:tcPr>
          <w:p w14:paraId="39241599" w14:textId="77777777" w:rsidR="00E5158D" w:rsidRPr="00582304" w:rsidRDefault="00E5158D" w:rsidP="008B57D8">
            <w:pPr>
              <w:rPr>
                <w:iCs/>
                <w:szCs w:val="24"/>
              </w:rPr>
            </w:pPr>
            <w:r w:rsidRPr="00582304">
              <w:rPr>
                <w:rFonts w:hint="eastAsia"/>
                <w:color w:val="000000"/>
              </w:rPr>
              <w:t>289.14</w:t>
            </w:r>
          </w:p>
        </w:tc>
        <w:tc>
          <w:tcPr>
            <w:tcW w:w="1085" w:type="dxa"/>
            <w:noWrap/>
          </w:tcPr>
          <w:p w14:paraId="385D5E88" w14:textId="77777777" w:rsidR="00E5158D" w:rsidRPr="00582304" w:rsidRDefault="00E5158D" w:rsidP="008B57D8">
            <w:pPr>
              <w:rPr>
                <w:iCs/>
                <w:szCs w:val="24"/>
              </w:rPr>
            </w:pPr>
            <w:r w:rsidRPr="00582304">
              <w:rPr>
                <w:rFonts w:hint="eastAsia"/>
                <w:color w:val="000000"/>
              </w:rPr>
              <w:t>-10.86</w:t>
            </w:r>
          </w:p>
        </w:tc>
        <w:tc>
          <w:tcPr>
            <w:tcW w:w="1089" w:type="dxa"/>
            <w:noWrap/>
          </w:tcPr>
          <w:p w14:paraId="710059F9" w14:textId="77777777" w:rsidR="00E5158D" w:rsidRPr="00582304" w:rsidRDefault="00E5158D" w:rsidP="008B57D8">
            <w:pPr>
              <w:rPr>
                <w:iCs/>
                <w:szCs w:val="24"/>
              </w:rPr>
            </w:pPr>
            <w:r w:rsidRPr="00582304">
              <w:rPr>
                <w:rFonts w:hint="eastAsia"/>
                <w:color w:val="000000"/>
              </w:rPr>
              <w:t>9.76</w:t>
            </w:r>
          </w:p>
        </w:tc>
        <w:tc>
          <w:tcPr>
            <w:tcW w:w="992" w:type="dxa"/>
            <w:noWrap/>
          </w:tcPr>
          <w:p w14:paraId="3588AC1B" w14:textId="77777777" w:rsidR="00E5158D" w:rsidRPr="00582304" w:rsidRDefault="00E5158D" w:rsidP="008B57D8">
            <w:pPr>
              <w:rPr>
                <w:iCs/>
                <w:szCs w:val="24"/>
              </w:rPr>
            </w:pPr>
            <w:r w:rsidRPr="00582304">
              <w:rPr>
                <w:rFonts w:hint="eastAsia"/>
                <w:color w:val="000000"/>
              </w:rPr>
              <w:t>9.21</w:t>
            </w:r>
          </w:p>
        </w:tc>
        <w:tc>
          <w:tcPr>
            <w:tcW w:w="990" w:type="dxa"/>
            <w:noWrap/>
          </w:tcPr>
          <w:p w14:paraId="573F4B05" w14:textId="77777777" w:rsidR="00E5158D" w:rsidRPr="00582304" w:rsidRDefault="00E5158D" w:rsidP="008B57D8">
            <w:pPr>
              <w:rPr>
                <w:iCs/>
                <w:szCs w:val="24"/>
              </w:rPr>
            </w:pPr>
            <w:r w:rsidRPr="00582304">
              <w:rPr>
                <w:rFonts w:hint="eastAsia"/>
                <w:color w:val="000000"/>
              </w:rPr>
              <w:t>14.6</w:t>
            </w:r>
          </w:p>
        </w:tc>
        <w:tc>
          <w:tcPr>
            <w:tcW w:w="1278" w:type="dxa"/>
          </w:tcPr>
          <w:p w14:paraId="322DD609" w14:textId="77777777" w:rsidR="00E5158D" w:rsidRPr="00582304" w:rsidRDefault="00E5158D" w:rsidP="008B57D8">
            <w:pPr>
              <w:rPr>
                <w:color w:val="000000"/>
                <w:szCs w:val="24"/>
              </w:rPr>
            </w:pPr>
            <w:r w:rsidRPr="00582304">
              <w:rPr>
                <w:rFonts w:hint="eastAsia"/>
                <w:color w:val="000000"/>
              </w:rPr>
              <w:t>0.9</w:t>
            </w:r>
          </w:p>
        </w:tc>
      </w:tr>
    </w:tbl>
    <w:p w14:paraId="6E7F369B" w14:textId="77777777" w:rsidR="00E5158D" w:rsidRDefault="00E5158D" w:rsidP="00E5158D">
      <w:pPr>
        <w:jc w:val="both"/>
        <w:rPr>
          <w:rFonts w:cs="Times New Roman"/>
          <w:szCs w:val="24"/>
        </w:rPr>
      </w:pPr>
    </w:p>
    <w:p w14:paraId="215EBFC9" w14:textId="77777777" w:rsidR="00E5158D" w:rsidRDefault="00E5158D" w:rsidP="00E5158D">
      <w:pPr>
        <w:jc w:val="both"/>
        <w:rPr>
          <w:rFonts w:cs="Times New Roman"/>
          <w:szCs w:val="24"/>
        </w:rPr>
      </w:pPr>
    </w:p>
    <w:p w14:paraId="4AF05604" w14:textId="77777777" w:rsidR="00E5158D" w:rsidRPr="00582304" w:rsidRDefault="00E5158D" w:rsidP="00E5158D">
      <w:pPr>
        <w:widowControl/>
        <w:rPr>
          <w:rFonts w:cs="Times New Roman"/>
          <w:szCs w:val="24"/>
        </w:rPr>
      </w:pPr>
      <w:r w:rsidRPr="001162F8">
        <w:rPr>
          <w:rFonts w:cs="Times New Roman"/>
          <w:noProof/>
          <w:szCs w:val="24"/>
        </w:rPr>
        <w:drawing>
          <wp:inline distT="0" distB="0" distL="0" distR="0" wp14:anchorId="3F79B8F2" wp14:editId="3BB8DFA6">
            <wp:extent cx="5274310" cy="2712720"/>
            <wp:effectExtent l="0" t="0" r="2540" b="0"/>
            <wp:docPr id="118020119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01198"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274310" cy="2712720"/>
                    </a:xfrm>
                    <a:prstGeom prst="rect">
                      <a:avLst/>
                    </a:prstGeom>
                  </pic:spPr>
                </pic:pic>
              </a:graphicData>
            </a:graphic>
          </wp:inline>
        </w:drawing>
      </w:r>
    </w:p>
    <w:p w14:paraId="0120A2AF" w14:textId="421390FC" w:rsidR="00E5158D" w:rsidRPr="00582304" w:rsidRDefault="00E5158D" w:rsidP="00E5158D">
      <w:pPr>
        <w:pStyle w:val="af1"/>
        <w:spacing w:line="240" w:lineRule="auto"/>
        <w:rPr>
          <w:rFonts w:cs="Times New Roman"/>
          <w:szCs w:val="24"/>
        </w:rPr>
      </w:pPr>
      <w:bookmarkStart w:id="282" w:name="_Toc163389702"/>
      <w:r>
        <w:t xml:space="preserve">Figure </w:t>
      </w:r>
      <w:fldSimple w:instr=" STYLEREF 1 \s ">
        <w:r w:rsidR="009D47CB">
          <w:rPr>
            <w:noProof/>
          </w:rPr>
          <w:t>4</w:t>
        </w:r>
      </w:fldSimple>
      <w:r>
        <w:t>.</w:t>
      </w:r>
      <w:fldSimple w:instr=" SEQ Figure \* ARABIC \s 1 ">
        <w:r w:rsidR="009D47CB">
          <w:rPr>
            <w:noProof/>
          </w:rPr>
          <w:t>2</w:t>
        </w:r>
      </w:fldSimple>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兩群落皆為均勻模型之情況下的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bookmarkEnd w:id="282"/>
    </w:p>
    <w:p w14:paraId="5C0DD523" w14:textId="77777777" w:rsidR="00E5158D" w:rsidRDefault="00E5158D" w:rsidP="00E5158D">
      <w:pPr>
        <w:widowControl/>
        <w:spacing w:line="240" w:lineRule="auto"/>
        <w:rPr>
          <w:rFonts w:cs="Times New Roman"/>
          <w:szCs w:val="24"/>
        </w:rPr>
      </w:pPr>
      <w:r>
        <w:rPr>
          <w:rFonts w:cs="Times New Roman"/>
          <w:szCs w:val="24"/>
        </w:rPr>
        <w:br w:type="page"/>
      </w:r>
    </w:p>
    <w:p w14:paraId="19B67716" w14:textId="77777777" w:rsidR="00E5158D" w:rsidRDefault="00E5158D" w:rsidP="00E5158D">
      <w:pPr>
        <w:ind w:leftChars="-295" w:left="-708"/>
        <w:jc w:val="both"/>
        <w:rPr>
          <w:rFonts w:cs="Times New Roman"/>
          <w:szCs w:val="24"/>
        </w:rPr>
      </w:pPr>
    </w:p>
    <w:p w14:paraId="08033DFE" w14:textId="7340F932" w:rsidR="00E5158D" w:rsidRPr="00582304" w:rsidRDefault="00E5158D" w:rsidP="00E5158D">
      <w:pPr>
        <w:pStyle w:val="af1"/>
        <w:spacing w:line="240" w:lineRule="auto"/>
        <w:ind w:leftChars="-295" w:left="-708" w:rightChars="-142" w:right="-341"/>
        <w:jc w:val="both"/>
        <w:rPr>
          <w:rFonts w:cs="Times New Roman"/>
          <w:szCs w:val="24"/>
        </w:rPr>
      </w:pPr>
      <w:bookmarkStart w:id="283" w:name="_Toc163389719"/>
      <w:bookmarkStart w:id="284" w:name="_Toc163389936"/>
      <w:r>
        <w:t xml:space="preserve">Table </w:t>
      </w:r>
      <w:fldSimple w:instr=" STYLEREF 1 \s ">
        <w:r w:rsidR="009D47CB">
          <w:rPr>
            <w:noProof/>
          </w:rPr>
          <w:t>4</w:t>
        </w:r>
      </w:fldSimple>
      <w:r>
        <w:t>.</w:t>
      </w:r>
      <w:fldSimple w:instr=" SEQ Table \* ARABIC \s 1 ">
        <w:r w:rsidR="009D47CB">
          <w:rPr>
            <w:noProof/>
          </w:rPr>
          <w:t>3</w:t>
        </w:r>
      </w:fldSimple>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群落一為均勻模型，群落二為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模型之情況下的估計結果。</w:t>
      </w:r>
      <w:bookmarkEnd w:id="283"/>
      <w:bookmarkEnd w:id="28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7F90E286"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F6DF92F" w14:textId="77777777" w:rsidR="00E5158D" w:rsidRPr="00582304" w:rsidRDefault="00E5158D" w:rsidP="008B57D8">
            <w:pPr>
              <w:rPr>
                <w:iCs/>
                <w:szCs w:val="24"/>
              </w:rPr>
            </w:pPr>
            <w:r w:rsidRPr="00582304">
              <w:rPr>
                <w:iCs/>
                <w:szCs w:val="24"/>
              </w:rPr>
              <w:t>Sample size</w:t>
            </w:r>
          </w:p>
        </w:tc>
        <w:tc>
          <w:tcPr>
            <w:tcW w:w="1274" w:type="dxa"/>
          </w:tcPr>
          <w:p w14:paraId="38FD7DF4" w14:textId="77777777" w:rsidR="00E5158D" w:rsidRPr="00582304" w:rsidRDefault="00E5158D" w:rsidP="008B57D8">
            <w:pPr>
              <w:rPr>
                <w:iCs/>
                <w:szCs w:val="24"/>
              </w:rPr>
            </w:pPr>
            <w:r w:rsidRPr="00582304">
              <w:rPr>
                <w:szCs w:val="24"/>
              </w:rPr>
              <w:t>Estimator</w:t>
            </w:r>
          </w:p>
        </w:tc>
        <w:tc>
          <w:tcPr>
            <w:tcW w:w="997" w:type="dxa"/>
            <w:noWrap/>
            <w:hideMark/>
          </w:tcPr>
          <w:p w14:paraId="6FD5D979"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7A04DD02"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79F7EDA"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2CD2450B"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19AF744A"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B0D04AF" w14:textId="77777777" w:rsidR="00E5158D" w:rsidRPr="00582304" w:rsidRDefault="00E5158D" w:rsidP="008B57D8">
            <w:pPr>
              <w:rPr>
                <w:iCs/>
                <w:szCs w:val="24"/>
              </w:rPr>
            </w:pPr>
            <w:r w:rsidRPr="00582304">
              <w:rPr>
                <w:rFonts w:hint="eastAsia"/>
                <w:iCs/>
                <w:szCs w:val="24"/>
              </w:rPr>
              <w:t>RMSE</w:t>
            </w:r>
          </w:p>
        </w:tc>
        <w:tc>
          <w:tcPr>
            <w:tcW w:w="1278" w:type="dxa"/>
          </w:tcPr>
          <w:p w14:paraId="3D79AA8E"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6777B32B" w14:textId="77777777" w:rsidTr="00597342">
        <w:trPr>
          <w:trHeight w:val="324"/>
        </w:trPr>
        <w:tc>
          <w:tcPr>
            <w:tcW w:w="997" w:type="dxa"/>
            <w:vMerge w:val="restart"/>
            <w:noWrap/>
            <w:hideMark/>
          </w:tcPr>
          <w:p w14:paraId="744F1FD2" w14:textId="77777777" w:rsidR="00E5158D" w:rsidRPr="00582304" w:rsidRDefault="00E5158D" w:rsidP="008B57D8">
            <w:pPr>
              <w:rPr>
                <w:iCs/>
                <w:szCs w:val="24"/>
              </w:rPr>
            </w:pPr>
            <w:r w:rsidRPr="00582304">
              <w:rPr>
                <w:iCs/>
                <w:szCs w:val="24"/>
              </w:rPr>
              <w:t>10</w:t>
            </w:r>
          </w:p>
        </w:tc>
        <w:tc>
          <w:tcPr>
            <w:tcW w:w="1274" w:type="dxa"/>
          </w:tcPr>
          <w:p w14:paraId="1A849FEC"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CF7D21C" w14:textId="77777777" w:rsidR="00E5158D" w:rsidRPr="00582304" w:rsidRDefault="00E5158D" w:rsidP="008B57D8">
            <w:pPr>
              <w:rPr>
                <w:iCs/>
                <w:szCs w:val="24"/>
              </w:rPr>
            </w:pPr>
            <w:r w:rsidRPr="00582304">
              <w:rPr>
                <w:rFonts w:hint="eastAsia"/>
                <w:color w:val="000000"/>
              </w:rPr>
              <w:t>123.27</w:t>
            </w:r>
          </w:p>
        </w:tc>
        <w:tc>
          <w:tcPr>
            <w:tcW w:w="1084" w:type="dxa"/>
            <w:noWrap/>
          </w:tcPr>
          <w:p w14:paraId="7A4470E8" w14:textId="77777777" w:rsidR="00E5158D" w:rsidRPr="00582304" w:rsidRDefault="00E5158D" w:rsidP="008B57D8">
            <w:pPr>
              <w:rPr>
                <w:iCs/>
                <w:szCs w:val="24"/>
              </w:rPr>
            </w:pPr>
            <w:r w:rsidRPr="00582304">
              <w:rPr>
                <w:rFonts w:hint="eastAsia"/>
                <w:color w:val="000000"/>
              </w:rPr>
              <w:t>232.31</w:t>
            </w:r>
          </w:p>
        </w:tc>
        <w:tc>
          <w:tcPr>
            <w:tcW w:w="1085" w:type="dxa"/>
            <w:noWrap/>
          </w:tcPr>
          <w:p w14:paraId="2EAC747C" w14:textId="77777777" w:rsidR="00E5158D" w:rsidRPr="00582304" w:rsidRDefault="00E5158D" w:rsidP="008B57D8">
            <w:pPr>
              <w:rPr>
                <w:iCs/>
                <w:szCs w:val="24"/>
              </w:rPr>
            </w:pPr>
            <w:r w:rsidRPr="00582304">
              <w:rPr>
                <w:rFonts w:hint="eastAsia"/>
                <w:color w:val="000000"/>
              </w:rPr>
              <w:t>-67.69</w:t>
            </w:r>
          </w:p>
        </w:tc>
        <w:tc>
          <w:tcPr>
            <w:tcW w:w="1089" w:type="dxa"/>
            <w:noWrap/>
          </w:tcPr>
          <w:p w14:paraId="28FD8ACC" w14:textId="77777777" w:rsidR="00E5158D" w:rsidRPr="00582304" w:rsidRDefault="00E5158D" w:rsidP="008B57D8">
            <w:pPr>
              <w:rPr>
                <w:iCs/>
                <w:szCs w:val="24"/>
              </w:rPr>
            </w:pPr>
            <w:r w:rsidRPr="00582304">
              <w:rPr>
                <w:rFonts w:hint="eastAsia"/>
                <w:color w:val="000000"/>
              </w:rPr>
              <w:t>47.01</w:t>
            </w:r>
          </w:p>
        </w:tc>
        <w:tc>
          <w:tcPr>
            <w:tcW w:w="992" w:type="dxa"/>
            <w:noWrap/>
          </w:tcPr>
          <w:p w14:paraId="21C26E1B" w14:textId="77777777" w:rsidR="00E5158D" w:rsidRPr="00582304" w:rsidRDefault="00E5158D" w:rsidP="008B57D8">
            <w:pPr>
              <w:rPr>
                <w:iCs/>
                <w:szCs w:val="24"/>
              </w:rPr>
            </w:pPr>
            <w:r w:rsidRPr="00582304">
              <w:rPr>
                <w:rFonts w:hint="eastAsia"/>
                <w:color w:val="000000"/>
              </w:rPr>
              <w:t>37.17</w:t>
            </w:r>
          </w:p>
        </w:tc>
        <w:tc>
          <w:tcPr>
            <w:tcW w:w="990" w:type="dxa"/>
            <w:noWrap/>
          </w:tcPr>
          <w:p w14:paraId="3B06CBEA" w14:textId="77777777" w:rsidR="00E5158D" w:rsidRPr="00582304" w:rsidRDefault="00E5158D" w:rsidP="008B57D8">
            <w:pPr>
              <w:rPr>
                <w:iCs/>
                <w:szCs w:val="24"/>
              </w:rPr>
            </w:pPr>
            <w:r w:rsidRPr="00582304">
              <w:rPr>
                <w:rFonts w:hint="eastAsia"/>
                <w:color w:val="000000"/>
              </w:rPr>
              <w:t>82.4</w:t>
            </w:r>
          </w:p>
        </w:tc>
        <w:tc>
          <w:tcPr>
            <w:tcW w:w="1278" w:type="dxa"/>
          </w:tcPr>
          <w:p w14:paraId="0EC99C23" w14:textId="77777777" w:rsidR="00E5158D" w:rsidRPr="00582304" w:rsidRDefault="00E5158D" w:rsidP="008B57D8">
            <w:pPr>
              <w:rPr>
                <w:color w:val="FF0000"/>
                <w:szCs w:val="24"/>
              </w:rPr>
            </w:pPr>
            <w:r w:rsidRPr="00582304">
              <w:rPr>
                <w:rFonts w:hint="eastAsia"/>
                <w:color w:val="000000"/>
              </w:rPr>
              <w:t>0.85</w:t>
            </w:r>
          </w:p>
        </w:tc>
      </w:tr>
      <w:tr w:rsidR="00E5158D" w:rsidRPr="00582304" w14:paraId="724176BB" w14:textId="77777777" w:rsidTr="00597342">
        <w:trPr>
          <w:trHeight w:val="324"/>
        </w:trPr>
        <w:tc>
          <w:tcPr>
            <w:tcW w:w="997" w:type="dxa"/>
            <w:vMerge/>
            <w:hideMark/>
          </w:tcPr>
          <w:p w14:paraId="76216B42" w14:textId="77777777" w:rsidR="00E5158D" w:rsidRPr="00582304" w:rsidRDefault="00E5158D" w:rsidP="008B57D8">
            <w:pPr>
              <w:rPr>
                <w:iCs/>
                <w:szCs w:val="24"/>
              </w:rPr>
            </w:pPr>
          </w:p>
        </w:tc>
        <w:tc>
          <w:tcPr>
            <w:tcW w:w="1274" w:type="dxa"/>
          </w:tcPr>
          <w:p w14:paraId="7B1CBFBB"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18F45369" w14:textId="77777777" w:rsidR="00E5158D" w:rsidRPr="00582304" w:rsidRDefault="00E5158D" w:rsidP="008B57D8">
            <w:pPr>
              <w:rPr>
                <w:iCs/>
                <w:szCs w:val="24"/>
              </w:rPr>
            </w:pPr>
          </w:p>
        </w:tc>
        <w:tc>
          <w:tcPr>
            <w:tcW w:w="1084" w:type="dxa"/>
            <w:noWrap/>
          </w:tcPr>
          <w:p w14:paraId="70309AF7" w14:textId="77777777" w:rsidR="00E5158D" w:rsidRPr="00582304" w:rsidRDefault="00E5158D" w:rsidP="008B57D8">
            <w:pPr>
              <w:rPr>
                <w:iCs/>
                <w:szCs w:val="24"/>
              </w:rPr>
            </w:pPr>
            <w:r w:rsidRPr="00582304">
              <w:rPr>
                <w:rFonts w:hint="eastAsia"/>
                <w:color w:val="000000"/>
              </w:rPr>
              <w:t>207.78</w:t>
            </w:r>
          </w:p>
        </w:tc>
        <w:tc>
          <w:tcPr>
            <w:tcW w:w="1085" w:type="dxa"/>
            <w:noWrap/>
          </w:tcPr>
          <w:p w14:paraId="13B5DBF0" w14:textId="77777777" w:rsidR="00E5158D" w:rsidRPr="00582304" w:rsidRDefault="00E5158D" w:rsidP="008B57D8">
            <w:pPr>
              <w:rPr>
                <w:iCs/>
                <w:szCs w:val="24"/>
              </w:rPr>
            </w:pPr>
            <w:r w:rsidRPr="00582304">
              <w:rPr>
                <w:rFonts w:hint="eastAsia"/>
                <w:color w:val="000000"/>
              </w:rPr>
              <w:t>-92.22</w:t>
            </w:r>
          </w:p>
        </w:tc>
        <w:tc>
          <w:tcPr>
            <w:tcW w:w="1089" w:type="dxa"/>
            <w:noWrap/>
          </w:tcPr>
          <w:p w14:paraId="42C3305F" w14:textId="77777777" w:rsidR="00E5158D" w:rsidRPr="00582304" w:rsidRDefault="00E5158D" w:rsidP="008B57D8">
            <w:pPr>
              <w:rPr>
                <w:iCs/>
                <w:szCs w:val="24"/>
              </w:rPr>
            </w:pPr>
            <w:r w:rsidRPr="00582304">
              <w:rPr>
                <w:rFonts w:hint="eastAsia"/>
                <w:color w:val="000000"/>
              </w:rPr>
              <w:t>29.49</w:t>
            </w:r>
          </w:p>
        </w:tc>
        <w:tc>
          <w:tcPr>
            <w:tcW w:w="992" w:type="dxa"/>
            <w:noWrap/>
          </w:tcPr>
          <w:p w14:paraId="55239077" w14:textId="77777777" w:rsidR="00E5158D" w:rsidRPr="00582304" w:rsidRDefault="00E5158D" w:rsidP="008B57D8">
            <w:pPr>
              <w:rPr>
                <w:iCs/>
                <w:szCs w:val="24"/>
              </w:rPr>
            </w:pPr>
            <w:r w:rsidRPr="00582304">
              <w:rPr>
                <w:rFonts w:hint="eastAsia"/>
                <w:color w:val="000000"/>
              </w:rPr>
              <w:t>20.99</w:t>
            </w:r>
          </w:p>
        </w:tc>
        <w:tc>
          <w:tcPr>
            <w:tcW w:w="990" w:type="dxa"/>
            <w:noWrap/>
          </w:tcPr>
          <w:p w14:paraId="506A0AE8" w14:textId="77777777" w:rsidR="00E5158D" w:rsidRPr="00582304" w:rsidRDefault="00E5158D" w:rsidP="008B57D8">
            <w:pPr>
              <w:rPr>
                <w:iCs/>
                <w:szCs w:val="24"/>
              </w:rPr>
            </w:pPr>
            <w:r w:rsidRPr="00582304">
              <w:rPr>
                <w:rFonts w:hint="eastAsia"/>
                <w:color w:val="000000"/>
              </w:rPr>
              <w:t>96.82</w:t>
            </w:r>
          </w:p>
        </w:tc>
        <w:tc>
          <w:tcPr>
            <w:tcW w:w="1278" w:type="dxa"/>
          </w:tcPr>
          <w:p w14:paraId="0F3152C8" w14:textId="77777777" w:rsidR="00E5158D" w:rsidRPr="00582304" w:rsidRDefault="00E5158D" w:rsidP="008B57D8">
            <w:pPr>
              <w:rPr>
                <w:color w:val="FF0000"/>
                <w:szCs w:val="24"/>
              </w:rPr>
            </w:pPr>
            <w:r w:rsidRPr="00582304">
              <w:rPr>
                <w:rFonts w:hint="eastAsia"/>
                <w:color w:val="000000"/>
              </w:rPr>
              <w:t>0.83</w:t>
            </w:r>
          </w:p>
        </w:tc>
      </w:tr>
      <w:tr w:rsidR="00E5158D" w:rsidRPr="00582304" w14:paraId="3C6FE8B4" w14:textId="77777777" w:rsidTr="00597342">
        <w:trPr>
          <w:trHeight w:val="324"/>
        </w:trPr>
        <w:tc>
          <w:tcPr>
            <w:tcW w:w="997" w:type="dxa"/>
            <w:vMerge w:val="restart"/>
            <w:noWrap/>
          </w:tcPr>
          <w:p w14:paraId="5474C6FD" w14:textId="77777777" w:rsidR="00E5158D" w:rsidRPr="00582304" w:rsidRDefault="00E5158D" w:rsidP="008B57D8">
            <w:pPr>
              <w:rPr>
                <w:iCs/>
                <w:szCs w:val="24"/>
              </w:rPr>
            </w:pPr>
            <w:r w:rsidRPr="00582304">
              <w:rPr>
                <w:iCs/>
                <w:szCs w:val="24"/>
              </w:rPr>
              <w:t>30</w:t>
            </w:r>
          </w:p>
        </w:tc>
        <w:tc>
          <w:tcPr>
            <w:tcW w:w="1274" w:type="dxa"/>
          </w:tcPr>
          <w:p w14:paraId="1F02B6D9"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462D5BA1" w14:textId="77777777" w:rsidR="00E5158D" w:rsidRPr="00582304" w:rsidRDefault="00E5158D" w:rsidP="008B57D8">
            <w:pPr>
              <w:rPr>
                <w:iCs/>
                <w:szCs w:val="24"/>
              </w:rPr>
            </w:pPr>
            <w:r w:rsidRPr="00582304">
              <w:rPr>
                <w:rFonts w:hint="eastAsia"/>
                <w:color w:val="000000"/>
              </w:rPr>
              <w:t>218.54</w:t>
            </w:r>
          </w:p>
        </w:tc>
        <w:tc>
          <w:tcPr>
            <w:tcW w:w="1084" w:type="dxa"/>
            <w:noWrap/>
          </w:tcPr>
          <w:p w14:paraId="5520FD30" w14:textId="77777777" w:rsidR="00E5158D" w:rsidRPr="00582304" w:rsidRDefault="00E5158D" w:rsidP="008B57D8">
            <w:pPr>
              <w:rPr>
                <w:iCs/>
                <w:szCs w:val="24"/>
              </w:rPr>
            </w:pPr>
            <w:r w:rsidRPr="00582304">
              <w:rPr>
                <w:rFonts w:hint="eastAsia"/>
                <w:color w:val="000000"/>
              </w:rPr>
              <w:t>276.15</w:t>
            </w:r>
          </w:p>
        </w:tc>
        <w:tc>
          <w:tcPr>
            <w:tcW w:w="1085" w:type="dxa"/>
            <w:noWrap/>
          </w:tcPr>
          <w:p w14:paraId="6D9E0223" w14:textId="77777777" w:rsidR="00E5158D" w:rsidRPr="00582304" w:rsidRDefault="00E5158D" w:rsidP="008B57D8">
            <w:pPr>
              <w:rPr>
                <w:iCs/>
                <w:szCs w:val="24"/>
              </w:rPr>
            </w:pPr>
            <w:r w:rsidRPr="00582304">
              <w:rPr>
                <w:rFonts w:hint="eastAsia"/>
                <w:color w:val="000000"/>
              </w:rPr>
              <w:t>-23.85</w:t>
            </w:r>
          </w:p>
        </w:tc>
        <w:tc>
          <w:tcPr>
            <w:tcW w:w="1089" w:type="dxa"/>
            <w:noWrap/>
          </w:tcPr>
          <w:p w14:paraId="61C4E18A" w14:textId="77777777" w:rsidR="00E5158D" w:rsidRPr="00582304" w:rsidRDefault="00E5158D" w:rsidP="008B57D8">
            <w:pPr>
              <w:rPr>
                <w:iCs/>
                <w:szCs w:val="24"/>
              </w:rPr>
            </w:pPr>
            <w:r w:rsidRPr="00582304">
              <w:rPr>
                <w:rFonts w:hint="eastAsia"/>
                <w:color w:val="000000"/>
              </w:rPr>
              <w:t>24.65</w:t>
            </w:r>
          </w:p>
        </w:tc>
        <w:tc>
          <w:tcPr>
            <w:tcW w:w="992" w:type="dxa"/>
            <w:noWrap/>
          </w:tcPr>
          <w:p w14:paraId="590D4977" w14:textId="77777777" w:rsidR="00E5158D" w:rsidRPr="00582304" w:rsidRDefault="00E5158D" w:rsidP="008B57D8">
            <w:pPr>
              <w:rPr>
                <w:iCs/>
                <w:szCs w:val="24"/>
              </w:rPr>
            </w:pPr>
            <w:r w:rsidRPr="00582304">
              <w:rPr>
                <w:rFonts w:hint="eastAsia"/>
                <w:color w:val="000000"/>
              </w:rPr>
              <w:t>21.91</w:t>
            </w:r>
          </w:p>
        </w:tc>
        <w:tc>
          <w:tcPr>
            <w:tcW w:w="990" w:type="dxa"/>
            <w:noWrap/>
          </w:tcPr>
          <w:p w14:paraId="6DC84E5E" w14:textId="77777777" w:rsidR="00E5158D" w:rsidRPr="00582304" w:rsidRDefault="00E5158D" w:rsidP="008B57D8">
            <w:pPr>
              <w:rPr>
                <w:iCs/>
                <w:szCs w:val="24"/>
              </w:rPr>
            </w:pPr>
            <w:r w:rsidRPr="00582304">
              <w:rPr>
                <w:rFonts w:hint="eastAsia"/>
                <w:color w:val="000000"/>
              </w:rPr>
              <w:t>34.29</w:t>
            </w:r>
          </w:p>
        </w:tc>
        <w:tc>
          <w:tcPr>
            <w:tcW w:w="1278" w:type="dxa"/>
          </w:tcPr>
          <w:p w14:paraId="38735AD1" w14:textId="77777777" w:rsidR="00E5158D" w:rsidRPr="00582304" w:rsidRDefault="00E5158D" w:rsidP="008B57D8">
            <w:pPr>
              <w:rPr>
                <w:color w:val="000000"/>
                <w:szCs w:val="24"/>
              </w:rPr>
            </w:pPr>
            <w:r w:rsidRPr="00582304">
              <w:rPr>
                <w:rFonts w:hint="eastAsia"/>
                <w:color w:val="000000"/>
              </w:rPr>
              <w:t>0.89</w:t>
            </w:r>
          </w:p>
        </w:tc>
      </w:tr>
      <w:tr w:rsidR="00E5158D" w:rsidRPr="00582304" w14:paraId="79AF0F1F" w14:textId="77777777" w:rsidTr="00597342">
        <w:trPr>
          <w:trHeight w:val="324"/>
        </w:trPr>
        <w:tc>
          <w:tcPr>
            <w:tcW w:w="997" w:type="dxa"/>
            <w:vMerge/>
          </w:tcPr>
          <w:p w14:paraId="2C3F26FF" w14:textId="77777777" w:rsidR="00E5158D" w:rsidRPr="00582304" w:rsidRDefault="00E5158D" w:rsidP="008B57D8">
            <w:pPr>
              <w:rPr>
                <w:iCs/>
                <w:szCs w:val="24"/>
              </w:rPr>
            </w:pPr>
          </w:p>
        </w:tc>
        <w:tc>
          <w:tcPr>
            <w:tcW w:w="1274" w:type="dxa"/>
          </w:tcPr>
          <w:p w14:paraId="0DC7C3CE"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43AF6E08" w14:textId="77777777" w:rsidR="00E5158D" w:rsidRPr="00582304" w:rsidRDefault="00E5158D" w:rsidP="008B57D8">
            <w:pPr>
              <w:rPr>
                <w:iCs/>
                <w:szCs w:val="24"/>
              </w:rPr>
            </w:pPr>
          </w:p>
        </w:tc>
        <w:tc>
          <w:tcPr>
            <w:tcW w:w="1084" w:type="dxa"/>
            <w:noWrap/>
          </w:tcPr>
          <w:p w14:paraId="3C1D0B96" w14:textId="77777777" w:rsidR="00E5158D" w:rsidRPr="00582304" w:rsidRDefault="00E5158D" w:rsidP="008B57D8">
            <w:pPr>
              <w:rPr>
                <w:iCs/>
                <w:szCs w:val="24"/>
              </w:rPr>
            </w:pPr>
            <w:r w:rsidRPr="00582304">
              <w:rPr>
                <w:rFonts w:hint="eastAsia"/>
                <w:color w:val="000000"/>
              </w:rPr>
              <w:t>262.17</w:t>
            </w:r>
          </w:p>
        </w:tc>
        <w:tc>
          <w:tcPr>
            <w:tcW w:w="1085" w:type="dxa"/>
            <w:noWrap/>
          </w:tcPr>
          <w:p w14:paraId="41525BCC" w14:textId="77777777" w:rsidR="00E5158D" w:rsidRPr="00582304" w:rsidRDefault="00E5158D" w:rsidP="008B57D8">
            <w:pPr>
              <w:rPr>
                <w:iCs/>
                <w:szCs w:val="24"/>
              </w:rPr>
            </w:pPr>
            <w:r w:rsidRPr="00582304">
              <w:rPr>
                <w:rFonts w:hint="eastAsia"/>
                <w:color w:val="000000"/>
              </w:rPr>
              <w:t>-37.83</w:t>
            </w:r>
          </w:p>
        </w:tc>
        <w:tc>
          <w:tcPr>
            <w:tcW w:w="1089" w:type="dxa"/>
            <w:noWrap/>
          </w:tcPr>
          <w:p w14:paraId="0F9886F1" w14:textId="77777777" w:rsidR="00E5158D" w:rsidRPr="00582304" w:rsidRDefault="00E5158D" w:rsidP="008B57D8">
            <w:pPr>
              <w:rPr>
                <w:iCs/>
                <w:szCs w:val="24"/>
              </w:rPr>
            </w:pPr>
            <w:r w:rsidRPr="00582304">
              <w:rPr>
                <w:rFonts w:hint="eastAsia"/>
                <w:color w:val="000000"/>
              </w:rPr>
              <w:t>16.27</w:t>
            </w:r>
          </w:p>
        </w:tc>
        <w:tc>
          <w:tcPr>
            <w:tcW w:w="992" w:type="dxa"/>
            <w:noWrap/>
          </w:tcPr>
          <w:p w14:paraId="697D7941" w14:textId="77777777" w:rsidR="00E5158D" w:rsidRPr="00582304" w:rsidRDefault="00E5158D" w:rsidP="008B57D8">
            <w:pPr>
              <w:rPr>
                <w:iCs/>
                <w:szCs w:val="24"/>
              </w:rPr>
            </w:pPr>
            <w:r w:rsidRPr="00582304">
              <w:rPr>
                <w:rFonts w:hint="eastAsia"/>
                <w:color w:val="000000"/>
              </w:rPr>
              <w:t>13.71</w:t>
            </w:r>
          </w:p>
        </w:tc>
        <w:tc>
          <w:tcPr>
            <w:tcW w:w="990" w:type="dxa"/>
            <w:noWrap/>
          </w:tcPr>
          <w:p w14:paraId="0DA1AB2D" w14:textId="77777777" w:rsidR="00E5158D" w:rsidRPr="00582304" w:rsidRDefault="00E5158D" w:rsidP="008B57D8">
            <w:pPr>
              <w:rPr>
                <w:iCs/>
                <w:szCs w:val="24"/>
              </w:rPr>
            </w:pPr>
            <w:r w:rsidRPr="00582304">
              <w:rPr>
                <w:rFonts w:hint="eastAsia"/>
                <w:color w:val="000000"/>
              </w:rPr>
              <w:t>41.18</w:t>
            </w:r>
          </w:p>
        </w:tc>
        <w:tc>
          <w:tcPr>
            <w:tcW w:w="1278" w:type="dxa"/>
          </w:tcPr>
          <w:p w14:paraId="0E309ACB" w14:textId="77777777" w:rsidR="00E5158D" w:rsidRPr="00582304" w:rsidRDefault="00E5158D" w:rsidP="008B57D8">
            <w:pPr>
              <w:rPr>
                <w:color w:val="000000"/>
                <w:szCs w:val="24"/>
              </w:rPr>
            </w:pPr>
            <w:r w:rsidRPr="00582304">
              <w:rPr>
                <w:rFonts w:hint="eastAsia"/>
                <w:color w:val="000000"/>
              </w:rPr>
              <w:t>0.88</w:t>
            </w:r>
          </w:p>
        </w:tc>
      </w:tr>
      <w:tr w:rsidR="00E5158D" w:rsidRPr="00582304" w14:paraId="1B24C88C" w14:textId="77777777" w:rsidTr="00597342">
        <w:trPr>
          <w:trHeight w:val="324"/>
        </w:trPr>
        <w:tc>
          <w:tcPr>
            <w:tcW w:w="997" w:type="dxa"/>
            <w:vMerge w:val="restart"/>
            <w:noWrap/>
          </w:tcPr>
          <w:p w14:paraId="4BE40D00" w14:textId="77777777" w:rsidR="00E5158D" w:rsidRPr="00582304" w:rsidRDefault="00E5158D" w:rsidP="008B57D8">
            <w:pPr>
              <w:rPr>
                <w:iCs/>
                <w:szCs w:val="24"/>
              </w:rPr>
            </w:pPr>
            <w:r w:rsidRPr="00582304">
              <w:rPr>
                <w:iCs/>
                <w:szCs w:val="24"/>
              </w:rPr>
              <w:t>50</w:t>
            </w:r>
          </w:p>
        </w:tc>
        <w:tc>
          <w:tcPr>
            <w:tcW w:w="1274" w:type="dxa"/>
          </w:tcPr>
          <w:p w14:paraId="06D392D8"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7DB513C6" w14:textId="77777777" w:rsidR="00E5158D" w:rsidRPr="00582304" w:rsidRDefault="00E5158D" w:rsidP="008B57D8">
            <w:pPr>
              <w:rPr>
                <w:iCs/>
                <w:szCs w:val="24"/>
              </w:rPr>
            </w:pPr>
            <w:r w:rsidRPr="00582304">
              <w:rPr>
                <w:rFonts w:hint="eastAsia"/>
                <w:color w:val="000000"/>
              </w:rPr>
              <w:t>248.57</w:t>
            </w:r>
          </w:p>
        </w:tc>
        <w:tc>
          <w:tcPr>
            <w:tcW w:w="1084" w:type="dxa"/>
            <w:noWrap/>
          </w:tcPr>
          <w:p w14:paraId="26C492AF" w14:textId="77777777" w:rsidR="00E5158D" w:rsidRPr="00582304" w:rsidRDefault="00E5158D" w:rsidP="008B57D8">
            <w:pPr>
              <w:rPr>
                <w:iCs/>
                <w:szCs w:val="24"/>
              </w:rPr>
            </w:pPr>
            <w:r w:rsidRPr="00582304">
              <w:rPr>
                <w:rFonts w:hint="eastAsia"/>
                <w:color w:val="000000"/>
              </w:rPr>
              <w:t>290.11</w:t>
            </w:r>
          </w:p>
        </w:tc>
        <w:tc>
          <w:tcPr>
            <w:tcW w:w="1085" w:type="dxa"/>
            <w:noWrap/>
          </w:tcPr>
          <w:p w14:paraId="5E3C11DF" w14:textId="77777777" w:rsidR="00E5158D" w:rsidRPr="00582304" w:rsidRDefault="00E5158D" w:rsidP="008B57D8">
            <w:pPr>
              <w:rPr>
                <w:iCs/>
                <w:szCs w:val="24"/>
              </w:rPr>
            </w:pPr>
            <w:r w:rsidRPr="00582304">
              <w:rPr>
                <w:rFonts w:hint="eastAsia"/>
                <w:color w:val="000000"/>
              </w:rPr>
              <w:t>-9.89</w:t>
            </w:r>
          </w:p>
        </w:tc>
        <w:tc>
          <w:tcPr>
            <w:tcW w:w="1089" w:type="dxa"/>
            <w:noWrap/>
          </w:tcPr>
          <w:p w14:paraId="41869119" w14:textId="77777777" w:rsidR="00E5158D" w:rsidRPr="00582304" w:rsidRDefault="00E5158D" w:rsidP="008B57D8">
            <w:pPr>
              <w:rPr>
                <w:iCs/>
                <w:szCs w:val="24"/>
              </w:rPr>
            </w:pPr>
            <w:r w:rsidRPr="00582304">
              <w:rPr>
                <w:rFonts w:hint="eastAsia"/>
                <w:color w:val="000000"/>
              </w:rPr>
              <w:t>19.9</w:t>
            </w:r>
          </w:p>
        </w:tc>
        <w:tc>
          <w:tcPr>
            <w:tcW w:w="992" w:type="dxa"/>
            <w:noWrap/>
          </w:tcPr>
          <w:p w14:paraId="627933F0" w14:textId="77777777" w:rsidR="00E5158D" w:rsidRPr="00582304" w:rsidRDefault="00E5158D" w:rsidP="008B57D8">
            <w:pPr>
              <w:rPr>
                <w:iCs/>
                <w:szCs w:val="24"/>
              </w:rPr>
            </w:pPr>
            <w:r w:rsidRPr="00582304">
              <w:rPr>
                <w:rFonts w:hint="eastAsia"/>
                <w:color w:val="000000"/>
              </w:rPr>
              <w:t>17.98</w:t>
            </w:r>
          </w:p>
        </w:tc>
        <w:tc>
          <w:tcPr>
            <w:tcW w:w="990" w:type="dxa"/>
            <w:noWrap/>
          </w:tcPr>
          <w:p w14:paraId="5ECA5F71" w14:textId="77777777" w:rsidR="00E5158D" w:rsidRPr="00582304" w:rsidRDefault="00E5158D" w:rsidP="008B57D8">
            <w:pPr>
              <w:rPr>
                <w:iCs/>
                <w:szCs w:val="24"/>
              </w:rPr>
            </w:pPr>
            <w:r w:rsidRPr="00582304">
              <w:rPr>
                <w:rFonts w:hint="eastAsia"/>
                <w:color w:val="000000"/>
              </w:rPr>
              <w:t>22.21</w:t>
            </w:r>
          </w:p>
        </w:tc>
        <w:tc>
          <w:tcPr>
            <w:tcW w:w="1278" w:type="dxa"/>
          </w:tcPr>
          <w:p w14:paraId="14BC696A" w14:textId="77777777" w:rsidR="00E5158D" w:rsidRPr="00582304" w:rsidRDefault="00E5158D" w:rsidP="008B57D8">
            <w:pPr>
              <w:rPr>
                <w:color w:val="000000"/>
                <w:szCs w:val="24"/>
              </w:rPr>
            </w:pPr>
            <w:r w:rsidRPr="00582304">
              <w:rPr>
                <w:rFonts w:hint="eastAsia"/>
                <w:color w:val="000000"/>
              </w:rPr>
              <w:t>0.88</w:t>
            </w:r>
          </w:p>
        </w:tc>
      </w:tr>
      <w:tr w:rsidR="00E5158D" w:rsidRPr="00582304" w14:paraId="533E7827" w14:textId="77777777" w:rsidTr="00597342">
        <w:trPr>
          <w:trHeight w:val="324"/>
        </w:trPr>
        <w:tc>
          <w:tcPr>
            <w:tcW w:w="997" w:type="dxa"/>
            <w:vMerge/>
          </w:tcPr>
          <w:p w14:paraId="6D2E6FCF" w14:textId="77777777" w:rsidR="00E5158D" w:rsidRPr="00582304" w:rsidRDefault="00E5158D" w:rsidP="008B57D8">
            <w:pPr>
              <w:rPr>
                <w:iCs/>
                <w:szCs w:val="24"/>
              </w:rPr>
            </w:pPr>
          </w:p>
        </w:tc>
        <w:tc>
          <w:tcPr>
            <w:tcW w:w="1274" w:type="dxa"/>
          </w:tcPr>
          <w:p w14:paraId="298446F2"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52A2775F" w14:textId="77777777" w:rsidR="00E5158D" w:rsidRPr="00582304" w:rsidRDefault="00E5158D" w:rsidP="008B57D8">
            <w:pPr>
              <w:rPr>
                <w:iCs/>
                <w:szCs w:val="24"/>
              </w:rPr>
            </w:pPr>
          </w:p>
        </w:tc>
        <w:tc>
          <w:tcPr>
            <w:tcW w:w="1084" w:type="dxa"/>
            <w:noWrap/>
          </w:tcPr>
          <w:p w14:paraId="3DCA5FF6" w14:textId="77777777" w:rsidR="00E5158D" w:rsidRPr="00582304" w:rsidRDefault="00E5158D" w:rsidP="008B57D8">
            <w:pPr>
              <w:rPr>
                <w:iCs/>
                <w:szCs w:val="24"/>
              </w:rPr>
            </w:pPr>
            <w:r w:rsidRPr="00582304">
              <w:rPr>
                <w:rFonts w:hint="eastAsia"/>
                <w:color w:val="000000"/>
              </w:rPr>
              <w:t>280.02</w:t>
            </w:r>
          </w:p>
        </w:tc>
        <w:tc>
          <w:tcPr>
            <w:tcW w:w="1085" w:type="dxa"/>
            <w:noWrap/>
          </w:tcPr>
          <w:p w14:paraId="17D04227" w14:textId="77777777" w:rsidR="00E5158D" w:rsidRPr="00582304" w:rsidRDefault="00E5158D" w:rsidP="008B57D8">
            <w:pPr>
              <w:rPr>
                <w:iCs/>
                <w:szCs w:val="24"/>
              </w:rPr>
            </w:pPr>
            <w:r w:rsidRPr="00582304">
              <w:rPr>
                <w:rFonts w:hint="eastAsia"/>
                <w:color w:val="000000"/>
              </w:rPr>
              <w:t>-19.98</w:t>
            </w:r>
          </w:p>
        </w:tc>
        <w:tc>
          <w:tcPr>
            <w:tcW w:w="1089" w:type="dxa"/>
            <w:noWrap/>
          </w:tcPr>
          <w:p w14:paraId="2B868738" w14:textId="77777777" w:rsidR="00E5158D" w:rsidRPr="00582304" w:rsidRDefault="00E5158D" w:rsidP="008B57D8">
            <w:pPr>
              <w:rPr>
                <w:iCs/>
                <w:szCs w:val="24"/>
              </w:rPr>
            </w:pPr>
            <w:r w:rsidRPr="00582304">
              <w:rPr>
                <w:rFonts w:hint="eastAsia"/>
                <w:color w:val="000000"/>
              </w:rPr>
              <w:t>13.76</w:t>
            </w:r>
          </w:p>
        </w:tc>
        <w:tc>
          <w:tcPr>
            <w:tcW w:w="992" w:type="dxa"/>
            <w:noWrap/>
          </w:tcPr>
          <w:p w14:paraId="62FE39E5" w14:textId="77777777" w:rsidR="00E5158D" w:rsidRPr="00582304" w:rsidRDefault="00E5158D" w:rsidP="008B57D8">
            <w:pPr>
              <w:rPr>
                <w:iCs/>
                <w:szCs w:val="24"/>
              </w:rPr>
            </w:pPr>
            <w:r w:rsidRPr="00582304">
              <w:rPr>
                <w:rFonts w:hint="eastAsia"/>
                <w:color w:val="000000"/>
              </w:rPr>
              <w:t>11.77</w:t>
            </w:r>
          </w:p>
        </w:tc>
        <w:tc>
          <w:tcPr>
            <w:tcW w:w="990" w:type="dxa"/>
            <w:noWrap/>
          </w:tcPr>
          <w:p w14:paraId="4DFFFC21" w14:textId="77777777" w:rsidR="00E5158D" w:rsidRPr="00582304" w:rsidRDefault="00E5158D" w:rsidP="008B57D8">
            <w:pPr>
              <w:rPr>
                <w:iCs/>
                <w:szCs w:val="24"/>
              </w:rPr>
            </w:pPr>
            <w:r w:rsidRPr="00582304">
              <w:rPr>
                <w:rFonts w:hint="eastAsia"/>
                <w:color w:val="000000"/>
              </w:rPr>
              <w:t>24.26</w:t>
            </w:r>
          </w:p>
        </w:tc>
        <w:tc>
          <w:tcPr>
            <w:tcW w:w="1278" w:type="dxa"/>
          </w:tcPr>
          <w:p w14:paraId="70785414" w14:textId="77777777" w:rsidR="00E5158D" w:rsidRPr="00582304" w:rsidRDefault="00E5158D" w:rsidP="008B57D8">
            <w:pPr>
              <w:rPr>
                <w:color w:val="000000"/>
                <w:szCs w:val="24"/>
              </w:rPr>
            </w:pPr>
            <w:r w:rsidRPr="00582304">
              <w:rPr>
                <w:rFonts w:hint="eastAsia"/>
                <w:color w:val="000000"/>
              </w:rPr>
              <w:t>0.88</w:t>
            </w:r>
          </w:p>
        </w:tc>
      </w:tr>
      <w:tr w:rsidR="00E5158D" w:rsidRPr="00582304" w14:paraId="04E7A96E" w14:textId="77777777" w:rsidTr="00597342">
        <w:trPr>
          <w:trHeight w:val="324"/>
        </w:trPr>
        <w:tc>
          <w:tcPr>
            <w:tcW w:w="997" w:type="dxa"/>
            <w:vMerge w:val="restart"/>
            <w:noWrap/>
          </w:tcPr>
          <w:p w14:paraId="1E9457CC" w14:textId="77777777" w:rsidR="00E5158D" w:rsidRPr="00582304" w:rsidRDefault="00E5158D" w:rsidP="008B57D8">
            <w:pPr>
              <w:rPr>
                <w:iCs/>
                <w:szCs w:val="24"/>
              </w:rPr>
            </w:pPr>
            <w:r w:rsidRPr="00582304">
              <w:rPr>
                <w:iCs/>
                <w:szCs w:val="24"/>
              </w:rPr>
              <w:t>70</w:t>
            </w:r>
          </w:p>
        </w:tc>
        <w:tc>
          <w:tcPr>
            <w:tcW w:w="1274" w:type="dxa"/>
          </w:tcPr>
          <w:p w14:paraId="3BF8E89A"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57003E53" w14:textId="77777777" w:rsidR="00E5158D" w:rsidRPr="00582304" w:rsidRDefault="00E5158D" w:rsidP="008B57D8">
            <w:pPr>
              <w:rPr>
                <w:iCs/>
                <w:szCs w:val="24"/>
              </w:rPr>
            </w:pPr>
            <w:r w:rsidRPr="00582304">
              <w:rPr>
                <w:rFonts w:hint="eastAsia"/>
                <w:color w:val="000000"/>
              </w:rPr>
              <w:t>263.41</w:t>
            </w:r>
          </w:p>
        </w:tc>
        <w:tc>
          <w:tcPr>
            <w:tcW w:w="1084" w:type="dxa"/>
            <w:noWrap/>
          </w:tcPr>
          <w:p w14:paraId="3F63E2F3" w14:textId="77777777" w:rsidR="00E5158D" w:rsidRPr="00582304" w:rsidRDefault="00E5158D" w:rsidP="008B57D8">
            <w:pPr>
              <w:rPr>
                <w:iCs/>
                <w:szCs w:val="24"/>
              </w:rPr>
            </w:pPr>
            <w:r w:rsidRPr="00582304">
              <w:rPr>
                <w:rFonts w:hint="eastAsia"/>
                <w:color w:val="000000"/>
              </w:rPr>
              <w:t>295.6</w:t>
            </w:r>
          </w:p>
        </w:tc>
        <w:tc>
          <w:tcPr>
            <w:tcW w:w="1085" w:type="dxa"/>
            <w:noWrap/>
          </w:tcPr>
          <w:p w14:paraId="76065439" w14:textId="77777777" w:rsidR="00E5158D" w:rsidRPr="00582304" w:rsidRDefault="00E5158D" w:rsidP="008B57D8">
            <w:pPr>
              <w:rPr>
                <w:iCs/>
                <w:szCs w:val="24"/>
              </w:rPr>
            </w:pPr>
            <w:r w:rsidRPr="00582304">
              <w:rPr>
                <w:rFonts w:hint="eastAsia"/>
                <w:color w:val="000000"/>
              </w:rPr>
              <w:t>-4.4</w:t>
            </w:r>
          </w:p>
        </w:tc>
        <w:tc>
          <w:tcPr>
            <w:tcW w:w="1089" w:type="dxa"/>
            <w:noWrap/>
          </w:tcPr>
          <w:p w14:paraId="6BDA07A4" w14:textId="77777777" w:rsidR="00E5158D" w:rsidRPr="00582304" w:rsidRDefault="00E5158D" w:rsidP="008B57D8">
            <w:pPr>
              <w:rPr>
                <w:iCs/>
                <w:szCs w:val="24"/>
              </w:rPr>
            </w:pPr>
            <w:r w:rsidRPr="00582304">
              <w:rPr>
                <w:rFonts w:hint="eastAsia"/>
                <w:color w:val="000000"/>
              </w:rPr>
              <w:t>17.15</w:t>
            </w:r>
          </w:p>
        </w:tc>
        <w:tc>
          <w:tcPr>
            <w:tcW w:w="992" w:type="dxa"/>
            <w:noWrap/>
          </w:tcPr>
          <w:p w14:paraId="2663FF03" w14:textId="77777777" w:rsidR="00E5158D" w:rsidRPr="00582304" w:rsidRDefault="00E5158D" w:rsidP="008B57D8">
            <w:pPr>
              <w:rPr>
                <w:iCs/>
                <w:szCs w:val="24"/>
              </w:rPr>
            </w:pPr>
            <w:r w:rsidRPr="00582304">
              <w:rPr>
                <w:rFonts w:hint="eastAsia"/>
                <w:color w:val="000000"/>
              </w:rPr>
              <w:t>15.73</w:t>
            </w:r>
          </w:p>
        </w:tc>
        <w:tc>
          <w:tcPr>
            <w:tcW w:w="990" w:type="dxa"/>
            <w:noWrap/>
          </w:tcPr>
          <w:p w14:paraId="653AE73C" w14:textId="77777777" w:rsidR="00E5158D" w:rsidRPr="00582304" w:rsidRDefault="00E5158D" w:rsidP="008B57D8">
            <w:pPr>
              <w:rPr>
                <w:iCs/>
                <w:szCs w:val="24"/>
              </w:rPr>
            </w:pPr>
            <w:r w:rsidRPr="00582304">
              <w:rPr>
                <w:rFonts w:hint="eastAsia"/>
                <w:color w:val="000000"/>
              </w:rPr>
              <w:t>17.69</w:t>
            </w:r>
          </w:p>
        </w:tc>
        <w:tc>
          <w:tcPr>
            <w:tcW w:w="1278" w:type="dxa"/>
          </w:tcPr>
          <w:p w14:paraId="1FC5DE23" w14:textId="77777777" w:rsidR="00E5158D" w:rsidRPr="00582304" w:rsidRDefault="00E5158D" w:rsidP="008B57D8">
            <w:pPr>
              <w:rPr>
                <w:color w:val="000000"/>
                <w:szCs w:val="24"/>
              </w:rPr>
            </w:pPr>
            <w:r w:rsidRPr="00582304">
              <w:rPr>
                <w:rFonts w:hint="eastAsia"/>
                <w:color w:val="000000"/>
              </w:rPr>
              <w:t>0.88</w:t>
            </w:r>
          </w:p>
        </w:tc>
      </w:tr>
      <w:tr w:rsidR="00E5158D" w:rsidRPr="00582304" w14:paraId="51513159" w14:textId="77777777" w:rsidTr="00597342">
        <w:trPr>
          <w:trHeight w:val="324"/>
        </w:trPr>
        <w:tc>
          <w:tcPr>
            <w:tcW w:w="997" w:type="dxa"/>
            <w:vMerge/>
          </w:tcPr>
          <w:p w14:paraId="465B83BA" w14:textId="77777777" w:rsidR="00E5158D" w:rsidRPr="00582304" w:rsidRDefault="00E5158D" w:rsidP="008B57D8">
            <w:pPr>
              <w:rPr>
                <w:iCs/>
                <w:szCs w:val="24"/>
              </w:rPr>
            </w:pPr>
          </w:p>
        </w:tc>
        <w:tc>
          <w:tcPr>
            <w:tcW w:w="1274" w:type="dxa"/>
          </w:tcPr>
          <w:p w14:paraId="3FD95B33"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108C8B32" w14:textId="77777777" w:rsidR="00E5158D" w:rsidRPr="00582304" w:rsidRDefault="00E5158D" w:rsidP="008B57D8">
            <w:pPr>
              <w:rPr>
                <w:iCs/>
                <w:szCs w:val="24"/>
              </w:rPr>
            </w:pPr>
          </w:p>
        </w:tc>
        <w:tc>
          <w:tcPr>
            <w:tcW w:w="1084" w:type="dxa"/>
            <w:noWrap/>
          </w:tcPr>
          <w:p w14:paraId="7AC4C491" w14:textId="77777777" w:rsidR="00E5158D" w:rsidRPr="00582304" w:rsidRDefault="00E5158D" w:rsidP="008B57D8">
            <w:pPr>
              <w:rPr>
                <w:iCs/>
                <w:szCs w:val="24"/>
              </w:rPr>
            </w:pPr>
            <w:r w:rsidRPr="00582304">
              <w:rPr>
                <w:rFonts w:hint="eastAsia"/>
                <w:color w:val="000000"/>
              </w:rPr>
              <w:t>287.96</w:t>
            </w:r>
          </w:p>
        </w:tc>
        <w:tc>
          <w:tcPr>
            <w:tcW w:w="1085" w:type="dxa"/>
            <w:noWrap/>
          </w:tcPr>
          <w:p w14:paraId="69B5F2D9" w14:textId="77777777" w:rsidR="00E5158D" w:rsidRPr="00582304" w:rsidRDefault="00E5158D" w:rsidP="008B57D8">
            <w:pPr>
              <w:rPr>
                <w:iCs/>
                <w:szCs w:val="24"/>
              </w:rPr>
            </w:pPr>
            <w:r w:rsidRPr="00582304">
              <w:rPr>
                <w:rFonts w:hint="eastAsia"/>
                <w:color w:val="000000"/>
              </w:rPr>
              <w:t>-12.04</w:t>
            </w:r>
          </w:p>
        </w:tc>
        <w:tc>
          <w:tcPr>
            <w:tcW w:w="1089" w:type="dxa"/>
            <w:noWrap/>
          </w:tcPr>
          <w:p w14:paraId="0432588F" w14:textId="77777777" w:rsidR="00E5158D" w:rsidRPr="00582304" w:rsidRDefault="00E5158D" w:rsidP="008B57D8">
            <w:pPr>
              <w:rPr>
                <w:iCs/>
                <w:szCs w:val="24"/>
              </w:rPr>
            </w:pPr>
            <w:r w:rsidRPr="00582304">
              <w:rPr>
                <w:rFonts w:hint="eastAsia"/>
                <w:color w:val="000000"/>
              </w:rPr>
              <w:t>12.17</w:t>
            </w:r>
          </w:p>
        </w:tc>
        <w:tc>
          <w:tcPr>
            <w:tcW w:w="992" w:type="dxa"/>
            <w:noWrap/>
          </w:tcPr>
          <w:p w14:paraId="1A7C24BE" w14:textId="77777777" w:rsidR="00E5158D" w:rsidRPr="00582304" w:rsidRDefault="00E5158D" w:rsidP="008B57D8">
            <w:pPr>
              <w:rPr>
                <w:iCs/>
                <w:szCs w:val="24"/>
              </w:rPr>
            </w:pPr>
            <w:r w:rsidRPr="00582304">
              <w:rPr>
                <w:rFonts w:hint="eastAsia"/>
                <w:color w:val="000000"/>
              </w:rPr>
              <w:t>10.46</w:t>
            </w:r>
          </w:p>
        </w:tc>
        <w:tc>
          <w:tcPr>
            <w:tcW w:w="990" w:type="dxa"/>
            <w:noWrap/>
          </w:tcPr>
          <w:p w14:paraId="279A48BE" w14:textId="77777777" w:rsidR="00E5158D" w:rsidRPr="00582304" w:rsidRDefault="00E5158D" w:rsidP="008B57D8">
            <w:pPr>
              <w:rPr>
                <w:iCs/>
                <w:szCs w:val="24"/>
              </w:rPr>
            </w:pPr>
            <w:r w:rsidRPr="00582304">
              <w:rPr>
                <w:rFonts w:hint="eastAsia"/>
                <w:color w:val="000000"/>
              </w:rPr>
              <w:t>17.11</w:t>
            </w:r>
          </w:p>
        </w:tc>
        <w:tc>
          <w:tcPr>
            <w:tcW w:w="1278" w:type="dxa"/>
          </w:tcPr>
          <w:p w14:paraId="64E571F2" w14:textId="77777777" w:rsidR="00E5158D" w:rsidRPr="00582304" w:rsidRDefault="00E5158D" w:rsidP="008B57D8">
            <w:pPr>
              <w:rPr>
                <w:color w:val="000000"/>
                <w:szCs w:val="24"/>
              </w:rPr>
            </w:pPr>
            <w:r w:rsidRPr="00582304">
              <w:rPr>
                <w:rFonts w:hint="eastAsia"/>
                <w:color w:val="000000"/>
              </w:rPr>
              <w:t>0.86</w:t>
            </w:r>
          </w:p>
        </w:tc>
      </w:tr>
    </w:tbl>
    <w:p w14:paraId="32DEF468" w14:textId="77777777" w:rsidR="00E5158D" w:rsidRDefault="00E5158D" w:rsidP="00E5158D">
      <w:pPr>
        <w:widowControl/>
        <w:ind w:leftChars="-295" w:left="-708"/>
        <w:jc w:val="both"/>
        <w:rPr>
          <w:rFonts w:cs="Times New Roman"/>
          <w:szCs w:val="24"/>
        </w:rPr>
      </w:pPr>
    </w:p>
    <w:p w14:paraId="2E5301CA" w14:textId="77777777" w:rsidR="00E5158D" w:rsidRPr="00582304" w:rsidRDefault="00E5158D" w:rsidP="00E5158D">
      <w:pPr>
        <w:widowControl/>
        <w:jc w:val="both"/>
        <w:rPr>
          <w:rFonts w:cs="Times New Roman"/>
          <w:szCs w:val="24"/>
        </w:rPr>
      </w:pPr>
      <w:r w:rsidRPr="001162F8">
        <w:rPr>
          <w:rFonts w:cs="Times New Roman"/>
          <w:noProof/>
          <w:szCs w:val="24"/>
        </w:rPr>
        <w:drawing>
          <wp:inline distT="0" distB="0" distL="0" distR="0" wp14:anchorId="3E68C4F0" wp14:editId="5457F8AA">
            <wp:extent cx="5274310" cy="2712720"/>
            <wp:effectExtent l="0" t="0" r="2540" b="0"/>
            <wp:docPr id="129730331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3318"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274310" cy="2712720"/>
                    </a:xfrm>
                    <a:prstGeom prst="rect">
                      <a:avLst/>
                    </a:prstGeom>
                  </pic:spPr>
                </pic:pic>
              </a:graphicData>
            </a:graphic>
          </wp:inline>
        </w:drawing>
      </w:r>
    </w:p>
    <w:p w14:paraId="41786B37" w14:textId="31534B34" w:rsidR="00E5158D" w:rsidRPr="00582304" w:rsidRDefault="00E5158D" w:rsidP="00E5158D">
      <w:pPr>
        <w:pStyle w:val="af1"/>
        <w:spacing w:line="240" w:lineRule="auto"/>
        <w:rPr>
          <w:rFonts w:cs="Times New Roman"/>
          <w:szCs w:val="24"/>
        </w:rPr>
      </w:pPr>
      <w:bookmarkStart w:id="285" w:name="_Toc163389703"/>
      <w:r>
        <w:t xml:space="preserve">Figure </w:t>
      </w:r>
      <w:fldSimple w:instr=" STYLEREF 1 \s ">
        <w:r w:rsidR="009D47CB">
          <w:rPr>
            <w:noProof/>
          </w:rPr>
          <w:t>4</w:t>
        </w:r>
      </w:fldSimple>
      <w:r>
        <w:t>.</w:t>
      </w:r>
      <w:fldSimple w:instr=" SEQ Figure \* ARABIC \s 1 ">
        <w:r w:rsidR="009D47CB">
          <w:rPr>
            <w:noProof/>
          </w:rPr>
          <w:t>3</w:t>
        </w:r>
      </w:fldSimple>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群落一為均勻模型，群落二為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r>
        <w:rPr>
          <w:rFonts w:cs="Times New Roman" w:hint="eastAsia"/>
          <w:szCs w:val="24"/>
        </w:rPr>
        <w:t>。</w:t>
      </w:r>
      <w:bookmarkEnd w:id="285"/>
    </w:p>
    <w:p w14:paraId="43B5E5BC" w14:textId="77777777" w:rsidR="00E5158D" w:rsidRDefault="00E5158D" w:rsidP="00E5158D">
      <w:pPr>
        <w:widowControl/>
        <w:spacing w:line="240" w:lineRule="auto"/>
        <w:rPr>
          <w:rFonts w:cs="Times New Roman"/>
          <w:szCs w:val="24"/>
        </w:rPr>
      </w:pPr>
      <w:r>
        <w:rPr>
          <w:rFonts w:cs="Times New Roman"/>
          <w:szCs w:val="24"/>
        </w:rPr>
        <w:br w:type="page"/>
      </w:r>
    </w:p>
    <w:p w14:paraId="343B4573" w14:textId="77777777" w:rsidR="00E5158D" w:rsidRPr="00582304" w:rsidRDefault="00E5158D" w:rsidP="00E5158D">
      <w:pPr>
        <w:widowControl/>
        <w:ind w:leftChars="-295" w:left="-708"/>
        <w:jc w:val="both"/>
        <w:rPr>
          <w:rFonts w:cs="Times New Roman"/>
          <w:szCs w:val="24"/>
        </w:rPr>
      </w:pPr>
    </w:p>
    <w:p w14:paraId="60E412AF" w14:textId="4CC46B6D" w:rsidR="00E5158D" w:rsidRPr="00582304" w:rsidRDefault="00E5158D" w:rsidP="00E5158D">
      <w:pPr>
        <w:pStyle w:val="af1"/>
        <w:spacing w:line="240" w:lineRule="auto"/>
        <w:ind w:leftChars="-295" w:left="-708" w:rightChars="-260" w:right="-624"/>
        <w:jc w:val="both"/>
        <w:rPr>
          <w:rFonts w:cs="Times New Roman"/>
          <w:szCs w:val="24"/>
        </w:rPr>
      </w:pPr>
      <w:bookmarkStart w:id="286" w:name="_Toc163389720"/>
      <w:bookmarkStart w:id="287" w:name="_Toc163389937"/>
      <w:r>
        <w:t xml:space="preserve">Table </w:t>
      </w:r>
      <w:fldSimple w:instr=" STYLEREF 1 \s ">
        <w:r w:rsidR="009D47CB">
          <w:rPr>
            <w:noProof/>
          </w:rPr>
          <w:t>4</w:t>
        </w:r>
      </w:fldSimple>
      <w:r>
        <w:t>.</w:t>
      </w:r>
      <w:fldSimple w:instr=" SEQ Table \* ARABIC \s 1 ">
        <w:r w:rsidR="009D47CB">
          <w:rPr>
            <w:noProof/>
          </w:rPr>
          <w:t>4</w:t>
        </w:r>
      </w:fldSimple>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模型，群落二為對數常數模型之情況下的估計結果</w:t>
      </w:r>
      <w:r>
        <w:rPr>
          <w:rFonts w:cs="Times New Roman" w:hint="eastAsia"/>
          <w:szCs w:val="24"/>
        </w:rPr>
        <w:t>。</w:t>
      </w:r>
      <w:bookmarkEnd w:id="286"/>
      <w:bookmarkEnd w:id="28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E5158D" w:rsidRPr="00582304" w14:paraId="4F54A002" w14:textId="77777777" w:rsidTr="00597342">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8ADAF79" w14:textId="77777777" w:rsidR="00E5158D" w:rsidRPr="00582304" w:rsidRDefault="00E5158D" w:rsidP="008B57D8">
            <w:pPr>
              <w:rPr>
                <w:iCs/>
                <w:szCs w:val="24"/>
              </w:rPr>
            </w:pPr>
            <w:r w:rsidRPr="00582304">
              <w:rPr>
                <w:iCs/>
                <w:szCs w:val="24"/>
              </w:rPr>
              <w:t>Sample size</w:t>
            </w:r>
          </w:p>
        </w:tc>
        <w:tc>
          <w:tcPr>
            <w:tcW w:w="1274" w:type="dxa"/>
          </w:tcPr>
          <w:p w14:paraId="2A317E04" w14:textId="77777777" w:rsidR="00E5158D" w:rsidRPr="00582304" w:rsidRDefault="00E5158D" w:rsidP="008B57D8">
            <w:pPr>
              <w:rPr>
                <w:iCs/>
                <w:szCs w:val="24"/>
              </w:rPr>
            </w:pPr>
            <w:r w:rsidRPr="00582304">
              <w:rPr>
                <w:szCs w:val="24"/>
              </w:rPr>
              <w:t>Estimator</w:t>
            </w:r>
          </w:p>
        </w:tc>
        <w:tc>
          <w:tcPr>
            <w:tcW w:w="997" w:type="dxa"/>
            <w:noWrap/>
            <w:hideMark/>
          </w:tcPr>
          <w:p w14:paraId="47BC16C0" w14:textId="77777777" w:rsidR="00E5158D" w:rsidRPr="00582304" w:rsidRDefault="00E5158D" w:rsidP="008B57D8">
            <w:pPr>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5C19F8A" w14:textId="77777777" w:rsidR="00E5158D" w:rsidRPr="00582304" w:rsidRDefault="00E5158D" w:rsidP="008B57D8">
            <w:pPr>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012382A" w14:textId="77777777" w:rsidR="00E5158D" w:rsidRPr="00582304" w:rsidRDefault="00E5158D" w:rsidP="008B57D8">
            <w:pPr>
              <w:rPr>
                <w:iCs/>
                <w:szCs w:val="24"/>
              </w:rPr>
            </w:pPr>
            <w:r w:rsidRPr="00582304">
              <w:rPr>
                <w:rFonts w:hint="eastAsia"/>
                <w:iCs/>
                <w:szCs w:val="24"/>
              </w:rPr>
              <w:t>Bias</w:t>
            </w:r>
          </w:p>
        </w:tc>
        <w:tc>
          <w:tcPr>
            <w:tcW w:w="1089" w:type="dxa"/>
            <w:noWrap/>
            <w:hideMark/>
          </w:tcPr>
          <w:p w14:paraId="16018498" w14:textId="77777777" w:rsidR="00E5158D" w:rsidRPr="00582304" w:rsidRDefault="00E5158D" w:rsidP="008B57D8">
            <w:pPr>
              <w:rPr>
                <w:iCs/>
                <w:szCs w:val="24"/>
              </w:rPr>
            </w:pPr>
            <w:r w:rsidRPr="00582304">
              <w:rPr>
                <w:rFonts w:hint="eastAsia"/>
                <w:iCs/>
                <w:szCs w:val="24"/>
              </w:rPr>
              <w:t xml:space="preserve">Sample </w:t>
            </w:r>
            <w:r w:rsidRPr="00582304">
              <w:rPr>
                <w:iCs/>
                <w:szCs w:val="24"/>
              </w:rPr>
              <w:t>SE</w:t>
            </w:r>
          </w:p>
        </w:tc>
        <w:tc>
          <w:tcPr>
            <w:tcW w:w="992" w:type="dxa"/>
            <w:noWrap/>
            <w:hideMark/>
          </w:tcPr>
          <w:p w14:paraId="53486CD2" w14:textId="77777777" w:rsidR="00E5158D" w:rsidRPr="00582304" w:rsidRDefault="00E5158D" w:rsidP="008B57D8">
            <w:pPr>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839792" w14:textId="77777777" w:rsidR="00E5158D" w:rsidRPr="00582304" w:rsidRDefault="00E5158D" w:rsidP="008B57D8">
            <w:pPr>
              <w:rPr>
                <w:iCs/>
                <w:szCs w:val="24"/>
              </w:rPr>
            </w:pPr>
            <w:r w:rsidRPr="00582304">
              <w:rPr>
                <w:rFonts w:hint="eastAsia"/>
                <w:iCs/>
                <w:szCs w:val="24"/>
              </w:rPr>
              <w:t>RMSE</w:t>
            </w:r>
          </w:p>
        </w:tc>
        <w:tc>
          <w:tcPr>
            <w:tcW w:w="1278" w:type="dxa"/>
          </w:tcPr>
          <w:p w14:paraId="7F5A895D" w14:textId="77777777" w:rsidR="00E5158D" w:rsidRPr="00582304" w:rsidRDefault="00E5158D" w:rsidP="008B57D8">
            <w:pPr>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109CA06E" w14:textId="77777777" w:rsidTr="00597342">
        <w:trPr>
          <w:trHeight w:val="324"/>
        </w:trPr>
        <w:tc>
          <w:tcPr>
            <w:tcW w:w="997" w:type="dxa"/>
            <w:vMerge w:val="restart"/>
            <w:noWrap/>
            <w:hideMark/>
          </w:tcPr>
          <w:p w14:paraId="7C8B43DD" w14:textId="77777777" w:rsidR="00E5158D" w:rsidRPr="00582304" w:rsidRDefault="00E5158D" w:rsidP="008B57D8">
            <w:pPr>
              <w:rPr>
                <w:iCs/>
                <w:szCs w:val="24"/>
              </w:rPr>
            </w:pPr>
            <w:r w:rsidRPr="00582304">
              <w:rPr>
                <w:iCs/>
                <w:szCs w:val="24"/>
              </w:rPr>
              <w:t>10</w:t>
            </w:r>
          </w:p>
        </w:tc>
        <w:tc>
          <w:tcPr>
            <w:tcW w:w="1274" w:type="dxa"/>
          </w:tcPr>
          <w:p w14:paraId="05B77F02"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6B901DCE" w14:textId="77777777" w:rsidR="00E5158D" w:rsidRPr="00582304" w:rsidRDefault="00E5158D" w:rsidP="008B57D8">
            <w:pPr>
              <w:rPr>
                <w:iCs/>
                <w:szCs w:val="24"/>
              </w:rPr>
            </w:pPr>
            <w:r w:rsidRPr="00582304">
              <w:rPr>
                <w:rFonts w:hint="eastAsia"/>
                <w:color w:val="000000"/>
              </w:rPr>
              <w:t>115.62</w:t>
            </w:r>
          </w:p>
        </w:tc>
        <w:tc>
          <w:tcPr>
            <w:tcW w:w="1084" w:type="dxa"/>
            <w:noWrap/>
          </w:tcPr>
          <w:p w14:paraId="12D45CE1" w14:textId="77777777" w:rsidR="00E5158D" w:rsidRPr="00582304" w:rsidRDefault="00E5158D" w:rsidP="008B57D8">
            <w:pPr>
              <w:rPr>
                <w:iCs/>
                <w:szCs w:val="24"/>
              </w:rPr>
            </w:pPr>
            <w:r w:rsidRPr="00582304">
              <w:rPr>
                <w:rFonts w:hint="eastAsia"/>
                <w:color w:val="000000"/>
              </w:rPr>
              <w:t>228.28</w:t>
            </w:r>
          </w:p>
        </w:tc>
        <w:tc>
          <w:tcPr>
            <w:tcW w:w="1085" w:type="dxa"/>
            <w:noWrap/>
          </w:tcPr>
          <w:p w14:paraId="77FBCCB9" w14:textId="77777777" w:rsidR="00E5158D" w:rsidRPr="00582304" w:rsidRDefault="00E5158D" w:rsidP="008B57D8">
            <w:pPr>
              <w:rPr>
                <w:iCs/>
                <w:szCs w:val="24"/>
              </w:rPr>
            </w:pPr>
            <w:r w:rsidRPr="00582304">
              <w:rPr>
                <w:rFonts w:hint="eastAsia"/>
                <w:color w:val="000000"/>
              </w:rPr>
              <w:t>-71.72</w:t>
            </w:r>
          </w:p>
        </w:tc>
        <w:tc>
          <w:tcPr>
            <w:tcW w:w="1089" w:type="dxa"/>
            <w:noWrap/>
          </w:tcPr>
          <w:p w14:paraId="11E9BCC3" w14:textId="77777777" w:rsidR="00E5158D" w:rsidRPr="00582304" w:rsidRDefault="00E5158D" w:rsidP="008B57D8">
            <w:pPr>
              <w:rPr>
                <w:iCs/>
                <w:szCs w:val="24"/>
              </w:rPr>
            </w:pPr>
            <w:r w:rsidRPr="00582304">
              <w:rPr>
                <w:rFonts w:hint="eastAsia"/>
                <w:color w:val="000000"/>
              </w:rPr>
              <w:t>52.12</w:t>
            </w:r>
          </w:p>
        </w:tc>
        <w:tc>
          <w:tcPr>
            <w:tcW w:w="992" w:type="dxa"/>
            <w:noWrap/>
          </w:tcPr>
          <w:p w14:paraId="4EFB3984" w14:textId="77777777" w:rsidR="00E5158D" w:rsidRPr="00582304" w:rsidRDefault="00E5158D" w:rsidP="008B57D8">
            <w:pPr>
              <w:rPr>
                <w:iCs/>
                <w:szCs w:val="24"/>
              </w:rPr>
            </w:pPr>
            <w:r w:rsidRPr="00582304">
              <w:rPr>
                <w:rFonts w:hint="eastAsia"/>
                <w:color w:val="000000"/>
              </w:rPr>
              <w:t>40.34</w:t>
            </w:r>
          </w:p>
        </w:tc>
        <w:tc>
          <w:tcPr>
            <w:tcW w:w="990" w:type="dxa"/>
            <w:noWrap/>
          </w:tcPr>
          <w:p w14:paraId="16DA4B08" w14:textId="77777777" w:rsidR="00E5158D" w:rsidRPr="00582304" w:rsidRDefault="00E5158D" w:rsidP="008B57D8">
            <w:pPr>
              <w:rPr>
                <w:iCs/>
                <w:szCs w:val="24"/>
              </w:rPr>
            </w:pPr>
            <w:r w:rsidRPr="00582304">
              <w:rPr>
                <w:rFonts w:hint="eastAsia"/>
                <w:color w:val="000000"/>
              </w:rPr>
              <w:t>88.64</w:t>
            </w:r>
          </w:p>
        </w:tc>
        <w:tc>
          <w:tcPr>
            <w:tcW w:w="1278" w:type="dxa"/>
          </w:tcPr>
          <w:p w14:paraId="4F7D2FB9" w14:textId="77777777" w:rsidR="00E5158D" w:rsidRPr="00582304" w:rsidRDefault="00E5158D" w:rsidP="008B57D8">
            <w:pPr>
              <w:rPr>
                <w:color w:val="FF0000"/>
                <w:szCs w:val="24"/>
              </w:rPr>
            </w:pPr>
            <w:r w:rsidRPr="00582304">
              <w:rPr>
                <w:rFonts w:hint="eastAsia"/>
                <w:color w:val="000000"/>
              </w:rPr>
              <w:t>0.85</w:t>
            </w:r>
          </w:p>
        </w:tc>
      </w:tr>
      <w:tr w:rsidR="00E5158D" w:rsidRPr="00582304" w14:paraId="142E6DB6" w14:textId="77777777" w:rsidTr="00597342">
        <w:trPr>
          <w:trHeight w:val="324"/>
        </w:trPr>
        <w:tc>
          <w:tcPr>
            <w:tcW w:w="997" w:type="dxa"/>
            <w:vMerge/>
            <w:hideMark/>
          </w:tcPr>
          <w:p w14:paraId="63C355BB" w14:textId="77777777" w:rsidR="00E5158D" w:rsidRPr="00582304" w:rsidRDefault="00E5158D" w:rsidP="008B57D8">
            <w:pPr>
              <w:rPr>
                <w:iCs/>
                <w:szCs w:val="24"/>
              </w:rPr>
            </w:pPr>
          </w:p>
        </w:tc>
        <w:tc>
          <w:tcPr>
            <w:tcW w:w="1274" w:type="dxa"/>
          </w:tcPr>
          <w:p w14:paraId="57BCC27F" w14:textId="77777777" w:rsidR="00E5158D" w:rsidRPr="00582304" w:rsidRDefault="00E5158D" w:rsidP="008B57D8">
            <w:pPr>
              <w:rPr>
                <w:color w:val="000000"/>
                <w:szCs w:val="24"/>
              </w:rPr>
            </w:pPr>
            <w:r w:rsidRPr="00582304">
              <w:rPr>
                <w:rFonts w:hint="eastAsia"/>
                <w:color w:val="000000"/>
                <w:szCs w:val="24"/>
              </w:rPr>
              <w:t>Pa</w:t>
            </w:r>
            <w:r w:rsidRPr="00582304">
              <w:rPr>
                <w:color w:val="000000"/>
                <w:szCs w:val="24"/>
              </w:rPr>
              <w:t>n</w:t>
            </w:r>
          </w:p>
        </w:tc>
        <w:tc>
          <w:tcPr>
            <w:tcW w:w="997" w:type="dxa"/>
            <w:vMerge/>
          </w:tcPr>
          <w:p w14:paraId="7F7E5AA0" w14:textId="77777777" w:rsidR="00E5158D" w:rsidRPr="00582304" w:rsidRDefault="00E5158D" w:rsidP="008B57D8">
            <w:pPr>
              <w:rPr>
                <w:iCs/>
                <w:szCs w:val="24"/>
              </w:rPr>
            </w:pPr>
          </w:p>
        </w:tc>
        <w:tc>
          <w:tcPr>
            <w:tcW w:w="1084" w:type="dxa"/>
            <w:noWrap/>
          </w:tcPr>
          <w:p w14:paraId="2D6799D2" w14:textId="77777777" w:rsidR="00E5158D" w:rsidRPr="00582304" w:rsidRDefault="00E5158D" w:rsidP="008B57D8">
            <w:pPr>
              <w:rPr>
                <w:iCs/>
                <w:szCs w:val="24"/>
              </w:rPr>
            </w:pPr>
            <w:r w:rsidRPr="00582304">
              <w:rPr>
                <w:rFonts w:hint="eastAsia"/>
                <w:color w:val="000000"/>
              </w:rPr>
              <w:t>199.49</w:t>
            </w:r>
          </w:p>
        </w:tc>
        <w:tc>
          <w:tcPr>
            <w:tcW w:w="1085" w:type="dxa"/>
            <w:noWrap/>
          </w:tcPr>
          <w:p w14:paraId="7A84E421" w14:textId="77777777" w:rsidR="00E5158D" w:rsidRPr="00582304" w:rsidRDefault="00E5158D" w:rsidP="008B57D8">
            <w:pPr>
              <w:rPr>
                <w:iCs/>
                <w:szCs w:val="24"/>
              </w:rPr>
            </w:pPr>
            <w:r w:rsidRPr="00582304">
              <w:rPr>
                <w:rFonts w:hint="eastAsia"/>
                <w:color w:val="000000"/>
              </w:rPr>
              <w:t>-100.51</w:t>
            </w:r>
          </w:p>
        </w:tc>
        <w:tc>
          <w:tcPr>
            <w:tcW w:w="1089" w:type="dxa"/>
            <w:noWrap/>
          </w:tcPr>
          <w:p w14:paraId="5730B3D5" w14:textId="77777777" w:rsidR="00E5158D" w:rsidRPr="00582304" w:rsidRDefault="00E5158D" w:rsidP="008B57D8">
            <w:pPr>
              <w:rPr>
                <w:iCs/>
                <w:szCs w:val="24"/>
              </w:rPr>
            </w:pPr>
            <w:r w:rsidRPr="00582304">
              <w:rPr>
                <w:rFonts w:hint="eastAsia"/>
                <w:color w:val="000000"/>
              </w:rPr>
              <w:t>31.57</w:t>
            </w:r>
          </w:p>
        </w:tc>
        <w:tc>
          <w:tcPr>
            <w:tcW w:w="992" w:type="dxa"/>
            <w:noWrap/>
          </w:tcPr>
          <w:p w14:paraId="026FD750" w14:textId="77777777" w:rsidR="00E5158D" w:rsidRPr="00582304" w:rsidRDefault="00E5158D" w:rsidP="008B57D8">
            <w:pPr>
              <w:rPr>
                <w:iCs/>
                <w:szCs w:val="24"/>
              </w:rPr>
            </w:pPr>
            <w:r w:rsidRPr="00582304">
              <w:rPr>
                <w:rFonts w:hint="eastAsia"/>
                <w:color w:val="000000"/>
              </w:rPr>
              <w:t>22.73</w:t>
            </w:r>
          </w:p>
        </w:tc>
        <w:tc>
          <w:tcPr>
            <w:tcW w:w="990" w:type="dxa"/>
            <w:noWrap/>
          </w:tcPr>
          <w:p w14:paraId="17A3BEE1" w14:textId="77777777" w:rsidR="00E5158D" w:rsidRPr="00582304" w:rsidRDefault="00E5158D" w:rsidP="008B57D8">
            <w:pPr>
              <w:rPr>
                <w:iCs/>
                <w:szCs w:val="24"/>
              </w:rPr>
            </w:pPr>
            <w:r w:rsidRPr="00582304">
              <w:rPr>
                <w:rFonts w:hint="eastAsia"/>
                <w:color w:val="000000"/>
              </w:rPr>
              <w:t>105.34</w:t>
            </w:r>
          </w:p>
        </w:tc>
        <w:tc>
          <w:tcPr>
            <w:tcW w:w="1278" w:type="dxa"/>
          </w:tcPr>
          <w:p w14:paraId="7FDE74A9" w14:textId="77777777" w:rsidR="00E5158D" w:rsidRPr="00582304" w:rsidRDefault="00E5158D" w:rsidP="008B57D8">
            <w:pPr>
              <w:rPr>
                <w:color w:val="FF0000"/>
                <w:szCs w:val="24"/>
              </w:rPr>
            </w:pPr>
            <w:r w:rsidRPr="00582304">
              <w:rPr>
                <w:rFonts w:hint="eastAsia"/>
                <w:color w:val="000000"/>
              </w:rPr>
              <w:t>0.83</w:t>
            </w:r>
          </w:p>
        </w:tc>
      </w:tr>
      <w:tr w:rsidR="00E5158D" w:rsidRPr="00582304" w14:paraId="696A0ACE" w14:textId="77777777" w:rsidTr="00597342">
        <w:trPr>
          <w:trHeight w:val="324"/>
        </w:trPr>
        <w:tc>
          <w:tcPr>
            <w:tcW w:w="997" w:type="dxa"/>
            <w:vMerge w:val="restart"/>
            <w:noWrap/>
          </w:tcPr>
          <w:p w14:paraId="54338B66" w14:textId="77777777" w:rsidR="00E5158D" w:rsidRPr="00582304" w:rsidRDefault="00E5158D" w:rsidP="008B57D8">
            <w:pPr>
              <w:rPr>
                <w:iCs/>
                <w:szCs w:val="24"/>
              </w:rPr>
            </w:pPr>
            <w:r w:rsidRPr="00582304">
              <w:rPr>
                <w:iCs/>
                <w:szCs w:val="24"/>
              </w:rPr>
              <w:t>30</w:t>
            </w:r>
          </w:p>
        </w:tc>
        <w:tc>
          <w:tcPr>
            <w:tcW w:w="1274" w:type="dxa"/>
          </w:tcPr>
          <w:p w14:paraId="5877AF4E"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028D28B8" w14:textId="77777777" w:rsidR="00E5158D" w:rsidRPr="00582304" w:rsidRDefault="00E5158D" w:rsidP="008B57D8">
            <w:pPr>
              <w:rPr>
                <w:iCs/>
                <w:szCs w:val="24"/>
              </w:rPr>
            </w:pPr>
            <w:r w:rsidRPr="00582304">
              <w:rPr>
                <w:rFonts w:hint="eastAsia"/>
                <w:color w:val="000000"/>
              </w:rPr>
              <w:t>208.96</w:t>
            </w:r>
          </w:p>
        </w:tc>
        <w:tc>
          <w:tcPr>
            <w:tcW w:w="1084" w:type="dxa"/>
            <w:noWrap/>
          </w:tcPr>
          <w:p w14:paraId="7C5FC51A" w14:textId="77777777" w:rsidR="00E5158D" w:rsidRPr="00582304" w:rsidRDefault="00E5158D" w:rsidP="008B57D8">
            <w:pPr>
              <w:rPr>
                <w:iCs/>
                <w:szCs w:val="24"/>
              </w:rPr>
            </w:pPr>
            <w:r w:rsidRPr="00582304">
              <w:rPr>
                <w:rFonts w:hint="eastAsia"/>
                <w:color w:val="000000"/>
              </w:rPr>
              <w:t>277.73</w:t>
            </w:r>
          </w:p>
        </w:tc>
        <w:tc>
          <w:tcPr>
            <w:tcW w:w="1085" w:type="dxa"/>
            <w:noWrap/>
          </w:tcPr>
          <w:p w14:paraId="01196160" w14:textId="77777777" w:rsidR="00E5158D" w:rsidRPr="00582304" w:rsidRDefault="00E5158D" w:rsidP="008B57D8">
            <w:pPr>
              <w:rPr>
                <w:iCs/>
                <w:szCs w:val="24"/>
              </w:rPr>
            </w:pPr>
            <w:r w:rsidRPr="00582304">
              <w:rPr>
                <w:rFonts w:hint="eastAsia"/>
                <w:color w:val="000000"/>
              </w:rPr>
              <w:t>-22.27</w:t>
            </w:r>
          </w:p>
        </w:tc>
        <w:tc>
          <w:tcPr>
            <w:tcW w:w="1089" w:type="dxa"/>
            <w:noWrap/>
          </w:tcPr>
          <w:p w14:paraId="45B94BB5" w14:textId="77777777" w:rsidR="00E5158D" w:rsidRPr="00582304" w:rsidRDefault="00E5158D" w:rsidP="008B57D8">
            <w:pPr>
              <w:rPr>
                <w:iCs/>
                <w:szCs w:val="24"/>
              </w:rPr>
            </w:pPr>
            <w:r w:rsidRPr="00582304">
              <w:rPr>
                <w:rFonts w:hint="eastAsia"/>
                <w:color w:val="000000"/>
              </w:rPr>
              <w:t>29.47</w:t>
            </w:r>
          </w:p>
        </w:tc>
        <w:tc>
          <w:tcPr>
            <w:tcW w:w="992" w:type="dxa"/>
            <w:noWrap/>
          </w:tcPr>
          <w:p w14:paraId="709A428F" w14:textId="77777777" w:rsidR="00E5158D" w:rsidRPr="00582304" w:rsidRDefault="00E5158D" w:rsidP="008B57D8">
            <w:pPr>
              <w:rPr>
                <w:iCs/>
                <w:szCs w:val="24"/>
              </w:rPr>
            </w:pPr>
            <w:r w:rsidRPr="00582304">
              <w:rPr>
                <w:rFonts w:hint="eastAsia"/>
                <w:color w:val="000000"/>
              </w:rPr>
              <w:t>25.47</w:t>
            </w:r>
          </w:p>
        </w:tc>
        <w:tc>
          <w:tcPr>
            <w:tcW w:w="990" w:type="dxa"/>
            <w:noWrap/>
          </w:tcPr>
          <w:p w14:paraId="68F84B27" w14:textId="77777777" w:rsidR="00E5158D" w:rsidRPr="00582304" w:rsidRDefault="00E5158D" w:rsidP="008B57D8">
            <w:pPr>
              <w:rPr>
                <w:iCs/>
                <w:szCs w:val="24"/>
              </w:rPr>
            </w:pPr>
            <w:r w:rsidRPr="00582304">
              <w:rPr>
                <w:rFonts w:hint="eastAsia"/>
                <w:color w:val="000000"/>
              </w:rPr>
              <w:t>36.93</w:t>
            </w:r>
          </w:p>
        </w:tc>
        <w:tc>
          <w:tcPr>
            <w:tcW w:w="1278" w:type="dxa"/>
          </w:tcPr>
          <w:p w14:paraId="186803E4" w14:textId="77777777" w:rsidR="00E5158D" w:rsidRPr="00582304" w:rsidRDefault="00E5158D" w:rsidP="008B57D8">
            <w:pPr>
              <w:rPr>
                <w:color w:val="000000"/>
                <w:szCs w:val="24"/>
              </w:rPr>
            </w:pPr>
            <w:r w:rsidRPr="00582304">
              <w:rPr>
                <w:rFonts w:hint="eastAsia"/>
                <w:color w:val="000000"/>
              </w:rPr>
              <w:t>0.9</w:t>
            </w:r>
          </w:p>
        </w:tc>
      </w:tr>
      <w:tr w:rsidR="00E5158D" w:rsidRPr="00582304" w14:paraId="5484E8A1" w14:textId="77777777" w:rsidTr="00597342">
        <w:trPr>
          <w:trHeight w:val="324"/>
        </w:trPr>
        <w:tc>
          <w:tcPr>
            <w:tcW w:w="997" w:type="dxa"/>
            <w:vMerge/>
          </w:tcPr>
          <w:p w14:paraId="242D7DE5" w14:textId="77777777" w:rsidR="00E5158D" w:rsidRPr="00582304" w:rsidRDefault="00E5158D" w:rsidP="008B57D8">
            <w:pPr>
              <w:rPr>
                <w:iCs/>
                <w:szCs w:val="24"/>
              </w:rPr>
            </w:pPr>
          </w:p>
        </w:tc>
        <w:tc>
          <w:tcPr>
            <w:tcW w:w="1274" w:type="dxa"/>
          </w:tcPr>
          <w:p w14:paraId="004373BE"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36BBE052" w14:textId="77777777" w:rsidR="00E5158D" w:rsidRPr="00582304" w:rsidRDefault="00E5158D" w:rsidP="008B57D8">
            <w:pPr>
              <w:rPr>
                <w:iCs/>
                <w:szCs w:val="24"/>
              </w:rPr>
            </w:pPr>
          </w:p>
        </w:tc>
        <w:tc>
          <w:tcPr>
            <w:tcW w:w="1084" w:type="dxa"/>
            <w:noWrap/>
          </w:tcPr>
          <w:p w14:paraId="60996847" w14:textId="77777777" w:rsidR="00E5158D" w:rsidRPr="00582304" w:rsidRDefault="00E5158D" w:rsidP="008B57D8">
            <w:pPr>
              <w:rPr>
                <w:iCs/>
                <w:szCs w:val="24"/>
              </w:rPr>
            </w:pPr>
            <w:r w:rsidRPr="00582304">
              <w:rPr>
                <w:rFonts w:hint="eastAsia"/>
                <w:color w:val="000000"/>
              </w:rPr>
              <w:t>261.16</w:t>
            </w:r>
          </w:p>
        </w:tc>
        <w:tc>
          <w:tcPr>
            <w:tcW w:w="1085" w:type="dxa"/>
            <w:noWrap/>
          </w:tcPr>
          <w:p w14:paraId="784266BF" w14:textId="77777777" w:rsidR="00E5158D" w:rsidRPr="00582304" w:rsidRDefault="00E5158D" w:rsidP="008B57D8">
            <w:pPr>
              <w:rPr>
                <w:iCs/>
                <w:szCs w:val="24"/>
              </w:rPr>
            </w:pPr>
            <w:r w:rsidRPr="00582304">
              <w:rPr>
                <w:rFonts w:hint="eastAsia"/>
                <w:color w:val="000000"/>
              </w:rPr>
              <w:t>-38.84</w:t>
            </w:r>
          </w:p>
        </w:tc>
        <w:tc>
          <w:tcPr>
            <w:tcW w:w="1089" w:type="dxa"/>
            <w:noWrap/>
          </w:tcPr>
          <w:p w14:paraId="266CB05D" w14:textId="77777777" w:rsidR="00E5158D" w:rsidRPr="00582304" w:rsidRDefault="00E5158D" w:rsidP="008B57D8">
            <w:pPr>
              <w:rPr>
                <w:iCs/>
                <w:szCs w:val="24"/>
              </w:rPr>
            </w:pPr>
            <w:r w:rsidRPr="00582304">
              <w:rPr>
                <w:rFonts w:hint="eastAsia"/>
                <w:color w:val="000000"/>
              </w:rPr>
              <w:t>18.92</w:t>
            </w:r>
          </w:p>
        </w:tc>
        <w:tc>
          <w:tcPr>
            <w:tcW w:w="992" w:type="dxa"/>
            <w:noWrap/>
          </w:tcPr>
          <w:p w14:paraId="32B6A6BE" w14:textId="77777777" w:rsidR="00E5158D" w:rsidRPr="00582304" w:rsidRDefault="00E5158D" w:rsidP="008B57D8">
            <w:pPr>
              <w:rPr>
                <w:iCs/>
                <w:szCs w:val="24"/>
              </w:rPr>
            </w:pPr>
            <w:r w:rsidRPr="00582304">
              <w:rPr>
                <w:rFonts w:hint="eastAsia"/>
                <w:color w:val="000000"/>
              </w:rPr>
              <w:t>15.57</w:t>
            </w:r>
          </w:p>
        </w:tc>
        <w:tc>
          <w:tcPr>
            <w:tcW w:w="990" w:type="dxa"/>
            <w:noWrap/>
          </w:tcPr>
          <w:p w14:paraId="2427A164" w14:textId="77777777" w:rsidR="00E5158D" w:rsidRPr="00582304" w:rsidRDefault="00E5158D" w:rsidP="008B57D8">
            <w:pPr>
              <w:rPr>
                <w:iCs/>
                <w:szCs w:val="24"/>
              </w:rPr>
            </w:pPr>
            <w:r w:rsidRPr="00582304">
              <w:rPr>
                <w:rFonts w:hint="eastAsia"/>
                <w:color w:val="000000"/>
              </w:rPr>
              <w:t>43.2</w:t>
            </w:r>
          </w:p>
        </w:tc>
        <w:tc>
          <w:tcPr>
            <w:tcW w:w="1278" w:type="dxa"/>
          </w:tcPr>
          <w:p w14:paraId="1F672F0E" w14:textId="77777777" w:rsidR="00E5158D" w:rsidRPr="00582304" w:rsidRDefault="00E5158D" w:rsidP="008B57D8">
            <w:pPr>
              <w:rPr>
                <w:color w:val="000000"/>
                <w:szCs w:val="24"/>
              </w:rPr>
            </w:pPr>
            <w:r w:rsidRPr="00582304">
              <w:rPr>
                <w:rFonts w:hint="eastAsia"/>
                <w:color w:val="000000"/>
              </w:rPr>
              <w:t>0.88</w:t>
            </w:r>
          </w:p>
        </w:tc>
      </w:tr>
      <w:tr w:rsidR="00E5158D" w:rsidRPr="00582304" w14:paraId="5451501B" w14:textId="77777777" w:rsidTr="00597342">
        <w:trPr>
          <w:trHeight w:val="324"/>
        </w:trPr>
        <w:tc>
          <w:tcPr>
            <w:tcW w:w="997" w:type="dxa"/>
            <w:vMerge w:val="restart"/>
            <w:noWrap/>
          </w:tcPr>
          <w:p w14:paraId="09DD3957" w14:textId="77777777" w:rsidR="00E5158D" w:rsidRPr="00582304" w:rsidRDefault="00E5158D" w:rsidP="008B57D8">
            <w:pPr>
              <w:rPr>
                <w:iCs/>
                <w:szCs w:val="24"/>
              </w:rPr>
            </w:pPr>
            <w:r w:rsidRPr="00582304">
              <w:rPr>
                <w:iCs/>
                <w:szCs w:val="24"/>
              </w:rPr>
              <w:t>50</w:t>
            </w:r>
          </w:p>
        </w:tc>
        <w:tc>
          <w:tcPr>
            <w:tcW w:w="1274" w:type="dxa"/>
          </w:tcPr>
          <w:p w14:paraId="06ED71B6"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5E3001F2" w14:textId="77777777" w:rsidR="00E5158D" w:rsidRPr="00582304" w:rsidRDefault="00E5158D" w:rsidP="008B57D8">
            <w:pPr>
              <w:rPr>
                <w:iCs/>
                <w:szCs w:val="24"/>
              </w:rPr>
            </w:pPr>
            <w:r w:rsidRPr="00582304">
              <w:rPr>
                <w:rFonts w:hint="eastAsia"/>
                <w:color w:val="000000"/>
              </w:rPr>
              <w:t>242.64</w:t>
            </w:r>
          </w:p>
        </w:tc>
        <w:tc>
          <w:tcPr>
            <w:tcW w:w="1084" w:type="dxa"/>
            <w:noWrap/>
          </w:tcPr>
          <w:p w14:paraId="72C78EE8" w14:textId="77777777" w:rsidR="00E5158D" w:rsidRPr="00582304" w:rsidRDefault="00E5158D" w:rsidP="008B57D8">
            <w:pPr>
              <w:rPr>
                <w:iCs/>
                <w:szCs w:val="24"/>
              </w:rPr>
            </w:pPr>
            <w:r w:rsidRPr="00582304">
              <w:rPr>
                <w:rFonts w:hint="eastAsia"/>
                <w:color w:val="000000"/>
              </w:rPr>
              <w:t>292.56</w:t>
            </w:r>
          </w:p>
        </w:tc>
        <w:tc>
          <w:tcPr>
            <w:tcW w:w="1085" w:type="dxa"/>
            <w:noWrap/>
          </w:tcPr>
          <w:p w14:paraId="6CC24CFE" w14:textId="77777777" w:rsidR="00E5158D" w:rsidRPr="00582304" w:rsidRDefault="00E5158D" w:rsidP="008B57D8">
            <w:pPr>
              <w:rPr>
                <w:iCs/>
                <w:szCs w:val="24"/>
              </w:rPr>
            </w:pPr>
            <w:r w:rsidRPr="00582304">
              <w:rPr>
                <w:rFonts w:hint="eastAsia"/>
                <w:color w:val="000000"/>
              </w:rPr>
              <w:t>-7.44</w:t>
            </w:r>
          </w:p>
        </w:tc>
        <w:tc>
          <w:tcPr>
            <w:tcW w:w="1089" w:type="dxa"/>
            <w:noWrap/>
          </w:tcPr>
          <w:p w14:paraId="7510B012" w14:textId="77777777" w:rsidR="00E5158D" w:rsidRPr="00582304" w:rsidRDefault="00E5158D" w:rsidP="008B57D8">
            <w:pPr>
              <w:rPr>
                <w:iCs/>
                <w:szCs w:val="24"/>
              </w:rPr>
            </w:pPr>
            <w:r w:rsidRPr="00582304">
              <w:rPr>
                <w:rFonts w:hint="eastAsia"/>
                <w:color w:val="000000"/>
              </w:rPr>
              <w:t>22.86</w:t>
            </w:r>
          </w:p>
        </w:tc>
        <w:tc>
          <w:tcPr>
            <w:tcW w:w="992" w:type="dxa"/>
            <w:noWrap/>
          </w:tcPr>
          <w:p w14:paraId="1C3F8FDD" w14:textId="77777777" w:rsidR="00E5158D" w:rsidRPr="00582304" w:rsidRDefault="00E5158D" w:rsidP="008B57D8">
            <w:pPr>
              <w:rPr>
                <w:iCs/>
                <w:szCs w:val="24"/>
              </w:rPr>
            </w:pPr>
            <w:r w:rsidRPr="00582304">
              <w:rPr>
                <w:rFonts w:hint="eastAsia"/>
                <w:color w:val="000000"/>
              </w:rPr>
              <w:t>20.58</w:t>
            </w:r>
          </w:p>
        </w:tc>
        <w:tc>
          <w:tcPr>
            <w:tcW w:w="990" w:type="dxa"/>
            <w:noWrap/>
          </w:tcPr>
          <w:p w14:paraId="4D7EC55C" w14:textId="77777777" w:rsidR="00E5158D" w:rsidRPr="00582304" w:rsidRDefault="00E5158D" w:rsidP="008B57D8">
            <w:pPr>
              <w:rPr>
                <w:iCs/>
                <w:szCs w:val="24"/>
              </w:rPr>
            </w:pPr>
            <w:r w:rsidRPr="00582304">
              <w:rPr>
                <w:rFonts w:hint="eastAsia"/>
                <w:color w:val="000000"/>
              </w:rPr>
              <w:t>24.03</w:t>
            </w:r>
          </w:p>
        </w:tc>
        <w:tc>
          <w:tcPr>
            <w:tcW w:w="1278" w:type="dxa"/>
          </w:tcPr>
          <w:p w14:paraId="13663D7B" w14:textId="77777777" w:rsidR="00E5158D" w:rsidRPr="00582304" w:rsidRDefault="00E5158D" w:rsidP="008B57D8">
            <w:pPr>
              <w:rPr>
                <w:color w:val="000000"/>
                <w:szCs w:val="24"/>
              </w:rPr>
            </w:pPr>
            <w:r w:rsidRPr="00582304">
              <w:rPr>
                <w:rFonts w:hint="eastAsia"/>
                <w:color w:val="000000"/>
              </w:rPr>
              <w:t>0.88</w:t>
            </w:r>
          </w:p>
        </w:tc>
      </w:tr>
      <w:tr w:rsidR="00E5158D" w:rsidRPr="00582304" w14:paraId="26E7FC0F" w14:textId="77777777" w:rsidTr="00597342">
        <w:trPr>
          <w:trHeight w:val="324"/>
        </w:trPr>
        <w:tc>
          <w:tcPr>
            <w:tcW w:w="997" w:type="dxa"/>
            <w:vMerge/>
          </w:tcPr>
          <w:p w14:paraId="4E7AED08" w14:textId="77777777" w:rsidR="00E5158D" w:rsidRPr="00582304" w:rsidRDefault="00E5158D" w:rsidP="008B57D8">
            <w:pPr>
              <w:rPr>
                <w:iCs/>
                <w:szCs w:val="24"/>
              </w:rPr>
            </w:pPr>
          </w:p>
        </w:tc>
        <w:tc>
          <w:tcPr>
            <w:tcW w:w="1274" w:type="dxa"/>
          </w:tcPr>
          <w:p w14:paraId="5CE421D9"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36F368C9" w14:textId="77777777" w:rsidR="00E5158D" w:rsidRPr="00582304" w:rsidRDefault="00E5158D" w:rsidP="008B57D8">
            <w:pPr>
              <w:rPr>
                <w:iCs/>
                <w:szCs w:val="24"/>
              </w:rPr>
            </w:pPr>
          </w:p>
        </w:tc>
        <w:tc>
          <w:tcPr>
            <w:tcW w:w="1084" w:type="dxa"/>
            <w:noWrap/>
          </w:tcPr>
          <w:p w14:paraId="3307B086" w14:textId="77777777" w:rsidR="00E5158D" w:rsidRPr="00582304" w:rsidRDefault="00E5158D" w:rsidP="008B57D8">
            <w:pPr>
              <w:rPr>
                <w:iCs/>
                <w:szCs w:val="24"/>
              </w:rPr>
            </w:pPr>
            <w:r w:rsidRPr="00582304">
              <w:rPr>
                <w:rFonts w:hint="eastAsia"/>
                <w:color w:val="000000"/>
              </w:rPr>
              <w:t>280.66</w:t>
            </w:r>
          </w:p>
        </w:tc>
        <w:tc>
          <w:tcPr>
            <w:tcW w:w="1085" w:type="dxa"/>
            <w:noWrap/>
          </w:tcPr>
          <w:p w14:paraId="490BE5C9" w14:textId="77777777" w:rsidR="00E5158D" w:rsidRPr="00582304" w:rsidRDefault="00E5158D" w:rsidP="008B57D8">
            <w:pPr>
              <w:rPr>
                <w:iCs/>
                <w:szCs w:val="24"/>
              </w:rPr>
            </w:pPr>
            <w:r w:rsidRPr="00582304">
              <w:rPr>
                <w:rFonts w:hint="eastAsia"/>
                <w:color w:val="000000"/>
              </w:rPr>
              <w:t>-19.34</w:t>
            </w:r>
          </w:p>
        </w:tc>
        <w:tc>
          <w:tcPr>
            <w:tcW w:w="1089" w:type="dxa"/>
            <w:noWrap/>
          </w:tcPr>
          <w:p w14:paraId="687B3971" w14:textId="77777777" w:rsidR="00E5158D" w:rsidRPr="00582304" w:rsidRDefault="00E5158D" w:rsidP="008B57D8">
            <w:pPr>
              <w:rPr>
                <w:iCs/>
                <w:szCs w:val="24"/>
              </w:rPr>
            </w:pPr>
            <w:r w:rsidRPr="00582304">
              <w:rPr>
                <w:rFonts w:hint="eastAsia"/>
                <w:color w:val="000000"/>
              </w:rPr>
              <w:t>15.44</w:t>
            </w:r>
          </w:p>
        </w:tc>
        <w:tc>
          <w:tcPr>
            <w:tcW w:w="992" w:type="dxa"/>
            <w:noWrap/>
          </w:tcPr>
          <w:p w14:paraId="5A5793B1" w14:textId="77777777" w:rsidR="00E5158D" w:rsidRPr="00582304" w:rsidRDefault="00E5158D" w:rsidP="008B57D8">
            <w:pPr>
              <w:rPr>
                <w:iCs/>
                <w:szCs w:val="24"/>
              </w:rPr>
            </w:pPr>
            <w:r w:rsidRPr="00582304">
              <w:rPr>
                <w:rFonts w:hint="eastAsia"/>
                <w:color w:val="000000"/>
              </w:rPr>
              <w:t>13.18</w:t>
            </w:r>
          </w:p>
        </w:tc>
        <w:tc>
          <w:tcPr>
            <w:tcW w:w="990" w:type="dxa"/>
            <w:noWrap/>
          </w:tcPr>
          <w:p w14:paraId="6CC9DFDD" w14:textId="77777777" w:rsidR="00E5158D" w:rsidRPr="00582304" w:rsidRDefault="00E5158D" w:rsidP="008B57D8">
            <w:pPr>
              <w:rPr>
                <w:iCs/>
                <w:szCs w:val="24"/>
              </w:rPr>
            </w:pPr>
            <w:r w:rsidRPr="00582304">
              <w:rPr>
                <w:rFonts w:hint="eastAsia"/>
                <w:color w:val="000000"/>
              </w:rPr>
              <w:t>24.74</w:t>
            </w:r>
          </w:p>
        </w:tc>
        <w:tc>
          <w:tcPr>
            <w:tcW w:w="1278" w:type="dxa"/>
          </w:tcPr>
          <w:p w14:paraId="179E1713" w14:textId="77777777" w:rsidR="00E5158D" w:rsidRPr="00582304" w:rsidRDefault="00E5158D" w:rsidP="008B57D8">
            <w:pPr>
              <w:rPr>
                <w:color w:val="000000"/>
                <w:szCs w:val="24"/>
              </w:rPr>
            </w:pPr>
            <w:r w:rsidRPr="00582304">
              <w:rPr>
                <w:rFonts w:hint="eastAsia"/>
                <w:color w:val="000000"/>
              </w:rPr>
              <w:t>0.87</w:t>
            </w:r>
          </w:p>
        </w:tc>
      </w:tr>
      <w:tr w:rsidR="00E5158D" w:rsidRPr="00582304" w14:paraId="40F8850E" w14:textId="77777777" w:rsidTr="00597342">
        <w:trPr>
          <w:trHeight w:val="324"/>
        </w:trPr>
        <w:tc>
          <w:tcPr>
            <w:tcW w:w="997" w:type="dxa"/>
            <w:vMerge w:val="restart"/>
            <w:noWrap/>
          </w:tcPr>
          <w:p w14:paraId="2CBDA238" w14:textId="77777777" w:rsidR="00E5158D" w:rsidRPr="00582304" w:rsidRDefault="00E5158D" w:rsidP="008B57D8">
            <w:pPr>
              <w:rPr>
                <w:iCs/>
                <w:szCs w:val="24"/>
              </w:rPr>
            </w:pPr>
            <w:r w:rsidRPr="00582304">
              <w:rPr>
                <w:iCs/>
                <w:szCs w:val="24"/>
              </w:rPr>
              <w:t>70</w:t>
            </w:r>
          </w:p>
        </w:tc>
        <w:tc>
          <w:tcPr>
            <w:tcW w:w="1274" w:type="dxa"/>
          </w:tcPr>
          <w:p w14:paraId="0204FEDC" w14:textId="77777777" w:rsidR="00E5158D" w:rsidRPr="00582304" w:rsidRDefault="00E5158D" w:rsidP="008B57D8">
            <w:pPr>
              <w:rPr>
                <w:color w:val="000000"/>
                <w:szCs w:val="24"/>
              </w:rPr>
            </w:pPr>
            <w:r>
              <w:rPr>
                <w:rFonts w:hint="eastAsia"/>
                <w:color w:val="000000"/>
                <w:szCs w:val="24"/>
              </w:rPr>
              <w:t>New</w:t>
            </w:r>
          </w:p>
        </w:tc>
        <w:tc>
          <w:tcPr>
            <w:tcW w:w="997" w:type="dxa"/>
            <w:vMerge w:val="restart"/>
            <w:noWrap/>
          </w:tcPr>
          <w:p w14:paraId="14B20076" w14:textId="77777777" w:rsidR="00E5158D" w:rsidRPr="00582304" w:rsidRDefault="00E5158D" w:rsidP="008B57D8">
            <w:pPr>
              <w:rPr>
                <w:iCs/>
                <w:szCs w:val="24"/>
              </w:rPr>
            </w:pPr>
            <w:r w:rsidRPr="00582304">
              <w:rPr>
                <w:rFonts w:hint="eastAsia"/>
                <w:color w:val="000000"/>
              </w:rPr>
              <w:t>260.08</w:t>
            </w:r>
          </w:p>
        </w:tc>
        <w:tc>
          <w:tcPr>
            <w:tcW w:w="1084" w:type="dxa"/>
            <w:noWrap/>
          </w:tcPr>
          <w:p w14:paraId="0BC86DBD" w14:textId="77777777" w:rsidR="00E5158D" w:rsidRPr="00582304" w:rsidRDefault="00E5158D" w:rsidP="008B57D8">
            <w:pPr>
              <w:rPr>
                <w:iCs/>
                <w:szCs w:val="24"/>
              </w:rPr>
            </w:pPr>
            <w:r w:rsidRPr="00582304">
              <w:rPr>
                <w:rFonts w:hint="eastAsia"/>
                <w:color w:val="000000"/>
              </w:rPr>
              <w:t>298.13</w:t>
            </w:r>
          </w:p>
        </w:tc>
        <w:tc>
          <w:tcPr>
            <w:tcW w:w="1085" w:type="dxa"/>
            <w:noWrap/>
          </w:tcPr>
          <w:p w14:paraId="23269EFD" w14:textId="77777777" w:rsidR="00E5158D" w:rsidRPr="00582304" w:rsidRDefault="00E5158D" w:rsidP="008B57D8">
            <w:pPr>
              <w:rPr>
                <w:iCs/>
                <w:szCs w:val="24"/>
              </w:rPr>
            </w:pPr>
            <w:r w:rsidRPr="00582304">
              <w:rPr>
                <w:rFonts w:hint="eastAsia"/>
                <w:color w:val="000000"/>
              </w:rPr>
              <w:t>-1.87</w:t>
            </w:r>
          </w:p>
        </w:tc>
        <w:tc>
          <w:tcPr>
            <w:tcW w:w="1089" w:type="dxa"/>
            <w:noWrap/>
          </w:tcPr>
          <w:p w14:paraId="1BAE13A6" w14:textId="77777777" w:rsidR="00E5158D" w:rsidRPr="00582304" w:rsidRDefault="00E5158D" w:rsidP="008B57D8">
            <w:pPr>
              <w:rPr>
                <w:iCs/>
                <w:szCs w:val="24"/>
              </w:rPr>
            </w:pPr>
            <w:r w:rsidRPr="00582304">
              <w:rPr>
                <w:rFonts w:hint="eastAsia"/>
                <w:color w:val="000000"/>
              </w:rPr>
              <w:t>19.15</w:t>
            </w:r>
          </w:p>
        </w:tc>
        <w:tc>
          <w:tcPr>
            <w:tcW w:w="992" w:type="dxa"/>
            <w:noWrap/>
          </w:tcPr>
          <w:p w14:paraId="00348294" w14:textId="77777777" w:rsidR="00E5158D" w:rsidRPr="00582304" w:rsidRDefault="00E5158D" w:rsidP="008B57D8">
            <w:pPr>
              <w:rPr>
                <w:iCs/>
                <w:szCs w:val="24"/>
              </w:rPr>
            </w:pPr>
            <w:r w:rsidRPr="00582304">
              <w:rPr>
                <w:rFonts w:hint="eastAsia"/>
                <w:color w:val="000000"/>
              </w:rPr>
              <w:t>17.44</w:t>
            </w:r>
          </w:p>
        </w:tc>
        <w:tc>
          <w:tcPr>
            <w:tcW w:w="990" w:type="dxa"/>
            <w:noWrap/>
          </w:tcPr>
          <w:p w14:paraId="79820EE0" w14:textId="77777777" w:rsidR="00E5158D" w:rsidRPr="00582304" w:rsidRDefault="00E5158D" w:rsidP="008B57D8">
            <w:pPr>
              <w:rPr>
                <w:iCs/>
                <w:szCs w:val="24"/>
              </w:rPr>
            </w:pPr>
            <w:r w:rsidRPr="00582304">
              <w:rPr>
                <w:rFonts w:hint="eastAsia"/>
                <w:color w:val="000000"/>
              </w:rPr>
              <w:t>19.23</w:t>
            </w:r>
          </w:p>
        </w:tc>
        <w:tc>
          <w:tcPr>
            <w:tcW w:w="1278" w:type="dxa"/>
          </w:tcPr>
          <w:p w14:paraId="0D81A08A" w14:textId="77777777" w:rsidR="00E5158D" w:rsidRPr="00582304" w:rsidRDefault="00E5158D" w:rsidP="008B57D8">
            <w:pPr>
              <w:rPr>
                <w:color w:val="000000"/>
                <w:szCs w:val="24"/>
              </w:rPr>
            </w:pPr>
            <w:r w:rsidRPr="00582304">
              <w:rPr>
                <w:rFonts w:hint="eastAsia"/>
                <w:color w:val="000000"/>
              </w:rPr>
              <w:t>0.88</w:t>
            </w:r>
          </w:p>
        </w:tc>
      </w:tr>
      <w:tr w:rsidR="00E5158D" w:rsidRPr="00582304" w14:paraId="3878A061" w14:textId="77777777" w:rsidTr="00597342">
        <w:trPr>
          <w:trHeight w:val="324"/>
        </w:trPr>
        <w:tc>
          <w:tcPr>
            <w:tcW w:w="997" w:type="dxa"/>
            <w:vMerge/>
          </w:tcPr>
          <w:p w14:paraId="19154966" w14:textId="77777777" w:rsidR="00E5158D" w:rsidRPr="00582304" w:rsidRDefault="00E5158D" w:rsidP="008B57D8">
            <w:pPr>
              <w:rPr>
                <w:iCs/>
                <w:szCs w:val="24"/>
              </w:rPr>
            </w:pPr>
          </w:p>
        </w:tc>
        <w:tc>
          <w:tcPr>
            <w:tcW w:w="1274" w:type="dxa"/>
          </w:tcPr>
          <w:p w14:paraId="60AD8354" w14:textId="77777777" w:rsidR="00E5158D" w:rsidRPr="00582304" w:rsidRDefault="00E5158D" w:rsidP="008B57D8">
            <w:pPr>
              <w:rPr>
                <w:iCs/>
                <w:szCs w:val="24"/>
              </w:rPr>
            </w:pPr>
            <w:r w:rsidRPr="00582304">
              <w:rPr>
                <w:rFonts w:hint="eastAsia"/>
                <w:color w:val="000000"/>
                <w:szCs w:val="24"/>
              </w:rPr>
              <w:t>Pa</w:t>
            </w:r>
            <w:r w:rsidRPr="00582304">
              <w:rPr>
                <w:color w:val="000000"/>
                <w:szCs w:val="24"/>
              </w:rPr>
              <w:t>n</w:t>
            </w:r>
          </w:p>
        </w:tc>
        <w:tc>
          <w:tcPr>
            <w:tcW w:w="997" w:type="dxa"/>
            <w:vMerge/>
          </w:tcPr>
          <w:p w14:paraId="7B940CF9" w14:textId="77777777" w:rsidR="00E5158D" w:rsidRPr="00582304" w:rsidRDefault="00E5158D" w:rsidP="008B57D8">
            <w:pPr>
              <w:rPr>
                <w:iCs/>
                <w:szCs w:val="24"/>
              </w:rPr>
            </w:pPr>
          </w:p>
        </w:tc>
        <w:tc>
          <w:tcPr>
            <w:tcW w:w="1084" w:type="dxa"/>
            <w:noWrap/>
          </w:tcPr>
          <w:p w14:paraId="79C29607" w14:textId="77777777" w:rsidR="00E5158D" w:rsidRPr="00582304" w:rsidRDefault="00E5158D" w:rsidP="008B57D8">
            <w:pPr>
              <w:rPr>
                <w:iCs/>
                <w:szCs w:val="24"/>
              </w:rPr>
            </w:pPr>
            <w:r w:rsidRPr="00582304">
              <w:rPr>
                <w:rFonts w:hint="eastAsia"/>
                <w:color w:val="000000"/>
              </w:rPr>
              <w:t>289.36</w:t>
            </w:r>
          </w:p>
        </w:tc>
        <w:tc>
          <w:tcPr>
            <w:tcW w:w="1085" w:type="dxa"/>
            <w:noWrap/>
          </w:tcPr>
          <w:p w14:paraId="39028833" w14:textId="77777777" w:rsidR="00E5158D" w:rsidRPr="00582304" w:rsidRDefault="00E5158D" w:rsidP="008B57D8">
            <w:pPr>
              <w:rPr>
                <w:iCs/>
                <w:szCs w:val="24"/>
              </w:rPr>
            </w:pPr>
            <w:r w:rsidRPr="00582304">
              <w:rPr>
                <w:rFonts w:hint="eastAsia"/>
                <w:color w:val="000000"/>
              </w:rPr>
              <w:t>-10.64</w:t>
            </w:r>
          </w:p>
        </w:tc>
        <w:tc>
          <w:tcPr>
            <w:tcW w:w="1089" w:type="dxa"/>
            <w:noWrap/>
          </w:tcPr>
          <w:p w14:paraId="312FD788" w14:textId="77777777" w:rsidR="00E5158D" w:rsidRPr="00582304" w:rsidRDefault="00E5158D" w:rsidP="008B57D8">
            <w:pPr>
              <w:rPr>
                <w:iCs/>
                <w:szCs w:val="24"/>
              </w:rPr>
            </w:pPr>
            <w:r w:rsidRPr="00582304">
              <w:rPr>
                <w:rFonts w:hint="eastAsia"/>
                <w:color w:val="000000"/>
              </w:rPr>
              <w:t>13.26</w:t>
            </w:r>
          </w:p>
        </w:tc>
        <w:tc>
          <w:tcPr>
            <w:tcW w:w="992" w:type="dxa"/>
            <w:noWrap/>
          </w:tcPr>
          <w:p w14:paraId="136C4F6E" w14:textId="77777777" w:rsidR="00E5158D" w:rsidRPr="00582304" w:rsidRDefault="00E5158D" w:rsidP="008B57D8">
            <w:pPr>
              <w:rPr>
                <w:iCs/>
                <w:szCs w:val="24"/>
              </w:rPr>
            </w:pPr>
            <w:r w:rsidRPr="00582304">
              <w:rPr>
                <w:rFonts w:hint="eastAsia"/>
                <w:color w:val="000000"/>
              </w:rPr>
              <w:t>11.47</w:t>
            </w:r>
          </w:p>
        </w:tc>
        <w:tc>
          <w:tcPr>
            <w:tcW w:w="990" w:type="dxa"/>
            <w:noWrap/>
          </w:tcPr>
          <w:p w14:paraId="3D2FEC54" w14:textId="77777777" w:rsidR="00E5158D" w:rsidRPr="00582304" w:rsidRDefault="00E5158D" w:rsidP="008B57D8">
            <w:pPr>
              <w:rPr>
                <w:iCs/>
                <w:szCs w:val="24"/>
              </w:rPr>
            </w:pPr>
            <w:r w:rsidRPr="00582304">
              <w:rPr>
                <w:rFonts w:hint="eastAsia"/>
                <w:color w:val="000000"/>
              </w:rPr>
              <w:t>16.99</w:t>
            </w:r>
          </w:p>
        </w:tc>
        <w:tc>
          <w:tcPr>
            <w:tcW w:w="1278" w:type="dxa"/>
          </w:tcPr>
          <w:p w14:paraId="728A2349" w14:textId="77777777" w:rsidR="00E5158D" w:rsidRPr="00582304" w:rsidRDefault="00E5158D" w:rsidP="008B57D8">
            <w:pPr>
              <w:rPr>
                <w:color w:val="000000"/>
                <w:szCs w:val="24"/>
              </w:rPr>
            </w:pPr>
            <w:r w:rsidRPr="00582304">
              <w:rPr>
                <w:rFonts w:hint="eastAsia"/>
                <w:color w:val="000000"/>
              </w:rPr>
              <w:t>0.88</w:t>
            </w:r>
          </w:p>
        </w:tc>
      </w:tr>
    </w:tbl>
    <w:p w14:paraId="06AD82A2" w14:textId="77777777" w:rsidR="00E5158D" w:rsidRPr="00582304" w:rsidRDefault="00E5158D" w:rsidP="00E5158D">
      <w:pPr>
        <w:widowControl/>
        <w:ind w:hanging="1"/>
        <w:rPr>
          <w:rFonts w:cs="Times New Roman"/>
          <w:szCs w:val="24"/>
        </w:rPr>
      </w:pPr>
    </w:p>
    <w:p w14:paraId="497928B7" w14:textId="77777777" w:rsidR="00E5158D" w:rsidRPr="00582304" w:rsidRDefault="00E5158D" w:rsidP="00E5158D">
      <w:pPr>
        <w:widowControl/>
        <w:rPr>
          <w:rFonts w:cs="Times New Roman"/>
          <w:szCs w:val="24"/>
        </w:rPr>
      </w:pPr>
    </w:p>
    <w:p w14:paraId="481BC03C" w14:textId="77777777" w:rsidR="00E5158D" w:rsidRPr="00582304" w:rsidRDefault="00E5158D" w:rsidP="00E5158D">
      <w:pPr>
        <w:widowControl/>
        <w:jc w:val="both"/>
        <w:rPr>
          <w:rFonts w:cs="Times New Roman"/>
          <w:szCs w:val="24"/>
        </w:rPr>
      </w:pPr>
      <w:r>
        <w:rPr>
          <w:noProof/>
        </w:rPr>
        <w:drawing>
          <wp:inline distT="0" distB="0" distL="0" distR="0" wp14:anchorId="4DEB648E" wp14:editId="5A7D6A69">
            <wp:extent cx="5274310" cy="2712720"/>
            <wp:effectExtent l="0" t="0" r="2540" b="0"/>
            <wp:docPr id="746581789"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81789"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274310" cy="2712720"/>
                    </a:xfrm>
                    <a:prstGeom prst="rect">
                      <a:avLst/>
                    </a:prstGeom>
                  </pic:spPr>
                </pic:pic>
              </a:graphicData>
            </a:graphic>
          </wp:inline>
        </w:drawing>
      </w:r>
    </w:p>
    <w:p w14:paraId="6BAA89C6" w14:textId="6122B8E2" w:rsidR="00E5158D" w:rsidRPr="00582304" w:rsidRDefault="00E5158D" w:rsidP="00E5158D">
      <w:pPr>
        <w:pStyle w:val="af1"/>
        <w:spacing w:line="240" w:lineRule="auto"/>
        <w:rPr>
          <w:rFonts w:cs="Times New Roman"/>
          <w:szCs w:val="24"/>
        </w:rPr>
      </w:pPr>
      <w:bookmarkStart w:id="288" w:name="_Toc163389704"/>
      <w:r>
        <w:t xml:space="preserve">Figure </w:t>
      </w:r>
      <w:fldSimple w:instr=" STYLEREF 1 \s ">
        <w:r w:rsidR="009D47CB">
          <w:rPr>
            <w:noProof/>
          </w:rPr>
          <w:t>4</w:t>
        </w:r>
      </w:fldSimple>
      <w:r>
        <w:t>.</w:t>
      </w:r>
      <w:fldSimple w:instr=" SEQ Figure \* ARABIC \s 1 ">
        <w:r w:rsidR="009D47CB">
          <w:rPr>
            <w:noProof/>
          </w:rPr>
          <w:t>4</w:t>
        </w:r>
      </w:fldSimple>
      <w:r w:rsidRPr="00582304">
        <w:rPr>
          <w:rFonts w:cs="Times New Roman" w:hint="eastAsia"/>
          <w:szCs w:val="24"/>
        </w:rPr>
        <w:t xml:space="preserve"> </w:t>
      </w:r>
      <w:r w:rsidRPr="008E12A9">
        <w:rPr>
          <w:rFonts w:hint="eastAsia"/>
        </w:rPr>
        <w:t>取後放回的抽樣方式在第</w:t>
      </w:r>
      <w:r>
        <w:rPr>
          <w:rFonts w:hint="eastAsia"/>
        </w:rPr>
        <w:t>一</w:t>
      </w:r>
      <w:r w:rsidRPr="008E12A9">
        <w:rPr>
          <w:rFonts w:hint="eastAsia"/>
        </w:rPr>
        <w:t>種物種與區塊假設下，</w:t>
      </w:r>
      <w:r w:rsidRPr="00582304">
        <w:rPr>
          <w:rFonts w:cs="Times New Roman" w:hint="eastAsia"/>
          <w:szCs w:val="24"/>
        </w:rPr>
        <w:t>群落一為</w:t>
      </w:r>
      <w:r w:rsidRPr="00582304">
        <w:rPr>
          <w:rFonts w:cs="Times New Roman" w:hint="eastAsia"/>
          <w:szCs w:val="24"/>
        </w:rPr>
        <w:t>B</w:t>
      </w:r>
      <w:r w:rsidRPr="00582304">
        <w:rPr>
          <w:rFonts w:cs="Times New Roman"/>
          <w:szCs w:val="24"/>
        </w:rPr>
        <w:t>roken-stick</w:t>
      </w:r>
      <w:r w:rsidRPr="00582304">
        <w:rPr>
          <w:rFonts w:cs="Times New Roman" w:hint="eastAsia"/>
          <w:szCs w:val="24"/>
        </w:rPr>
        <w:t>模型，群落二為對數常數模型之情況下的</w:t>
      </w:r>
      <w:r w:rsidRPr="00582304">
        <w:rPr>
          <w:rFonts w:cs="Times New Roman" w:hint="eastAsia"/>
          <w:iCs/>
          <w:szCs w:val="24"/>
        </w:rPr>
        <w:t>A</w:t>
      </w:r>
      <w:r w:rsidRPr="00582304">
        <w:rPr>
          <w:rFonts w:cs="Times New Roman"/>
          <w:iCs/>
          <w:szCs w:val="24"/>
        </w:rPr>
        <w:t>VG</w:t>
      </w:r>
      <w:r w:rsidRPr="00582304">
        <w:rPr>
          <w:rFonts w:cs="Times New Roman" w:hint="eastAsia"/>
          <w:iCs/>
          <w:szCs w:val="24"/>
        </w:rPr>
        <w:t xml:space="preserve"> </w:t>
      </w:r>
      <w:r w:rsidRPr="00582304">
        <w:rPr>
          <w:rFonts w:cs="Times New Roman"/>
          <w:szCs w:val="24"/>
        </w:rPr>
        <w:t>Estimate</w:t>
      </w:r>
      <w:r w:rsidRPr="00582304">
        <w:rPr>
          <w:rFonts w:cs="Times New Roman" w:hint="eastAsia"/>
          <w:szCs w:val="24"/>
        </w:rPr>
        <w:t xml:space="preserve"> (</w:t>
      </w:r>
      <w:r w:rsidRPr="00582304">
        <w:rPr>
          <w:rFonts w:cs="Times New Roman" w:hint="eastAsia"/>
          <w:szCs w:val="24"/>
        </w:rPr>
        <w:t>左圖</w:t>
      </w:r>
      <w:r w:rsidRPr="00582304">
        <w:rPr>
          <w:rFonts w:cs="Times New Roman" w:hint="eastAsia"/>
          <w:szCs w:val="24"/>
        </w:rPr>
        <w:t xml:space="preserve">) </w:t>
      </w:r>
      <w:r w:rsidRPr="00582304">
        <w:rPr>
          <w:rFonts w:cs="Times New Roman" w:hint="eastAsia"/>
          <w:szCs w:val="24"/>
        </w:rPr>
        <w:t>與</w:t>
      </w:r>
      <w:r w:rsidRPr="00582304">
        <w:rPr>
          <w:rFonts w:cs="Times New Roman" w:hint="eastAsia"/>
          <w:szCs w:val="24"/>
        </w:rPr>
        <w:t>RMSE (</w:t>
      </w:r>
      <w:r w:rsidRPr="00582304">
        <w:rPr>
          <w:rFonts w:cs="Times New Roman" w:hint="eastAsia"/>
          <w:szCs w:val="24"/>
        </w:rPr>
        <w:t>右圖</w:t>
      </w:r>
      <w:r w:rsidRPr="00582304">
        <w:rPr>
          <w:rFonts w:cs="Times New Roman" w:hint="eastAsia"/>
          <w:szCs w:val="24"/>
        </w:rPr>
        <w:t>)</w:t>
      </w:r>
      <w:r>
        <w:rPr>
          <w:rFonts w:cs="Times New Roman" w:hint="eastAsia"/>
          <w:szCs w:val="24"/>
        </w:rPr>
        <w:t xml:space="preserve"> </w:t>
      </w:r>
      <w:r w:rsidRPr="00582304">
        <w:rPr>
          <w:rFonts w:cs="Times New Roman" w:hint="eastAsia"/>
          <w:szCs w:val="24"/>
        </w:rPr>
        <w:t>估計結果。</w:t>
      </w:r>
      <w:bookmarkEnd w:id="288"/>
    </w:p>
    <w:p w14:paraId="087451D1" w14:textId="77777777" w:rsidR="00E5158D" w:rsidRPr="00582304" w:rsidRDefault="00E5158D" w:rsidP="00E5158D">
      <w:pPr>
        <w:widowControl/>
        <w:rPr>
          <w:rFonts w:cstheme="majorBidi"/>
          <w:b/>
          <w:bCs/>
          <w:szCs w:val="48"/>
        </w:rPr>
      </w:pPr>
      <w:r w:rsidRPr="00582304">
        <w:br w:type="page"/>
      </w:r>
    </w:p>
    <w:p w14:paraId="71736D27" w14:textId="77777777" w:rsidR="00E5158D" w:rsidRDefault="00E5158D" w:rsidP="00E5158D">
      <w:pPr>
        <w:pStyle w:val="2"/>
      </w:pPr>
      <w:bookmarkStart w:id="289" w:name="_Toc163389351"/>
      <w:r w:rsidRPr="00582304">
        <w:rPr>
          <w:rFonts w:hint="eastAsia"/>
        </w:rPr>
        <w:lastRenderedPageBreak/>
        <w:t>取後不放回與取後放回的模擬結果比較</w:t>
      </w:r>
      <w:bookmarkEnd w:id="289"/>
    </w:p>
    <w:p w14:paraId="742F7424" w14:textId="77777777" w:rsidR="00E5158D" w:rsidRPr="002267D8" w:rsidRDefault="00E5158D" w:rsidP="00E5158D">
      <w:pPr>
        <w:ind w:firstLine="480"/>
        <w:jc w:val="both"/>
      </w:pPr>
      <w:bookmarkStart w:id="290" w:name="_Hlk162351263"/>
      <w:r>
        <w:rPr>
          <w:rFonts w:hint="eastAsia"/>
        </w:rPr>
        <w:t>在取後不放回的模擬針對樣本涵蓋率型計算，同樣於在多種組合模擬下，除了在抽樣比例為</w:t>
      </w:r>
      <w:r>
        <w:rPr>
          <w:rFonts w:hint="eastAsia"/>
        </w:rPr>
        <w:t>0.1</w:t>
      </w:r>
      <w:r>
        <w:rPr>
          <w:rFonts w:hint="eastAsia"/>
        </w:rPr>
        <w:t>的情況底下，其餘樣本大小所抽樣本，無論是在何種模型或模擬組合下，所估計之樣本涵蓋率皆大於</w:t>
      </w:r>
      <w:r>
        <w:t>0</w:t>
      </w:r>
      <w:r>
        <w:rPr>
          <w:rFonts w:hint="eastAsia"/>
        </w:rPr>
        <w:t>.95</w:t>
      </w:r>
      <w:r>
        <w:rPr>
          <w:rFonts w:hint="eastAsia"/>
        </w:rPr>
        <w:t>。且模擬同質群落與均勻群落在抽樣比例為</w:t>
      </w:r>
      <w:r>
        <w:rPr>
          <w:rFonts w:hint="eastAsia"/>
        </w:rPr>
        <w:t>0.1</w:t>
      </w:r>
      <w:r>
        <w:rPr>
          <w:rFonts w:hint="eastAsia"/>
        </w:rPr>
        <w:t>的情況下，樣本變異係數通常小於</w:t>
      </w:r>
      <w:r>
        <w:rPr>
          <w:rFonts w:hint="eastAsia"/>
        </w:rPr>
        <w:t>0.4</w:t>
      </w:r>
      <w:r>
        <w:rPr>
          <w:rFonts w:hint="eastAsia"/>
        </w:rPr>
        <w:t>。而隨抽樣比例的增加將越接近母體變異數。</w:t>
      </w:r>
    </w:p>
    <w:p w14:paraId="5B877666" w14:textId="77777777" w:rsidR="00E5158D" w:rsidRDefault="00E5158D" w:rsidP="00E5158D">
      <w:pPr>
        <w:ind w:firstLine="480"/>
      </w:pPr>
      <w:r w:rsidRPr="00582304">
        <w:rPr>
          <w:rFonts w:hint="eastAsia"/>
        </w:rPr>
        <w:t>依據</w:t>
      </w:r>
      <w:r>
        <w:rPr>
          <w:rFonts w:hint="eastAsia"/>
        </w:rPr>
        <w:t>第一種物種假設的</w:t>
      </w:r>
      <w:r w:rsidRPr="00582304">
        <w:rPr>
          <w:rFonts w:hint="eastAsia"/>
        </w:rPr>
        <w:t>模擬結果可以得知，在偏差的表現上，</w:t>
      </w:r>
      <w:r w:rsidRPr="00582304">
        <w:rPr>
          <w:rFonts w:hint="eastAsia"/>
          <w:color w:val="FF0000"/>
        </w:rPr>
        <w:t xml:space="preserve"> </w:t>
      </w:r>
      <w:r w:rsidRPr="00582304">
        <w:rPr>
          <w:rFonts w:hint="eastAsia"/>
        </w:rPr>
        <w:t>在</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小樣本的估計</w:t>
      </w:r>
      <w:r>
        <w:rPr>
          <w:rFonts w:hint="eastAsia"/>
        </w:rPr>
        <w:t>，在同質與</w:t>
      </w:r>
      <w:r w:rsidRPr="009653CA">
        <w:t>Broken-stick</w:t>
      </w:r>
      <w:r>
        <w:rPr>
          <w:rFonts w:hint="eastAsia"/>
        </w:rPr>
        <w:t>以及兩群落皆為均勻</w:t>
      </w:r>
      <w:r w:rsidRPr="00582304">
        <w:rPr>
          <w:rFonts w:hint="eastAsia"/>
        </w:rPr>
        <w:t>的兩種模擬組合下有高估的表現；而在</w:t>
      </w:r>
      <w:r w:rsidRPr="003778B2">
        <w:rPr>
          <w:rFonts w:hint="eastAsia"/>
        </w:rPr>
        <w:t>均勻</w:t>
      </w:r>
      <w:r>
        <w:rPr>
          <w:rFonts w:hint="eastAsia"/>
        </w:rPr>
        <w:t>與</w:t>
      </w:r>
      <w:r w:rsidRPr="009653CA">
        <w:t>Broken-stick</w:t>
      </w:r>
      <w:r>
        <w:rPr>
          <w:rFonts w:hint="eastAsia"/>
        </w:rPr>
        <w:t>以及</w:t>
      </w:r>
      <w:r w:rsidRPr="009653CA">
        <w:t>Broken-stick</w:t>
      </w:r>
      <w:r>
        <w:rPr>
          <w:rFonts w:hint="eastAsia"/>
        </w:rPr>
        <w:t>與常對數</w:t>
      </w:r>
      <w:r w:rsidRPr="00582304">
        <w:rPr>
          <w:rFonts w:hint="eastAsia"/>
        </w:rPr>
        <w:t>的兩種模擬組合下有低估的表現。</w:t>
      </w:r>
      <w:r>
        <w:rPr>
          <w:rFonts w:hint="eastAsia"/>
        </w:rPr>
        <w:t>但</w:t>
      </w:r>
      <w:r w:rsidRPr="00582304">
        <w:rPr>
          <w:rFonts w:hint="eastAsia"/>
        </w:rPr>
        <w:t>在大樣本的情況下，則是三種估計方法皆呈現低估的表現。</w:t>
      </w:r>
    </w:p>
    <w:p w14:paraId="76D6017D" w14:textId="77777777" w:rsidR="00E5158D" w:rsidRDefault="00E5158D" w:rsidP="00E5158D">
      <w:pPr>
        <w:ind w:firstLine="480"/>
      </w:pPr>
      <w:r w:rsidRPr="00582304">
        <w:rPr>
          <w:rFonts w:hint="eastAsia"/>
        </w:rPr>
        <w:t>在樣本標準差</w:t>
      </w:r>
      <w:r w:rsidRPr="00582304">
        <w:rPr>
          <w:rFonts w:hint="eastAsia"/>
        </w:rPr>
        <w:t xml:space="preserve"> (</w:t>
      </w:r>
      <w:r w:rsidRPr="00582304">
        <w:rPr>
          <w:rFonts w:hint="eastAsia"/>
          <w:iCs/>
          <w:szCs w:val="24"/>
        </w:rPr>
        <w:t xml:space="preserve">Sample </w:t>
      </w:r>
      <w:r w:rsidRPr="00582304">
        <w:rPr>
          <w:iCs/>
          <w:szCs w:val="24"/>
        </w:rPr>
        <w:t>SE</w:t>
      </w:r>
      <w:r w:rsidRPr="00582304">
        <w:rPr>
          <w:rFonts w:hint="eastAsia"/>
        </w:rPr>
        <w:t xml:space="preserve">) </w:t>
      </w:r>
      <w:r w:rsidRPr="00582304">
        <w:rPr>
          <w:rFonts w:hint="eastAsia"/>
        </w:rPr>
        <w:t>以及平均標準差估計</w:t>
      </w:r>
      <w:r w:rsidRPr="00582304">
        <w:rPr>
          <w:rFonts w:hint="eastAsia"/>
        </w:rPr>
        <w:t xml:space="preserve"> (Es</w:t>
      </w:r>
      <w:r w:rsidRPr="00582304">
        <w:t xml:space="preserve">t. SD) </w:t>
      </w:r>
      <w:r w:rsidRPr="00582304">
        <w:rPr>
          <w:rFonts w:hint="eastAsia"/>
        </w:rPr>
        <w:t>的結果中，可以發現無論在何種模擬情形下三種方法皆有低估的情況發生。除此之外，在</w:t>
      </w:r>
      <w:r w:rsidRPr="00582304">
        <w:rPr>
          <w:rFonts w:hint="eastAsia"/>
        </w:rPr>
        <w:t>RMSE</w:t>
      </w:r>
      <w:r w:rsidRPr="00582304">
        <w:rPr>
          <w:rFonts w:hint="eastAsia"/>
        </w:rPr>
        <w:t>的結果中</w:t>
      </w:r>
      <w:r w:rsidRPr="00582304">
        <w:rPr>
          <w:rFonts w:hint="eastAsia"/>
        </w:rPr>
        <w:t xml:space="preserve"> </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兩者無明顯差異，且都優於</w:t>
      </w:r>
      <w:r w:rsidRPr="00E320B5">
        <w:rPr>
          <w:rFonts w:hint="eastAsia"/>
          <w:i/>
          <w:iCs/>
        </w:rPr>
        <w:t>wChao2</w:t>
      </w:r>
      <w:r w:rsidRPr="00582304">
        <w:rPr>
          <w:rFonts w:hint="eastAsia"/>
        </w:rPr>
        <w:t>。</w:t>
      </w:r>
      <w:r w:rsidRPr="00582304">
        <w:rPr>
          <w:rFonts w:hint="eastAsia"/>
        </w:rPr>
        <w:t xml:space="preserve"> </w:t>
      </w:r>
      <w:r w:rsidRPr="00582304">
        <w:rPr>
          <w:rFonts w:hint="eastAsia"/>
        </w:rPr>
        <w:t>在</w:t>
      </w:r>
      <w:r w:rsidRPr="00582304">
        <w:t>95%</w:t>
      </w:r>
      <w:r w:rsidRPr="00582304">
        <w:rPr>
          <w:rFonts w:hint="eastAsia"/>
        </w:rPr>
        <w:t>信賴區間涵蓋率</w:t>
      </w:r>
      <w:r>
        <w:rPr>
          <w:rFonts w:hint="eastAsia"/>
        </w:rPr>
        <w:t>方面，由於</w:t>
      </w:r>
      <w:r w:rsidRPr="00E320B5">
        <w:rPr>
          <w:rFonts w:hint="eastAsia"/>
          <w:i/>
          <w:iCs/>
        </w:rPr>
        <w:t>wChao2</w:t>
      </w:r>
      <w:r>
        <w:rPr>
          <w:rFonts w:hint="eastAsia"/>
        </w:rPr>
        <w:t>已知為下界估計式，因此在</w:t>
      </w:r>
      <w:r w:rsidRPr="00582304">
        <w:t>95%</w:t>
      </w:r>
      <w:r w:rsidRPr="00582304">
        <w:rPr>
          <w:rFonts w:hint="eastAsia"/>
        </w:rPr>
        <w:t>信賴區間涵蓋率</w:t>
      </w:r>
      <w:r>
        <w:rPr>
          <w:rFonts w:hint="eastAsia"/>
        </w:rPr>
        <w:t>的估計上使用</w:t>
      </w:r>
      <w:r>
        <w:t>l</w:t>
      </w:r>
      <w:r>
        <w:rPr>
          <w:rFonts w:hint="eastAsia"/>
        </w:rPr>
        <w:t>og</w:t>
      </w:r>
      <w:r>
        <w:rPr>
          <w:rFonts w:hint="eastAsia"/>
        </w:rPr>
        <w:t>修正的方式進行估計，而在</w:t>
      </w:r>
      <w:r w:rsidRPr="00E320B5">
        <w:rPr>
          <w:rFonts w:hint="eastAsia"/>
          <w:i/>
          <w:iCs/>
        </w:rPr>
        <w:t>w</w:t>
      </w:r>
      <w:r>
        <w:rPr>
          <w:rFonts w:hint="eastAsia"/>
          <w:i/>
          <w:iCs/>
        </w:rPr>
        <w:t>New1</w:t>
      </w:r>
      <w:r>
        <w:rPr>
          <w:rFonts w:hint="eastAsia"/>
        </w:rPr>
        <w:t>與</w:t>
      </w:r>
      <w:r w:rsidRPr="00E320B5">
        <w:rPr>
          <w:rFonts w:hint="eastAsia"/>
          <w:i/>
          <w:iCs/>
        </w:rPr>
        <w:t>w</w:t>
      </w:r>
      <w:r>
        <w:rPr>
          <w:rFonts w:hint="eastAsia"/>
          <w:i/>
          <w:iCs/>
        </w:rPr>
        <w:t>New</w:t>
      </w:r>
      <w:r w:rsidRPr="00E320B5">
        <w:rPr>
          <w:rFonts w:hint="eastAsia"/>
          <w:i/>
          <w:iCs/>
        </w:rPr>
        <w:t>2</w:t>
      </w:r>
      <w:r>
        <w:rPr>
          <w:rFonts w:hint="eastAsia"/>
        </w:rPr>
        <w:t>，則使用未修正的估計方式。在該項</w:t>
      </w:r>
      <w:r w:rsidRPr="00582304">
        <w:rPr>
          <w:rFonts w:hint="eastAsia"/>
        </w:rPr>
        <w:t>結果下</w:t>
      </w:r>
      <w:r w:rsidRPr="00E320B5">
        <w:rPr>
          <w:rFonts w:hint="eastAsia"/>
          <w:i/>
          <w:iCs/>
        </w:rPr>
        <w:t>w</w:t>
      </w:r>
      <w:r>
        <w:rPr>
          <w:rFonts w:hint="eastAsia"/>
          <w:i/>
          <w:iCs/>
        </w:rPr>
        <w:t>New</w:t>
      </w:r>
      <w:r w:rsidRPr="00E320B5">
        <w:rPr>
          <w:rFonts w:hint="eastAsia"/>
          <w:i/>
          <w:iCs/>
        </w:rPr>
        <w:t>1</w:t>
      </w:r>
      <w:r w:rsidRPr="00582304">
        <w:rPr>
          <w:rFonts w:hint="eastAsia"/>
        </w:rPr>
        <w:t>的表現優於其他兩者，且隨著抽樣比例的增加，</w:t>
      </w:r>
      <w:r w:rsidRPr="00E320B5">
        <w:rPr>
          <w:rFonts w:hint="eastAsia"/>
          <w:i/>
          <w:iCs/>
        </w:rPr>
        <w:t>w</w:t>
      </w:r>
      <w:r>
        <w:rPr>
          <w:rFonts w:hint="eastAsia"/>
          <w:i/>
          <w:iCs/>
        </w:rPr>
        <w:t>New</w:t>
      </w:r>
      <w:r w:rsidRPr="00E320B5">
        <w:rPr>
          <w:rFonts w:hint="eastAsia"/>
          <w:i/>
          <w:iCs/>
        </w:rPr>
        <w:t>1</w:t>
      </w:r>
      <w:r w:rsidRPr="00582304">
        <w:rPr>
          <w:rFonts w:hint="eastAsia"/>
        </w:rPr>
        <w:t>與</w:t>
      </w:r>
      <w:r w:rsidRPr="00E320B5">
        <w:rPr>
          <w:rFonts w:hint="eastAsia"/>
          <w:i/>
          <w:iCs/>
        </w:rPr>
        <w:t>w</w:t>
      </w:r>
      <w:r>
        <w:rPr>
          <w:rFonts w:hint="eastAsia"/>
          <w:i/>
          <w:iCs/>
        </w:rPr>
        <w:t>New</w:t>
      </w:r>
      <w:r w:rsidRPr="00E320B5">
        <w:rPr>
          <w:rFonts w:hint="eastAsia"/>
          <w:i/>
          <w:iCs/>
        </w:rPr>
        <w:t>2</w:t>
      </w:r>
      <w:r w:rsidRPr="00582304">
        <w:rPr>
          <w:rFonts w:hint="eastAsia"/>
        </w:rPr>
        <w:t>無明顯差異，且略優於</w:t>
      </w:r>
      <w:r w:rsidRPr="00E320B5">
        <w:rPr>
          <w:rFonts w:hint="eastAsia"/>
          <w:i/>
          <w:iCs/>
        </w:rPr>
        <w:t>wChao2</w:t>
      </w:r>
      <w:r w:rsidRPr="00582304">
        <w:rPr>
          <w:rFonts w:hint="eastAsia"/>
        </w:rPr>
        <w:t>。</w:t>
      </w:r>
    </w:p>
    <w:p w14:paraId="0B0421D5" w14:textId="77777777" w:rsidR="00E5158D" w:rsidRPr="003272F4" w:rsidRDefault="00E5158D" w:rsidP="00E5158D">
      <w:pPr>
        <w:ind w:firstLine="480"/>
        <w:jc w:val="both"/>
      </w:pPr>
      <w:r>
        <w:rPr>
          <w:rFonts w:hint="eastAsia"/>
        </w:rPr>
        <w:t>在第二種與第三種物種分配的假設底下，所進行的模擬結果，無論是在何種估計值的結果，皆與</w:t>
      </w:r>
      <w:r w:rsidRPr="00582304">
        <w:rPr>
          <w:rFonts w:hint="eastAsia"/>
        </w:rPr>
        <w:t>第一種物種分配的假設</w:t>
      </w:r>
      <w:r>
        <w:rPr>
          <w:rFonts w:hint="eastAsia"/>
        </w:rPr>
        <w:t>並無太大的差異。並且，不同於第四種物種的假設在取後放回的抽樣模擬中與前三種的估計結果上偶差異，在取後不放回的模擬下，四種假設的結果皆無明顯差異。</w:t>
      </w:r>
    </w:p>
    <w:p w14:paraId="3892A0F3" w14:textId="77777777" w:rsidR="00E5158D" w:rsidRDefault="00E5158D" w:rsidP="00E5158D">
      <w:pPr>
        <w:ind w:firstLine="480"/>
        <w:jc w:val="both"/>
      </w:pPr>
      <w:r>
        <w:rPr>
          <w:rFonts w:hint="eastAsia"/>
        </w:rPr>
        <w:t>綜合</w:t>
      </w:r>
      <w:r w:rsidRPr="00582304">
        <w:rPr>
          <w:rFonts w:hint="eastAsia"/>
        </w:rPr>
        <w:t>以上論述可以得知，普遍而言在小樣本時，取後不放回的兩估計結果較不穩定，會因群落之變異大小所致，使得高估或低估的現象皆有可能發生</w:t>
      </w:r>
      <w:r>
        <w:rPr>
          <w:rFonts w:hint="eastAsia"/>
        </w:rPr>
        <w:t>。而依據多次模擬結果可以得知，通常當其中一個群落的估計之樣本變異係數小</w:t>
      </w:r>
      <w:r>
        <w:rPr>
          <w:rFonts w:hint="eastAsia"/>
        </w:rPr>
        <w:lastRenderedPageBreak/>
        <w:t>於</w:t>
      </w:r>
      <w:r>
        <w:t>0</w:t>
      </w:r>
      <w:r>
        <w:rPr>
          <w:rFonts w:hint="eastAsia"/>
        </w:rPr>
        <w:t>.4</w:t>
      </w:r>
      <w:r>
        <w:rPr>
          <w:rFonts w:hint="eastAsia"/>
        </w:rPr>
        <w:t>時</w:t>
      </w:r>
      <w:r>
        <w:rPr>
          <w:rFonts w:hint="eastAsia"/>
        </w:rPr>
        <w:t xml:space="preserve"> (</w:t>
      </w:r>
      <m:oMath>
        <m:acc>
          <m:accPr>
            <m:ctrlPr>
              <w:rPr>
                <w:rFonts w:ascii="Cambria Math" w:hAnsi="Cambria Math"/>
                <w:i/>
              </w:rPr>
            </m:ctrlPr>
          </m:accPr>
          <m:e>
            <m:r>
              <w:rPr>
                <w:rFonts w:ascii="Cambria Math" w:hAnsi="Cambria Math"/>
              </w:rPr>
              <m:t>γ</m:t>
            </m:r>
          </m:e>
        </m:acc>
        <m:r>
          <w:rPr>
            <w:rFonts w:ascii="Cambria Math" w:hAnsi="Cambria Math"/>
          </w:rPr>
          <m:t xml:space="preserve">&lt; </m:t>
        </m:r>
      </m:oMath>
      <w:r>
        <w:rPr>
          <w:rFonts w:hint="eastAsia"/>
        </w:rPr>
        <w:t>0.4)</w:t>
      </w:r>
      <w:r>
        <w:rPr>
          <w:rFonts w:hint="eastAsia"/>
        </w:rPr>
        <w:t>，</w:t>
      </w:r>
      <w:r w:rsidRPr="00E320B5">
        <w:rPr>
          <w:rFonts w:hint="eastAsia"/>
          <w:i/>
          <w:iCs/>
        </w:rPr>
        <w:t>w</w:t>
      </w:r>
      <w:r>
        <w:rPr>
          <w:rFonts w:hint="eastAsia"/>
          <w:i/>
          <w:iCs/>
        </w:rPr>
        <w:t>New1</w:t>
      </w:r>
      <w:r>
        <w:rPr>
          <w:rFonts w:hint="eastAsia"/>
        </w:rPr>
        <w:t>與</w:t>
      </w:r>
      <w:r w:rsidRPr="00E320B5">
        <w:rPr>
          <w:rFonts w:hint="eastAsia"/>
          <w:i/>
          <w:iCs/>
        </w:rPr>
        <w:t>w</w:t>
      </w:r>
      <w:r>
        <w:rPr>
          <w:rFonts w:hint="eastAsia"/>
          <w:i/>
          <w:iCs/>
        </w:rPr>
        <w:t>New</w:t>
      </w:r>
      <w:r w:rsidRPr="00E320B5">
        <w:rPr>
          <w:rFonts w:hint="eastAsia"/>
          <w:i/>
          <w:iCs/>
        </w:rPr>
        <w:t>2</w:t>
      </w:r>
      <w:r>
        <w:rPr>
          <w:rFonts w:hint="eastAsia"/>
        </w:rPr>
        <w:t>更容易發生高估的情況。</w:t>
      </w:r>
      <w:r w:rsidRPr="00582304">
        <w:rPr>
          <w:rFonts w:hint="eastAsia"/>
        </w:rPr>
        <w:t>反之在大樣本的條件下，採用取後放回的估計方法</w:t>
      </w:r>
      <w:r>
        <w:rPr>
          <w:rFonts w:hint="eastAsia"/>
          <w:i/>
          <w:iCs/>
        </w:rPr>
        <w:t>New</w:t>
      </w:r>
      <w:r w:rsidRPr="00582304">
        <w:rPr>
          <w:rFonts w:hint="eastAsia"/>
        </w:rPr>
        <w:t>則是會有明顯高估的情況發生。</w:t>
      </w:r>
    </w:p>
    <w:p w14:paraId="6C35696F" w14:textId="77777777" w:rsidR="00E5158D" w:rsidRPr="002267D8" w:rsidRDefault="00E5158D" w:rsidP="00E5158D">
      <w:pPr>
        <w:ind w:firstLine="480"/>
        <w:jc w:val="both"/>
      </w:pPr>
      <w:r w:rsidRPr="00582304">
        <w:rPr>
          <w:rFonts w:hint="eastAsia"/>
        </w:rPr>
        <w:t>因此在小樣本</w:t>
      </w:r>
      <w:r>
        <w:rPr>
          <w:rFonts w:hint="eastAsia"/>
        </w:rPr>
        <w:t>且當其中一個群落樣本所估計的變異係數小於</w:t>
      </w:r>
      <w:r>
        <w:rPr>
          <w:rFonts w:hint="eastAsia"/>
        </w:rPr>
        <w:t>0.4</w:t>
      </w:r>
      <w:r>
        <w:rPr>
          <w:rFonts w:hint="eastAsia"/>
        </w:rPr>
        <w:t>時</w:t>
      </w:r>
      <w:r w:rsidRPr="00582304">
        <w:rPr>
          <w:rFonts w:hint="eastAsia"/>
        </w:rPr>
        <w:t>的估計中</w:t>
      </w:r>
      <w:r>
        <w:rPr>
          <w:rFonts w:hint="eastAsia"/>
        </w:rPr>
        <w:t>，</w:t>
      </w:r>
      <w:r w:rsidRPr="00582304">
        <w:rPr>
          <w:rFonts w:hint="eastAsia"/>
        </w:rPr>
        <w:t>建議採用取後放回的抽樣方式</w:t>
      </w:r>
      <w:r>
        <w:rPr>
          <w:rFonts w:hint="eastAsia"/>
        </w:rPr>
        <w:t xml:space="preserve"> (</w:t>
      </w:r>
      <w:r>
        <w:rPr>
          <w:rFonts w:hint="eastAsia"/>
          <w:i/>
          <w:iCs/>
        </w:rPr>
        <w:t>New</w:t>
      </w:r>
      <w:r>
        <w:rPr>
          <w:rFonts w:hint="eastAsia"/>
        </w:rPr>
        <w:t xml:space="preserve">) </w:t>
      </w:r>
      <w:r w:rsidRPr="00582304">
        <w:rPr>
          <w:rFonts w:hint="eastAsia"/>
        </w:rPr>
        <w:t>估計兩群落的共同種</w:t>
      </w:r>
      <w:r>
        <w:rPr>
          <w:rFonts w:hint="eastAsia"/>
        </w:rPr>
        <w:t>；</w:t>
      </w:r>
      <w:r w:rsidRPr="00582304">
        <w:rPr>
          <w:rFonts w:hint="eastAsia"/>
        </w:rPr>
        <w:t>而在抽樣比例達到</w:t>
      </w:r>
      <w:r w:rsidRPr="00582304">
        <w:rPr>
          <w:rFonts w:hint="eastAsia"/>
        </w:rPr>
        <w:t>0</w:t>
      </w:r>
      <w:r w:rsidRPr="00582304">
        <w:t>.4</w:t>
      </w:r>
      <w:r w:rsidRPr="00582304">
        <w:rPr>
          <w:rFonts w:hint="eastAsia"/>
        </w:rPr>
        <w:t>時，取後不放回的估計式才趨近穩定</w:t>
      </w:r>
      <w:r>
        <w:rPr>
          <w:rFonts w:hint="eastAsia"/>
        </w:rPr>
        <w:t>，並</w:t>
      </w:r>
      <w:r w:rsidRPr="00582304">
        <w:rPr>
          <w:rFonts w:hint="eastAsia"/>
        </w:rPr>
        <w:t>相較於取後放回的方法有更良好的估計表現。故在抽樣比例大於</w:t>
      </w:r>
      <w:r w:rsidRPr="00582304">
        <w:rPr>
          <w:rFonts w:hint="eastAsia"/>
        </w:rPr>
        <w:t>0</w:t>
      </w:r>
      <w:r w:rsidRPr="00582304">
        <w:t>.4</w:t>
      </w:r>
      <w:r w:rsidRPr="00582304">
        <w:rPr>
          <w:rFonts w:hint="eastAsia"/>
        </w:rPr>
        <w:t>時，須以取後不放回的兩估計是對群落的共同種進行估計。</w:t>
      </w:r>
    </w:p>
    <w:bookmarkEnd w:id="290"/>
    <w:p w14:paraId="581ABB63" w14:textId="77777777" w:rsidR="00E5158D" w:rsidRPr="00582304" w:rsidRDefault="00E5158D" w:rsidP="00E5158D">
      <w:pPr>
        <w:widowControl/>
        <w:spacing w:line="240" w:lineRule="auto"/>
      </w:pPr>
    </w:p>
    <w:p w14:paraId="1493ACBE" w14:textId="1C812FCE" w:rsidR="00E5158D" w:rsidRPr="00582304" w:rsidRDefault="00E5158D" w:rsidP="00E5158D">
      <w:pPr>
        <w:pStyle w:val="af1"/>
        <w:ind w:leftChars="-236" w:left="-566" w:rightChars="-142" w:right="-341"/>
        <w:jc w:val="both"/>
        <w:rPr>
          <w:szCs w:val="24"/>
        </w:rPr>
      </w:pPr>
      <w:bookmarkStart w:id="291" w:name="_Toc163389721"/>
      <w:bookmarkStart w:id="292" w:name="_Toc163389938"/>
      <w:r>
        <w:t xml:space="preserve">Table </w:t>
      </w:r>
      <w:fldSimple w:instr=" STYLEREF 1 \s ">
        <w:r w:rsidR="009D47CB">
          <w:rPr>
            <w:noProof/>
          </w:rPr>
          <w:t>4</w:t>
        </w:r>
      </w:fldSimple>
      <w:r>
        <w:t>.</w:t>
      </w:r>
      <w:fldSimple w:instr=" SEQ Table \* ARABIC \s 1 ">
        <w:r w:rsidR="009D47CB">
          <w:rPr>
            <w:noProof/>
          </w:rPr>
          <w:t>5</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群落一為同質模型，群落二為</w:t>
      </w:r>
      <w:r w:rsidRPr="00582304">
        <w:rPr>
          <w:rFonts w:hint="eastAsia"/>
          <w:szCs w:val="24"/>
        </w:rPr>
        <w:t>B</w:t>
      </w:r>
      <w:r w:rsidRPr="00582304">
        <w:rPr>
          <w:szCs w:val="24"/>
        </w:rPr>
        <w:t>roken-stick</w:t>
      </w:r>
      <w:r w:rsidRPr="00582304">
        <w:rPr>
          <w:rFonts w:hint="eastAsia"/>
          <w:szCs w:val="24"/>
        </w:rPr>
        <w:t>模型之情況下的估計結果</w:t>
      </w:r>
      <w:r>
        <w:rPr>
          <w:rFonts w:hint="eastAsia"/>
          <w:szCs w:val="24"/>
        </w:rPr>
        <w:t>。</w:t>
      </w:r>
      <w:bookmarkEnd w:id="291"/>
      <w:bookmarkEnd w:id="29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36FE1D6A" w14:textId="77777777" w:rsidTr="009A3B12">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056BE75" w14:textId="77777777" w:rsidR="00E5158D" w:rsidRPr="00582304" w:rsidRDefault="00E5158D" w:rsidP="008B57D8">
            <w:pPr>
              <w:spacing w:line="240" w:lineRule="auto"/>
              <w:jc w:val="left"/>
              <w:rPr>
                <w:iCs/>
                <w:szCs w:val="24"/>
              </w:rPr>
            </w:pPr>
            <w:r w:rsidRPr="00582304">
              <w:rPr>
                <w:iCs/>
                <w:szCs w:val="24"/>
              </w:rPr>
              <w:t>q</w:t>
            </w:r>
          </w:p>
        </w:tc>
        <w:tc>
          <w:tcPr>
            <w:tcW w:w="1274" w:type="dxa"/>
          </w:tcPr>
          <w:p w14:paraId="1AD54248" w14:textId="77777777" w:rsidR="00E5158D" w:rsidRPr="00582304" w:rsidRDefault="00E5158D" w:rsidP="008B57D8">
            <w:pPr>
              <w:spacing w:line="240" w:lineRule="auto"/>
              <w:rPr>
                <w:iCs/>
                <w:szCs w:val="24"/>
              </w:rPr>
            </w:pPr>
            <w:r w:rsidRPr="00582304">
              <w:rPr>
                <w:szCs w:val="24"/>
              </w:rPr>
              <w:t>Estimator</w:t>
            </w:r>
          </w:p>
        </w:tc>
        <w:tc>
          <w:tcPr>
            <w:tcW w:w="997" w:type="dxa"/>
            <w:noWrap/>
            <w:hideMark/>
          </w:tcPr>
          <w:p w14:paraId="025C8B58" w14:textId="77777777" w:rsidR="00E5158D" w:rsidRPr="00582304" w:rsidRDefault="00E5158D"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35A5FE6" w14:textId="77777777" w:rsidR="00E5158D" w:rsidRPr="00582304" w:rsidRDefault="00E5158D"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D1DC57D" w14:textId="77777777" w:rsidR="00E5158D" w:rsidRPr="00582304" w:rsidRDefault="00E5158D" w:rsidP="008B57D8">
            <w:pPr>
              <w:spacing w:line="240" w:lineRule="auto"/>
              <w:rPr>
                <w:iCs/>
                <w:szCs w:val="24"/>
              </w:rPr>
            </w:pPr>
            <w:r w:rsidRPr="00582304">
              <w:rPr>
                <w:rFonts w:hint="eastAsia"/>
                <w:iCs/>
                <w:szCs w:val="24"/>
              </w:rPr>
              <w:t>Bias</w:t>
            </w:r>
          </w:p>
        </w:tc>
        <w:tc>
          <w:tcPr>
            <w:tcW w:w="1089" w:type="dxa"/>
            <w:noWrap/>
            <w:hideMark/>
          </w:tcPr>
          <w:p w14:paraId="6A2E091A" w14:textId="77777777" w:rsidR="00E5158D" w:rsidRPr="00582304" w:rsidRDefault="00E5158D"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320093C" w14:textId="77777777" w:rsidR="00E5158D" w:rsidRPr="00582304" w:rsidRDefault="00E5158D"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0EEDA7" w14:textId="77777777" w:rsidR="00E5158D" w:rsidRPr="00582304" w:rsidRDefault="00E5158D" w:rsidP="008B57D8">
            <w:pPr>
              <w:spacing w:line="240" w:lineRule="auto"/>
              <w:rPr>
                <w:iCs/>
                <w:szCs w:val="24"/>
              </w:rPr>
            </w:pPr>
            <w:r w:rsidRPr="00582304">
              <w:rPr>
                <w:rFonts w:hint="eastAsia"/>
                <w:iCs/>
                <w:szCs w:val="24"/>
              </w:rPr>
              <w:t>RMSE</w:t>
            </w:r>
          </w:p>
        </w:tc>
        <w:tc>
          <w:tcPr>
            <w:tcW w:w="1278" w:type="dxa"/>
          </w:tcPr>
          <w:p w14:paraId="7AC01BF9" w14:textId="77777777" w:rsidR="00E5158D" w:rsidRPr="00582304" w:rsidRDefault="00E5158D"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5E72DF6A" w14:textId="77777777" w:rsidTr="009A3B12">
        <w:trPr>
          <w:trHeight w:val="324"/>
        </w:trPr>
        <w:tc>
          <w:tcPr>
            <w:tcW w:w="566" w:type="dxa"/>
            <w:vMerge w:val="restart"/>
            <w:tcBorders>
              <w:top w:val="double" w:sz="4" w:space="0" w:color="auto"/>
              <w:bottom w:val="nil"/>
            </w:tcBorders>
            <w:noWrap/>
            <w:hideMark/>
          </w:tcPr>
          <w:p w14:paraId="4DBB2C05"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2094A4B8"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17FE5B6" w14:textId="77777777" w:rsidR="00E5158D" w:rsidRPr="00582304" w:rsidRDefault="00E5158D" w:rsidP="008B57D8">
            <w:pPr>
              <w:spacing w:line="240" w:lineRule="auto"/>
              <w:rPr>
                <w:iCs/>
                <w:szCs w:val="24"/>
              </w:rPr>
            </w:pPr>
            <w:r w:rsidRPr="00582304">
              <w:rPr>
                <w:rFonts w:hint="eastAsia"/>
                <w:color w:val="000000"/>
              </w:rPr>
              <w:t>130.68</w:t>
            </w:r>
          </w:p>
        </w:tc>
        <w:tc>
          <w:tcPr>
            <w:tcW w:w="1084" w:type="dxa"/>
            <w:tcBorders>
              <w:top w:val="double" w:sz="4" w:space="0" w:color="auto"/>
              <w:bottom w:val="nil"/>
            </w:tcBorders>
            <w:noWrap/>
          </w:tcPr>
          <w:p w14:paraId="229C39CE" w14:textId="77777777" w:rsidR="00E5158D" w:rsidRPr="00582304" w:rsidRDefault="00E5158D" w:rsidP="008B57D8">
            <w:pPr>
              <w:spacing w:line="240" w:lineRule="auto"/>
              <w:rPr>
                <w:iCs/>
                <w:szCs w:val="24"/>
              </w:rPr>
            </w:pPr>
            <w:r w:rsidRPr="00582304">
              <w:rPr>
                <w:rFonts w:hint="eastAsia"/>
                <w:color w:val="000000"/>
              </w:rPr>
              <w:t>362.99</w:t>
            </w:r>
          </w:p>
        </w:tc>
        <w:tc>
          <w:tcPr>
            <w:tcW w:w="1085" w:type="dxa"/>
            <w:tcBorders>
              <w:top w:val="double" w:sz="4" w:space="0" w:color="auto"/>
              <w:bottom w:val="nil"/>
            </w:tcBorders>
            <w:noWrap/>
          </w:tcPr>
          <w:p w14:paraId="5E6260A3" w14:textId="77777777" w:rsidR="00E5158D" w:rsidRPr="00582304" w:rsidRDefault="00E5158D" w:rsidP="008B57D8">
            <w:pPr>
              <w:spacing w:line="240" w:lineRule="auto"/>
              <w:rPr>
                <w:iCs/>
                <w:szCs w:val="24"/>
              </w:rPr>
            </w:pPr>
            <w:r w:rsidRPr="00582304">
              <w:rPr>
                <w:rFonts w:hint="eastAsia"/>
                <w:color w:val="000000"/>
              </w:rPr>
              <w:t>62.99</w:t>
            </w:r>
          </w:p>
        </w:tc>
        <w:tc>
          <w:tcPr>
            <w:tcW w:w="1089" w:type="dxa"/>
            <w:tcBorders>
              <w:top w:val="double" w:sz="4" w:space="0" w:color="auto"/>
              <w:bottom w:val="nil"/>
            </w:tcBorders>
            <w:noWrap/>
          </w:tcPr>
          <w:p w14:paraId="7F223985" w14:textId="77777777" w:rsidR="00E5158D" w:rsidRPr="00582304" w:rsidRDefault="00E5158D" w:rsidP="008B57D8">
            <w:pPr>
              <w:spacing w:line="240" w:lineRule="auto"/>
              <w:rPr>
                <w:iCs/>
                <w:szCs w:val="24"/>
              </w:rPr>
            </w:pPr>
            <w:r w:rsidRPr="00582304">
              <w:rPr>
                <w:rFonts w:hint="eastAsia"/>
                <w:color w:val="000000"/>
              </w:rPr>
              <w:t>57.31</w:t>
            </w:r>
          </w:p>
        </w:tc>
        <w:tc>
          <w:tcPr>
            <w:tcW w:w="992" w:type="dxa"/>
            <w:tcBorders>
              <w:top w:val="double" w:sz="4" w:space="0" w:color="auto"/>
              <w:bottom w:val="nil"/>
            </w:tcBorders>
            <w:noWrap/>
          </w:tcPr>
          <w:p w14:paraId="5F05A5D7" w14:textId="77777777" w:rsidR="00E5158D" w:rsidRPr="00582304" w:rsidRDefault="00E5158D" w:rsidP="008B57D8">
            <w:pPr>
              <w:spacing w:line="240" w:lineRule="auto"/>
              <w:rPr>
                <w:iCs/>
                <w:szCs w:val="24"/>
              </w:rPr>
            </w:pPr>
            <w:r w:rsidRPr="00582304">
              <w:rPr>
                <w:rFonts w:hint="eastAsia"/>
                <w:color w:val="000000"/>
              </w:rPr>
              <w:t>51.9</w:t>
            </w:r>
          </w:p>
        </w:tc>
        <w:tc>
          <w:tcPr>
            <w:tcW w:w="990" w:type="dxa"/>
            <w:tcBorders>
              <w:top w:val="double" w:sz="4" w:space="0" w:color="auto"/>
              <w:bottom w:val="nil"/>
            </w:tcBorders>
            <w:noWrap/>
          </w:tcPr>
          <w:p w14:paraId="76B81320" w14:textId="77777777" w:rsidR="00E5158D" w:rsidRPr="00582304" w:rsidRDefault="00E5158D" w:rsidP="008B57D8">
            <w:pPr>
              <w:spacing w:line="240" w:lineRule="auto"/>
              <w:rPr>
                <w:iCs/>
                <w:szCs w:val="24"/>
              </w:rPr>
            </w:pPr>
            <w:r w:rsidRPr="00582304">
              <w:rPr>
                <w:rFonts w:hint="eastAsia"/>
                <w:color w:val="000000"/>
              </w:rPr>
              <w:t>85.14</w:t>
            </w:r>
          </w:p>
        </w:tc>
        <w:tc>
          <w:tcPr>
            <w:tcW w:w="1278" w:type="dxa"/>
            <w:tcBorders>
              <w:top w:val="double" w:sz="4" w:space="0" w:color="auto"/>
              <w:bottom w:val="nil"/>
            </w:tcBorders>
          </w:tcPr>
          <w:p w14:paraId="0EC2B3A8"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56B92591" w14:textId="77777777" w:rsidTr="009A3B12">
        <w:trPr>
          <w:trHeight w:val="324"/>
        </w:trPr>
        <w:tc>
          <w:tcPr>
            <w:tcW w:w="566" w:type="dxa"/>
            <w:vMerge/>
            <w:tcBorders>
              <w:top w:val="nil"/>
              <w:bottom w:val="nil"/>
            </w:tcBorders>
            <w:hideMark/>
          </w:tcPr>
          <w:p w14:paraId="77F1C5DD" w14:textId="77777777" w:rsidR="00E5158D" w:rsidRPr="00582304" w:rsidRDefault="00E5158D" w:rsidP="008B57D8">
            <w:pPr>
              <w:spacing w:line="240" w:lineRule="auto"/>
              <w:rPr>
                <w:iCs/>
                <w:szCs w:val="24"/>
              </w:rPr>
            </w:pPr>
          </w:p>
        </w:tc>
        <w:tc>
          <w:tcPr>
            <w:tcW w:w="1274" w:type="dxa"/>
            <w:tcBorders>
              <w:top w:val="nil"/>
              <w:bottom w:val="nil"/>
            </w:tcBorders>
          </w:tcPr>
          <w:p w14:paraId="11409FC1"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73D7B50" w14:textId="77777777" w:rsidR="00E5158D" w:rsidRPr="00582304" w:rsidRDefault="00E5158D" w:rsidP="008B57D8">
            <w:pPr>
              <w:spacing w:line="240" w:lineRule="auto"/>
              <w:rPr>
                <w:iCs/>
                <w:szCs w:val="24"/>
              </w:rPr>
            </w:pPr>
          </w:p>
        </w:tc>
        <w:tc>
          <w:tcPr>
            <w:tcW w:w="1084" w:type="dxa"/>
            <w:tcBorders>
              <w:top w:val="nil"/>
              <w:bottom w:val="nil"/>
            </w:tcBorders>
            <w:noWrap/>
          </w:tcPr>
          <w:p w14:paraId="0CB0A1DA" w14:textId="77777777" w:rsidR="00E5158D" w:rsidRPr="00582304" w:rsidRDefault="00E5158D" w:rsidP="008B57D8">
            <w:pPr>
              <w:spacing w:line="240" w:lineRule="auto"/>
              <w:rPr>
                <w:iCs/>
                <w:szCs w:val="24"/>
              </w:rPr>
            </w:pPr>
            <w:r w:rsidRPr="00582304">
              <w:rPr>
                <w:rFonts w:hint="eastAsia"/>
                <w:color w:val="000000"/>
              </w:rPr>
              <w:t>367.63</w:t>
            </w:r>
          </w:p>
        </w:tc>
        <w:tc>
          <w:tcPr>
            <w:tcW w:w="1085" w:type="dxa"/>
            <w:tcBorders>
              <w:top w:val="nil"/>
              <w:bottom w:val="nil"/>
            </w:tcBorders>
            <w:noWrap/>
          </w:tcPr>
          <w:p w14:paraId="6F3DF059" w14:textId="77777777" w:rsidR="00E5158D" w:rsidRPr="00582304" w:rsidRDefault="00E5158D" w:rsidP="008B57D8">
            <w:pPr>
              <w:spacing w:line="240" w:lineRule="auto"/>
              <w:rPr>
                <w:iCs/>
                <w:szCs w:val="24"/>
              </w:rPr>
            </w:pPr>
            <w:r w:rsidRPr="00582304">
              <w:rPr>
                <w:rFonts w:hint="eastAsia"/>
                <w:color w:val="000000"/>
              </w:rPr>
              <w:t>67.63</w:t>
            </w:r>
          </w:p>
        </w:tc>
        <w:tc>
          <w:tcPr>
            <w:tcW w:w="1089" w:type="dxa"/>
            <w:tcBorders>
              <w:top w:val="nil"/>
              <w:bottom w:val="nil"/>
            </w:tcBorders>
            <w:noWrap/>
          </w:tcPr>
          <w:p w14:paraId="363A8377" w14:textId="77777777" w:rsidR="00E5158D" w:rsidRPr="00582304" w:rsidRDefault="00E5158D" w:rsidP="008B57D8">
            <w:pPr>
              <w:spacing w:line="240" w:lineRule="auto"/>
              <w:rPr>
                <w:iCs/>
                <w:szCs w:val="24"/>
              </w:rPr>
            </w:pPr>
            <w:r w:rsidRPr="00582304">
              <w:rPr>
                <w:rFonts w:hint="eastAsia"/>
                <w:color w:val="000000"/>
              </w:rPr>
              <w:t>67.25</w:t>
            </w:r>
          </w:p>
        </w:tc>
        <w:tc>
          <w:tcPr>
            <w:tcW w:w="992" w:type="dxa"/>
            <w:tcBorders>
              <w:top w:val="nil"/>
              <w:bottom w:val="nil"/>
            </w:tcBorders>
            <w:noWrap/>
          </w:tcPr>
          <w:p w14:paraId="7DD22CE4" w14:textId="77777777" w:rsidR="00E5158D" w:rsidRPr="00582304" w:rsidRDefault="00E5158D" w:rsidP="008B57D8">
            <w:pPr>
              <w:spacing w:line="240" w:lineRule="auto"/>
              <w:rPr>
                <w:iCs/>
                <w:szCs w:val="24"/>
              </w:rPr>
            </w:pPr>
            <w:r w:rsidRPr="00582304">
              <w:rPr>
                <w:rFonts w:hint="eastAsia"/>
                <w:color w:val="000000"/>
              </w:rPr>
              <w:t>56.69</w:t>
            </w:r>
          </w:p>
        </w:tc>
        <w:tc>
          <w:tcPr>
            <w:tcW w:w="990" w:type="dxa"/>
            <w:tcBorders>
              <w:top w:val="nil"/>
              <w:bottom w:val="nil"/>
            </w:tcBorders>
            <w:noWrap/>
          </w:tcPr>
          <w:p w14:paraId="03111DAB" w14:textId="77777777" w:rsidR="00E5158D" w:rsidRPr="00582304" w:rsidRDefault="00E5158D" w:rsidP="008B57D8">
            <w:pPr>
              <w:spacing w:line="240" w:lineRule="auto"/>
              <w:rPr>
                <w:iCs/>
                <w:szCs w:val="24"/>
              </w:rPr>
            </w:pPr>
            <w:r w:rsidRPr="00582304">
              <w:rPr>
                <w:rFonts w:hint="eastAsia"/>
                <w:color w:val="000000"/>
              </w:rPr>
              <w:t>95.36</w:t>
            </w:r>
          </w:p>
        </w:tc>
        <w:tc>
          <w:tcPr>
            <w:tcW w:w="1278" w:type="dxa"/>
            <w:tcBorders>
              <w:top w:val="nil"/>
              <w:bottom w:val="nil"/>
            </w:tcBorders>
          </w:tcPr>
          <w:p w14:paraId="42ABDFE5"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7BAC2F9F" w14:textId="77777777" w:rsidTr="009A3B12">
        <w:trPr>
          <w:trHeight w:val="324"/>
        </w:trPr>
        <w:tc>
          <w:tcPr>
            <w:tcW w:w="566" w:type="dxa"/>
            <w:vMerge/>
            <w:tcBorders>
              <w:top w:val="nil"/>
              <w:bottom w:val="nil"/>
            </w:tcBorders>
            <w:hideMark/>
          </w:tcPr>
          <w:p w14:paraId="17E30033" w14:textId="77777777" w:rsidR="00E5158D" w:rsidRPr="00582304" w:rsidRDefault="00E5158D" w:rsidP="008B57D8">
            <w:pPr>
              <w:spacing w:line="240" w:lineRule="auto"/>
              <w:rPr>
                <w:iCs/>
                <w:szCs w:val="24"/>
              </w:rPr>
            </w:pPr>
          </w:p>
        </w:tc>
        <w:tc>
          <w:tcPr>
            <w:tcW w:w="1274" w:type="dxa"/>
            <w:tcBorders>
              <w:top w:val="nil"/>
              <w:bottom w:val="nil"/>
            </w:tcBorders>
          </w:tcPr>
          <w:p w14:paraId="7A8B53CE" w14:textId="77777777" w:rsidR="00E5158D" w:rsidRPr="00582304" w:rsidRDefault="00E5158D"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4E1AF747" w14:textId="77777777" w:rsidR="00E5158D" w:rsidRPr="00582304" w:rsidRDefault="00E5158D" w:rsidP="008B57D8">
            <w:pPr>
              <w:spacing w:line="240" w:lineRule="auto"/>
              <w:rPr>
                <w:iCs/>
                <w:szCs w:val="24"/>
              </w:rPr>
            </w:pPr>
          </w:p>
        </w:tc>
        <w:tc>
          <w:tcPr>
            <w:tcW w:w="1084" w:type="dxa"/>
            <w:tcBorders>
              <w:top w:val="nil"/>
              <w:bottom w:val="nil"/>
            </w:tcBorders>
            <w:noWrap/>
          </w:tcPr>
          <w:p w14:paraId="7B8D38EE" w14:textId="77777777" w:rsidR="00E5158D" w:rsidRPr="00582304" w:rsidRDefault="00E5158D" w:rsidP="008B57D8">
            <w:pPr>
              <w:spacing w:line="240" w:lineRule="auto"/>
              <w:rPr>
                <w:iCs/>
                <w:szCs w:val="24"/>
              </w:rPr>
            </w:pPr>
            <w:r w:rsidRPr="00582304">
              <w:rPr>
                <w:rFonts w:hint="eastAsia"/>
                <w:color w:val="000000"/>
              </w:rPr>
              <w:t>246.53</w:t>
            </w:r>
          </w:p>
        </w:tc>
        <w:tc>
          <w:tcPr>
            <w:tcW w:w="1085" w:type="dxa"/>
            <w:tcBorders>
              <w:top w:val="nil"/>
              <w:bottom w:val="nil"/>
            </w:tcBorders>
            <w:noWrap/>
          </w:tcPr>
          <w:p w14:paraId="73CDF001" w14:textId="77777777" w:rsidR="00E5158D" w:rsidRPr="00582304" w:rsidRDefault="00E5158D" w:rsidP="008B57D8">
            <w:pPr>
              <w:spacing w:line="240" w:lineRule="auto"/>
              <w:rPr>
                <w:iCs/>
                <w:szCs w:val="24"/>
              </w:rPr>
            </w:pPr>
            <w:r w:rsidRPr="00582304">
              <w:rPr>
                <w:rFonts w:hint="eastAsia"/>
                <w:color w:val="000000"/>
              </w:rPr>
              <w:t>-53.47</w:t>
            </w:r>
          </w:p>
        </w:tc>
        <w:tc>
          <w:tcPr>
            <w:tcW w:w="1089" w:type="dxa"/>
            <w:tcBorders>
              <w:top w:val="nil"/>
              <w:bottom w:val="nil"/>
            </w:tcBorders>
            <w:noWrap/>
          </w:tcPr>
          <w:p w14:paraId="3E7D45C8" w14:textId="77777777" w:rsidR="00E5158D" w:rsidRPr="00582304" w:rsidRDefault="00E5158D" w:rsidP="008B57D8">
            <w:pPr>
              <w:spacing w:line="240" w:lineRule="auto"/>
              <w:rPr>
                <w:iCs/>
                <w:szCs w:val="24"/>
              </w:rPr>
            </w:pPr>
            <w:r w:rsidRPr="00582304">
              <w:rPr>
                <w:rFonts w:hint="eastAsia"/>
                <w:color w:val="000000"/>
              </w:rPr>
              <w:t>30.75</w:t>
            </w:r>
          </w:p>
        </w:tc>
        <w:tc>
          <w:tcPr>
            <w:tcW w:w="992" w:type="dxa"/>
            <w:tcBorders>
              <w:top w:val="nil"/>
              <w:bottom w:val="nil"/>
            </w:tcBorders>
            <w:noWrap/>
          </w:tcPr>
          <w:p w14:paraId="66EAE764" w14:textId="77777777" w:rsidR="00E5158D" w:rsidRPr="00582304" w:rsidRDefault="00E5158D" w:rsidP="008B57D8">
            <w:pPr>
              <w:spacing w:line="240" w:lineRule="auto"/>
              <w:rPr>
                <w:iCs/>
                <w:szCs w:val="24"/>
              </w:rPr>
            </w:pPr>
            <w:r w:rsidRPr="00582304">
              <w:rPr>
                <w:rFonts w:hint="eastAsia"/>
                <w:color w:val="000000"/>
              </w:rPr>
              <w:t>24.33</w:t>
            </w:r>
          </w:p>
        </w:tc>
        <w:tc>
          <w:tcPr>
            <w:tcW w:w="990" w:type="dxa"/>
            <w:tcBorders>
              <w:top w:val="nil"/>
              <w:bottom w:val="nil"/>
            </w:tcBorders>
            <w:noWrap/>
          </w:tcPr>
          <w:p w14:paraId="5CBBCA15" w14:textId="77777777" w:rsidR="00E5158D" w:rsidRPr="00582304" w:rsidRDefault="00E5158D" w:rsidP="008B57D8">
            <w:pPr>
              <w:spacing w:line="240" w:lineRule="auto"/>
              <w:rPr>
                <w:iCs/>
                <w:szCs w:val="24"/>
              </w:rPr>
            </w:pPr>
            <w:r w:rsidRPr="00582304">
              <w:rPr>
                <w:rFonts w:hint="eastAsia"/>
                <w:color w:val="000000"/>
              </w:rPr>
              <w:t>61.67</w:t>
            </w:r>
          </w:p>
        </w:tc>
        <w:tc>
          <w:tcPr>
            <w:tcW w:w="1278" w:type="dxa"/>
            <w:tcBorders>
              <w:top w:val="nil"/>
              <w:bottom w:val="nil"/>
            </w:tcBorders>
          </w:tcPr>
          <w:p w14:paraId="2B4470E8"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3DFF69C2" w14:textId="77777777" w:rsidTr="009A3B12">
        <w:trPr>
          <w:trHeight w:val="324"/>
        </w:trPr>
        <w:tc>
          <w:tcPr>
            <w:tcW w:w="566" w:type="dxa"/>
            <w:vMerge/>
            <w:tcBorders>
              <w:top w:val="nil"/>
              <w:bottom w:val="single" w:sz="4" w:space="0" w:color="auto"/>
            </w:tcBorders>
          </w:tcPr>
          <w:p w14:paraId="17ABE192"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37F96CCA"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CF578C"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0B5E91B8" w14:textId="77777777" w:rsidR="00E5158D" w:rsidRPr="00582304" w:rsidRDefault="00E5158D" w:rsidP="008B57D8">
            <w:pPr>
              <w:spacing w:line="240" w:lineRule="auto"/>
              <w:rPr>
                <w:color w:val="000000"/>
              </w:rPr>
            </w:pPr>
            <w:r w:rsidRPr="00582304">
              <w:rPr>
                <w:rFonts w:hint="eastAsia"/>
                <w:color w:val="000000"/>
              </w:rPr>
              <w:t>282.03</w:t>
            </w:r>
          </w:p>
        </w:tc>
        <w:tc>
          <w:tcPr>
            <w:tcW w:w="1085" w:type="dxa"/>
            <w:tcBorders>
              <w:top w:val="nil"/>
              <w:bottom w:val="single" w:sz="4" w:space="0" w:color="auto"/>
            </w:tcBorders>
            <w:noWrap/>
          </w:tcPr>
          <w:p w14:paraId="4608FD0F" w14:textId="77777777" w:rsidR="00E5158D" w:rsidRPr="00582304" w:rsidRDefault="00E5158D" w:rsidP="008B57D8">
            <w:pPr>
              <w:spacing w:line="240" w:lineRule="auto"/>
              <w:rPr>
                <w:color w:val="000000"/>
              </w:rPr>
            </w:pPr>
            <w:r w:rsidRPr="00582304">
              <w:rPr>
                <w:rFonts w:hint="eastAsia"/>
                <w:color w:val="000000"/>
              </w:rPr>
              <w:t>-17.97</w:t>
            </w:r>
          </w:p>
        </w:tc>
        <w:tc>
          <w:tcPr>
            <w:tcW w:w="1089" w:type="dxa"/>
            <w:tcBorders>
              <w:top w:val="nil"/>
              <w:bottom w:val="single" w:sz="4" w:space="0" w:color="auto"/>
            </w:tcBorders>
            <w:noWrap/>
          </w:tcPr>
          <w:p w14:paraId="61E111A6" w14:textId="77777777" w:rsidR="00E5158D" w:rsidRPr="00582304" w:rsidRDefault="00E5158D" w:rsidP="008B57D8">
            <w:pPr>
              <w:spacing w:line="240" w:lineRule="auto"/>
              <w:rPr>
                <w:color w:val="000000"/>
              </w:rPr>
            </w:pPr>
            <w:r w:rsidRPr="00582304">
              <w:rPr>
                <w:rFonts w:hint="eastAsia"/>
                <w:color w:val="000000"/>
              </w:rPr>
              <w:t>57.47</w:t>
            </w:r>
          </w:p>
        </w:tc>
        <w:tc>
          <w:tcPr>
            <w:tcW w:w="992" w:type="dxa"/>
            <w:tcBorders>
              <w:top w:val="nil"/>
              <w:bottom w:val="single" w:sz="4" w:space="0" w:color="auto"/>
            </w:tcBorders>
            <w:noWrap/>
          </w:tcPr>
          <w:p w14:paraId="126EE80C" w14:textId="77777777" w:rsidR="00E5158D" w:rsidRPr="00582304" w:rsidRDefault="00E5158D" w:rsidP="008B57D8">
            <w:pPr>
              <w:spacing w:line="240" w:lineRule="auto"/>
              <w:rPr>
                <w:color w:val="000000"/>
              </w:rPr>
            </w:pPr>
            <w:r w:rsidRPr="00582304">
              <w:rPr>
                <w:rFonts w:hint="eastAsia"/>
                <w:color w:val="000000"/>
              </w:rPr>
              <w:t>45.49</w:t>
            </w:r>
          </w:p>
        </w:tc>
        <w:tc>
          <w:tcPr>
            <w:tcW w:w="990" w:type="dxa"/>
            <w:tcBorders>
              <w:top w:val="nil"/>
              <w:bottom w:val="single" w:sz="4" w:space="0" w:color="auto"/>
            </w:tcBorders>
            <w:noWrap/>
          </w:tcPr>
          <w:p w14:paraId="43C8C690" w14:textId="77777777" w:rsidR="00E5158D" w:rsidRPr="00582304" w:rsidRDefault="00E5158D" w:rsidP="008B57D8">
            <w:pPr>
              <w:spacing w:line="240" w:lineRule="auto"/>
              <w:rPr>
                <w:color w:val="000000"/>
              </w:rPr>
            </w:pPr>
            <w:r w:rsidRPr="00582304">
              <w:rPr>
                <w:rFonts w:hint="eastAsia"/>
                <w:color w:val="000000"/>
              </w:rPr>
              <w:t>60.19</w:t>
            </w:r>
          </w:p>
        </w:tc>
        <w:tc>
          <w:tcPr>
            <w:tcW w:w="1278" w:type="dxa"/>
            <w:tcBorders>
              <w:top w:val="nil"/>
              <w:bottom w:val="single" w:sz="4" w:space="0" w:color="auto"/>
            </w:tcBorders>
          </w:tcPr>
          <w:p w14:paraId="0876509E" w14:textId="77777777" w:rsidR="00E5158D" w:rsidRPr="00582304" w:rsidRDefault="00E5158D" w:rsidP="008B57D8">
            <w:pPr>
              <w:spacing w:line="240" w:lineRule="auto"/>
              <w:rPr>
                <w:color w:val="000000"/>
              </w:rPr>
            </w:pPr>
            <w:r w:rsidRPr="00582304">
              <w:rPr>
                <w:rFonts w:hint="eastAsia"/>
                <w:color w:val="000000"/>
              </w:rPr>
              <w:t>0.89</w:t>
            </w:r>
          </w:p>
        </w:tc>
      </w:tr>
      <w:tr w:rsidR="00E5158D" w:rsidRPr="00582304" w14:paraId="5B7F2F20" w14:textId="77777777" w:rsidTr="009A3B12">
        <w:trPr>
          <w:trHeight w:val="324"/>
        </w:trPr>
        <w:tc>
          <w:tcPr>
            <w:tcW w:w="566" w:type="dxa"/>
            <w:vMerge w:val="restart"/>
            <w:tcBorders>
              <w:top w:val="single" w:sz="4" w:space="0" w:color="auto"/>
              <w:bottom w:val="nil"/>
            </w:tcBorders>
            <w:noWrap/>
          </w:tcPr>
          <w:p w14:paraId="0A88FF56"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4B84123"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A7ACB6" w14:textId="77777777" w:rsidR="00E5158D" w:rsidRPr="00582304" w:rsidRDefault="00E5158D" w:rsidP="008B57D8">
            <w:pPr>
              <w:spacing w:line="240" w:lineRule="auto"/>
              <w:rPr>
                <w:iCs/>
                <w:szCs w:val="24"/>
              </w:rPr>
            </w:pPr>
            <w:r w:rsidRPr="00582304">
              <w:rPr>
                <w:rFonts w:hint="eastAsia"/>
                <w:color w:val="000000"/>
              </w:rPr>
              <w:t>251.5</w:t>
            </w:r>
          </w:p>
        </w:tc>
        <w:tc>
          <w:tcPr>
            <w:tcW w:w="1084" w:type="dxa"/>
            <w:tcBorders>
              <w:top w:val="single" w:sz="4" w:space="0" w:color="auto"/>
              <w:bottom w:val="nil"/>
            </w:tcBorders>
            <w:noWrap/>
          </w:tcPr>
          <w:p w14:paraId="1A99A985" w14:textId="77777777" w:rsidR="00E5158D" w:rsidRPr="00582304" w:rsidRDefault="00E5158D" w:rsidP="008B57D8">
            <w:pPr>
              <w:spacing w:line="240" w:lineRule="auto"/>
              <w:rPr>
                <w:iCs/>
                <w:szCs w:val="24"/>
              </w:rPr>
            </w:pPr>
            <w:r w:rsidRPr="00582304">
              <w:rPr>
                <w:rFonts w:hint="eastAsia"/>
                <w:color w:val="000000"/>
              </w:rPr>
              <w:t>301.72</w:t>
            </w:r>
          </w:p>
        </w:tc>
        <w:tc>
          <w:tcPr>
            <w:tcW w:w="1085" w:type="dxa"/>
            <w:tcBorders>
              <w:top w:val="single" w:sz="4" w:space="0" w:color="auto"/>
              <w:bottom w:val="nil"/>
            </w:tcBorders>
            <w:noWrap/>
          </w:tcPr>
          <w:p w14:paraId="14092045" w14:textId="77777777" w:rsidR="00E5158D" w:rsidRPr="00582304" w:rsidRDefault="00E5158D" w:rsidP="008B57D8">
            <w:pPr>
              <w:spacing w:line="240" w:lineRule="auto"/>
              <w:rPr>
                <w:iCs/>
                <w:szCs w:val="24"/>
              </w:rPr>
            </w:pPr>
            <w:r w:rsidRPr="00582304">
              <w:rPr>
                <w:rFonts w:hint="eastAsia"/>
                <w:color w:val="000000"/>
              </w:rPr>
              <w:t>1.72</w:t>
            </w:r>
          </w:p>
        </w:tc>
        <w:tc>
          <w:tcPr>
            <w:tcW w:w="1089" w:type="dxa"/>
            <w:tcBorders>
              <w:top w:val="single" w:sz="4" w:space="0" w:color="auto"/>
              <w:bottom w:val="nil"/>
            </w:tcBorders>
            <w:noWrap/>
          </w:tcPr>
          <w:p w14:paraId="3D27BF73" w14:textId="77777777" w:rsidR="00E5158D" w:rsidRPr="00582304" w:rsidRDefault="00E5158D" w:rsidP="008B57D8">
            <w:pPr>
              <w:spacing w:line="240" w:lineRule="auto"/>
              <w:rPr>
                <w:iCs/>
                <w:szCs w:val="24"/>
              </w:rPr>
            </w:pPr>
            <w:r w:rsidRPr="00582304">
              <w:rPr>
                <w:rFonts w:hint="eastAsia"/>
                <w:color w:val="000000"/>
              </w:rPr>
              <w:t>12.87</w:t>
            </w:r>
          </w:p>
        </w:tc>
        <w:tc>
          <w:tcPr>
            <w:tcW w:w="992" w:type="dxa"/>
            <w:tcBorders>
              <w:top w:val="single" w:sz="4" w:space="0" w:color="auto"/>
              <w:bottom w:val="nil"/>
            </w:tcBorders>
            <w:noWrap/>
          </w:tcPr>
          <w:p w14:paraId="38E86416" w14:textId="77777777" w:rsidR="00E5158D" w:rsidRPr="00582304" w:rsidRDefault="00E5158D" w:rsidP="008B57D8">
            <w:pPr>
              <w:spacing w:line="240" w:lineRule="auto"/>
              <w:rPr>
                <w:iCs/>
                <w:szCs w:val="24"/>
              </w:rPr>
            </w:pPr>
            <w:r w:rsidRPr="00582304">
              <w:rPr>
                <w:rFonts w:hint="eastAsia"/>
                <w:color w:val="000000"/>
              </w:rPr>
              <w:t>9.29</w:t>
            </w:r>
          </w:p>
        </w:tc>
        <w:tc>
          <w:tcPr>
            <w:tcW w:w="990" w:type="dxa"/>
            <w:tcBorders>
              <w:top w:val="single" w:sz="4" w:space="0" w:color="auto"/>
              <w:bottom w:val="nil"/>
            </w:tcBorders>
            <w:noWrap/>
          </w:tcPr>
          <w:p w14:paraId="46547A81" w14:textId="77777777" w:rsidR="00E5158D" w:rsidRPr="00582304" w:rsidRDefault="00E5158D" w:rsidP="008B57D8">
            <w:pPr>
              <w:spacing w:line="240" w:lineRule="auto"/>
              <w:rPr>
                <w:iCs/>
                <w:szCs w:val="24"/>
              </w:rPr>
            </w:pPr>
            <w:r w:rsidRPr="00582304">
              <w:rPr>
                <w:rFonts w:hint="eastAsia"/>
                <w:color w:val="000000"/>
              </w:rPr>
              <w:t>12.97</w:t>
            </w:r>
          </w:p>
        </w:tc>
        <w:tc>
          <w:tcPr>
            <w:tcW w:w="1278" w:type="dxa"/>
            <w:tcBorders>
              <w:top w:val="single" w:sz="4" w:space="0" w:color="auto"/>
              <w:bottom w:val="nil"/>
            </w:tcBorders>
          </w:tcPr>
          <w:p w14:paraId="31EC90E3" w14:textId="77777777" w:rsidR="00E5158D" w:rsidRPr="00582304" w:rsidRDefault="00E5158D" w:rsidP="008B57D8">
            <w:pPr>
              <w:spacing w:line="240" w:lineRule="auto"/>
              <w:rPr>
                <w:color w:val="000000"/>
                <w:szCs w:val="24"/>
              </w:rPr>
            </w:pPr>
            <w:r w:rsidRPr="00582304">
              <w:rPr>
                <w:rFonts w:hint="eastAsia"/>
                <w:color w:val="000000"/>
              </w:rPr>
              <w:t>0.86</w:t>
            </w:r>
          </w:p>
        </w:tc>
      </w:tr>
      <w:tr w:rsidR="00E5158D" w:rsidRPr="00582304" w14:paraId="0B59159A" w14:textId="77777777" w:rsidTr="009A3B12">
        <w:trPr>
          <w:trHeight w:val="324"/>
        </w:trPr>
        <w:tc>
          <w:tcPr>
            <w:tcW w:w="566" w:type="dxa"/>
            <w:vMerge/>
            <w:tcBorders>
              <w:top w:val="nil"/>
              <w:bottom w:val="nil"/>
            </w:tcBorders>
          </w:tcPr>
          <w:p w14:paraId="393FD696" w14:textId="77777777" w:rsidR="00E5158D" w:rsidRPr="00582304" w:rsidRDefault="00E5158D" w:rsidP="008B57D8">
            <w:pPr>
              <w:spacing w:line="240" w:lineRule="auto"/>
              <w:rPr>
                <w:iCs/>
                <w:szCs w:val="24"/>
              </w:rPr>
            </w:pPr>
          </w:p>
        </w:tc>
        <w:tc>
          <w:tcPr>
            <w:tcW w:w="1274" w:type="dxa"/>
            <w:tcBorders>
              <w:top w:val="nil"/>
              <w:bottom w:val="nil"/>
            </w:tcBorders>
          </w:tcPr>
          <w:p w14:paraId="61180AE9"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267855A" w14:textId="77777777" w:rsidR="00E5158D" w:rsidRPr="00582304" w:rsidRDefault="00E5158D" w:rsidP="008B57D8">
            <w:pPr>
              <w:spacing w:line="240" w:lineRule="auto"/>
              <w:rPr>
                <w:iCs/>
                <w:szCs w:val="24"/>
              </w:rPr>
            </w:pPr>
          </w:p>
        </w:tc>
        <w:tc>
          <w:tcPr>
            <w:tcW w:w="1084" w:type="dxa"/>
            <w:tcBorders>
              <w:top w:val="nil"/>
              <w:bottom w:val="nil"/>
            </w:tcBorders>
            <w:noWrap/>
          </w:tcPr>
          <w:p w14:paraId="0873BF71" w14:textId="77777777" w:rsidR="00E5158D" w:rsidRPr="00582304" w:rsidRDefault="00E5158D" w:rsidP="008B57D8">
            <w:pPr>
              <w:spacing w:line="240" w:lineRule="auto"/>
              <w:rPr>
                <w:iCs/>
                <w:szCs w:val="24"/>
              </w:rPr>
            </w:pPr>
            <w:r w:rsidRPr="00582304">
              <w:rPr>
                <w:rFonts w:hint="eastAsia"/>
                <w:color w:val="000000"/>
              </w:rPr>
              <w:t>303.33</w:t>
            </w:r>
          </w:p>
        </w:tc>
        <w:tc>
          <w:tcPr>
            <w:tcW w:w="1085" w:type="dxa"/>
            <w:tcBorders>
              <w:top w:val="nil"/>
              <w:bottom w:val="nil"/>
            </w:tcBorders>
            <w:noWrap/>
          </w:tcPr>
          <w:p w14:paraId="5B83FB56" w14:textId="77777777" w:rsidR="00E5158D" w:rsidRPr="00582304" w:rsidRDefault="00E5158D" w:rsidP="008B57D8">
            <w:pPr>
              <w:spacing w:line="240" w:lineRule="auto"/>
              <w:rPr>
                <w:iCs/>
                <w:szCs w:val="24"/>
              </w:rPr>
            </w:pPr>
            <w:r w:rsidRPr="00582304">
              <w:rPr>
                <w:rFonts w:hint="eastAsia"/>
                <w:color w:val="000000"/>
              </w:rPr>
              <w:t>3.33</w:t>
            </w:r>
          </w:p>
        </w:tc>
        <w:tc>
          <w:tcPr>
            <w:tcW w:w="1089" w:type="dxa"/>
            <w:tcBorders>
              <w:top w:val="nil"/>
              <w:bottom w:val="nil"/>
            </w:tcBorders>
            <w:noWrap/>
          </w:tcPr>
          <w:p w14:paraId="714DEF4D" w14:textId="77777777" w:rsidR="00E5158D" w:rsidRPr="00582304" w:rsidRDefault="00E5158D" w:rsidP="008B57D8">
            <w:pPr>
              <w:spacing w:line="240" w:lineRule="auto"/>
              <w:rPr>
                <w:iCs/>
                <w:szCs w:val="24"/>
              </w:rPr>
            </w:pPr>
            <w:r w:rsidRPr="00582304">
              <w:rPr>
                <w:rFonts w:hint="eastAsia"/>
                <w:color w:val="000000"/>
              </w:rPr>
              <w:t>17.58</w:t>
            </w:r>
          </w:p>
        </w:tc>
        <w:tc>
          <w:tcPr>
            <w:tcW w:w="992" w:type="dxa"/>
            <w:tcBorders>
              <w:top w:val="nil"/>
              <w:bottom w:val="nil"/>
            </w:tcBorders>
            <w:noWrap/>
          </w:tcPr>
          <w:p w14:paraId="55E24DBD" w14:textId="77777777" w:rsidR="00E5158D" w:rsidRPr="00582304" w:rsidRDefault="00E5158D" w:rsidP="008B57D8">
            <w:pPr>
              <w:spacing w:line="240" w:lineRule="auto"/>
              <w:rPr>
                <w:iCs/>
                <w:szCs w:val="24"/>
              </w:rPr>
            </w:pPr>
            <w:r w:rsidRPr="00582304">
              <w:rPr>
                <w:rFonts w:hint="eastAsia"/>
                <w:color w:val="000000"/>
              </w:rPr>
              <w:t>14.6</w:t>
            </w:r>
          </w:p>
        </w:tc>
        <w:tc>
          <w:tcPr>
            <w:tcW w:w="990" w:type="dxa"/>
            <w:tcBorders>
              <w:top w:val="nil"/>
              <w:bottom w:val="nil"/>
            </w:tcBorders>
            <w:noWrap/>
          </w:tcPr>
          <w:p w14:paraId="65CD33BC" w14:textId="77777777" w:rsidR="00E5158D" w:rsidRPr="00582304" w:rsidRDefault="00E5158D" w:rsidP="008B57D8">
            <w:pPr>
              <w:spacing w:line="240" w:lineRule="auto"/>
              <w:rPr>
                <w:iCs/>
                <w:szCs w:val="24"/>
              </w:rPr>
            </w:pPr>
            <w:r w:rsidRPr="00582304">
              <w:rPr>
                <w:rFonts w:hint="eastAsia"/>
                <w:color w:val="000000"/>
              </w:rPr>
              <w:t>17.88</w:t>
            </w:r>
          </w:p>
        </w:tc>
        <w:tc>
          <w:tcPr>
            <w:tcW w:w="1278" w:type="dxa"/>
            <w:tcBorders>
              <w:top w:val="nil"/>
              <w:bottom w:val="nil"/>
            </w:tcBorders>
          </w:tcPr>
          <w:p w14:paraId="0C46989A"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792628F2" w14:textId="77777777" w:rsidTr="009A3B12">
        <w:trPr>
          <w:trHeight w:val="324"/>
        </w:trPr>
        <w:tc>
          <w:tcPr>
            <w:tcW w:w="566" w:type="dxa"/>
            <w:vMerge/>
            <w:tcBorders>
              <w:top w:val="nil"/>
              <w:bottom w:val="nil"/>
            </w:tcBorders>
          </w:tcPr>
          <w:p w14:paraId="739E7D9F" w14:textId="77777777" w:rsidR="00E5158D" w:rsidRPr="00582304" w:rsidRDefault="00E5158D" w:rsidP="008B57D8">
            <w:pPr>
              <w:spacing w:line="240" w:lineRule="auto"/>
              <w:rPr>
                <w:iCs/>
                <w:szCs w:val="24"/>
              </w:rPr>
            </w:pPr>
          </w:p>
        </w:tc>
        <w:tc>
          <w:tcPr>
            <w:tcW w:w="1274" w:type="dxa"/>
            <w:tcBorders>
              <w:top w:val="nil"/>
              <w:bottom w:val="nil"/>
            </w:tcBorders>
          </w:tcPr>
          <w:p w14:paraId="2246444F"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7CB754CD" w14:textId="77777777" w:rsidR="00E5158D" w:rsidRPr="00582304" w:rsidRDefault="00E5158D" w:rsidP="008B57D8">
            <w:pPr>
              <w:spacing w:line="240" w:lineRule="auto"/>
              <w:rPr>
                <w:iCs/>
                <w:szCs w:val="24"/>
              </w:rPr>
            </w:pPr>
          </w:p>
        </w:tc>
        <w:tc>
          <w:tcPr>
            <w:tcW w:w="1084" w:type="dxa"/>
            <w:tcBorders>
              <w:top w:val="nil"/>
              <w:bottom w:val="nil"/>
            </w:tcBorders>
            <w:noWrap/>
          </w:tcPr>
          <w:p w14:paraId="203D2EF7" w14:textId="77777777" w:rsidR="00E5158D" w:rsidRPr="00582304" w:rsidRDefault="00E5158D" w:rsidP="008B57D8">
            <w:pPr>
              <w:spacing w:line="240" w:lineRule="auto"/>
              <w:rPr>
                <w:iCs/>
                <w:szCs w:val="24"/>
              </w:rPr>
            </w:pPr>
            <w:r w:rsidRPr="00582304">
              <w:rPr>
                <w:rFonts w:hint="eastAsia"/>
                <w:color w:val="000000"/>
              </w:rPr>
              <w:t>281.55</w:t>
            </w:r>
          </w:p>
        </w:tc>
        <w:tc>
          <w:tcPr>
            <w:tcW w:w="1085" w:type="dxa"/>
            <w:tcBorders>
              <w:top w:val="nil"/>
              <w:bottom w:val="nil"/>
            </w:tcBorders>
            <w:noWrap/>
          </w:tcPr>
          <w:p w14:paraId="663F822F" w14:textId="77777777" w:rsidR="00E5158D" w:rsidRPr="00582304" w:rsidRDefault="00E5158D" w:rsidP="008B57D8">
            <w:pPr>
              <w:spacing w:line="240" w:lineRule="auto"/>
              <w:rPr>
                <w:iCs/>
                <w:szCs w:val="24"/>
              </w:rPr>
            </w:pPr>
            <w:r w:rsidRPr="00582304">
              <w:rPr>
                <w:rFonts w:hint="eastAsia"/>
                <w:color w:val="000000"/>
              </w:rPr>
              <w:t>-18.45</w:t>
            </w:r>
          </w:p>
        </w:tc>
        <w:tc>
          <w:tcPr>
            <w:tcW w:w="1089" w:type="dxa"/>
            <w:tcBorders>
              <w:top w:val="nil"/>
              <w:bottom w:val="nil"/>
            </w:tcBorders>
            <w:noWrap/>
          </w:tcPr>
          <w:p w14:paraId="2D7237B7" w14:textId="77777777" w:rsidR="00E5158D" w:rsidRPr="00582304" w:rsidRDefault="00E5158D" w:rsidP="008B57D8">
            <w:pPr>
              <w:spacing w:line="240" w:lineRule="auto"/>
              <w:rPr>
                <w:iCs/>
                <w:szCs w:val="24"/>
              </w:rPr>
            </w:pPr>
            <w:r w:rsidRPr="00582304">
              <w:rPr>
                <w:rFonts w:hint="eastAsia"/>
                <w:color w:val="000000"/>
              </w:rPr>
              <w:t>9.7</w:t>
            </w:r>
          </w:p>
        </w:tc>
        <w:tc>
          <w:tcPr>
            <w:tcW w:w="992" w:type="dxa"/>
            <w:tcBorders>
              <w:top w:val="nil"/>
              <w:bottom w:val="nil"/>
            </w:tcBorders>
            <w:noWrap/>
          </w:tcPr>
          <w:p w14:paraId="11D03DE0" w14:textId="77777777" w:rsidR="00E5158D" w:rsidRPr="00582304" w:rsidRDefault="00E5158D" w:rsidP="008B57D8">
            <w:pPr>
              <w:spacing w:line="240" w:lineRule="auto"/>
              <w:rPr>
                <w:iCs/>
                <w:szCs w:val="24"/>
              </w:rPr>
            </w:pPr>
            <w:r w:rsidRPr="00582304">
              <w:rPr>
                <w:rFonts w:hint="eastAsia"/>
                <w:color w:val="000000"/>
              </w:rPr>
              <w:t>9.15</w:t>
            </w:r>
          </w:p>
        </w:tc>
        <w:tc>
          <w:tcPr>
            <w:tcW w:w="990" w:type="dxa"/>
            <w:tcBorders>
              <w:top w:val="nil"/>
              <w:bottom w:val="nil"/>
            </w:tcBorders>
            <w:noWrap/>
          </w:tcPr>
          <w:p w14:paraId="7CE27E68" w14:textId="77777777" w:rsidR="00E5158D" w:rsidRPr="00582304" w:rsidRDefault="00E5158D" w:rsidP="008B57D8">
            <w:pPr>
              <w:spacing w:line="240" w:lineRule="auto"/>
              <w:rPr>
                <w:iCs/>
                <w:szCs w:val="24"/>
              </w:rPr>
            </w:pPr>
            <w:r w:rsidRPr="00582304">
              <w:rPr>
                <w:rFonts w:hint="eastAsia"/>
                <w:color w:val="000000"/>
              </w:rPr>
              <w:t>20.85</w:t>
            </w:r>
          </w:p>
        </w:tc>
        <w:tc>
          <w:tcPr>
            <w:tcW w:w="1278" w:type="dxa"/>
            <w:tcBorders>
              <w:top w:val="nil"/>
              <w:bottom w:val="nil"/>
            </w:tcBorders>
          </w:tcPr>
          <w:p w14:paraId="1818594A" w14:textId="77777777" w:rsidR="00E5158D" w:rsidRPr="00582304" w:rsidRDefault="00E5158D" w:rsidP="008B57D8">
            <w:pPr>
              <w:spacing w:line="240" w:lineRule="auto"/>
              <w:rPr>
                <w:color w:val="000000"/>
                <w:szCs w:val="24"/>
              </w:rPr>
            </w:pPr>
            <w:r w:rsidRPr="00582304">
              <w:rPr>
                <w:rFonts w:hint="eastAsia"/>
                <w:color w:val="000000"/>
              </w:rPr>
              <w:t>0.92</w:t>
            </w:r>
          </w:p>
        </w:tc>
      </w:tr>
      <w:tr w:rsidR="00E5158D" w:rsidRPr="00582304" w14:paraId="63869876" w14:textId="77777777" w:rsidTr="009A3B12">
        <w:trPr>
          <w:trHeight w:val="324"/>
        </w:trPr>
        <w:tc>
          <w:tcPr>
            <w:tcW w:w="566" w:type="dxa"/>
            <w:vMerge/>
            <w:tcBorders>
              <w:top w:val="nil"/>
              <w:bottom w:val="single" w:sz="4" w:space="0" w:color="auto"/>
            </w:tcBorders>
          </w:tcPr>
          <w:p w14:paraId="47FDCD8A"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6EC30A4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B6D9218"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458A6FF8" w14:textId="77777777" w:rsidR="00E5158D" w:rsidRPr="00582304" w:rsidRDefault="00E5158D" w:rsidP="008B57D8">
            <w:pPr>
              <w:spacing w:line="240" w:lineRule="auto"/>
              <w:rPr>
                <w:color w:val="000000"/>
              </w:rPr>
            </w:pPr>
            <w:r w:rsidRPr="00582304">
              <w:rPr>
                <w:rFonts w:hint="eastAsia"/>
                <w:color w:val="000000"/>
              </w:rPr>
              <w:t>300.26</w:t>
            </w:r>
          </w:p>
        </w:tc>
        <w:tc>
          <w:tcPr>
            <w:tcW w:w="1085" w:type="dxa"/>
            <w:tcBorders>
              <w:top w:val="nil"/>
              <w:bottom w:val="single" w:sz="4" w:space="0" w:color="auto"/>
            </w:tcBorders>
            <w:noWrap/>
          </w:tcPr>
          <w:p w14:paraId="6AF66158" w14:textId="77777777" w:rsidR="00E5158D" w:rsidRPr="00582304" w:rsidRDefault="00E5158D" w:rsidP="008B57D8">
            <w:pPr>
              <w:spacing w:line="240" w:lineRule="auto"/>
              <w:rPr>
                <w:color w:val="000000"/>
              </w:rPr>
            </w:pPr>
            <w:r w:rsidRPr="00582304">
              <w:rPr>
                <w:rFonts w:hint="eastAsia"/>
                <w:color w:val="000000"/>
              </w:rPr>
              <w:t>0.26</w:t>
            </w:r>
          </w:p>
        </w:tc>
        <w:tc>
          <w:tcPr>
            <w:tcW w:w="1089" w:type="dxa"/>
            <w:tcBorders>
              <w:top w:val="nil"/>
              <w:bottom w:val="single" w:sz="4" w:space="0" w:color="auto"/>
            </w:tcBorders>
            <w:noWrap/>
          </w:tcPr>
          <w:p w14:paraId="09016E86" w14:textId="77777777" w:rsidR="00E5158D" w:rsidRPr="00582304" w:rsidRDefault="00E5158D" w:rsidP="008B57D8">
            <w:pPr>
              <w:spacing w:line="240" w:lineRule="auto"/>
              <w:rPr>
                <w:color w:val="000000"/>
              </w:rPr>
            </w:pPr>
            <w:r w:rsidRPr="00582304">
              <w:rPr>
                <w:rFonts w:hint="eastAsia"/>
                <w:color w:val="000000"/>
              </w:rPr>
              <w:t>19.47</w:t>
            </w:r>
          </w:p>
        </w:tc>
        <w:tc>
          <w:tcPr>
            <w:tcW w:w="992" w:type="dxa"/>
            <w:tcBorders>
              <w:top w:val="nil"/>
              <w:bottom w:val="single" w:sz="4" w:space="0" w:color="auto"/>
            </w:tcBorders>
            <w:noWrap/>
          </w:tcPr>
          <w:p w14:paraId="16F9C068" w14:textId="77777777" w:rsidR="00E5158D" w:rsidRPr="00582304" w:rsidRDefault="00E5158D" w:rsidP="008B57D8">
            <w:pPr>
              <w:spacing w:line="240" w:lineRule="auto"/>
              <w:rPr>
                <w:color w:val="000000"/>
              </w:rPr>
            </w:pPr>
            <w:r w:rsidRPr="00582304">
              <w:rPr>
                <w:rFonts w:hint="eastAsia"/>
                <w:color w:val="000000"/>
              </w:rPr>
              <w:t>19.11</w:t>
            </w:r>
          </w:p>
        </w:tc>
        <w:tc>
          <w:tcPr>
            <w:tcW w:w="990" w:type="dxa"/>
            <w:tcBorders>
              <w:top w:val="nil"/>
              <w:bottom w:val="single" w:sz="4" w:space="0" w:color="auto"/>
            </w:tcBorders>
            <w:noWrap/>
          </w:tcPr>
          <w:p w14:paraId="06571254" w14:textId="77777777" w:rsidR="00E5158D" w:rsidRPr="00582304" w:rsidRDefault="00E5158D" w:rsidP="008B57D8">
            <w:pPr>
              <w:spacing w:line="240" w:lineRule="auto"/>
              <w:rPr>
                <w:color w:val="000000"/>
              </w:rPr>
            </w:pPr>
            <w:r w:rsidRPr="00582304">
              <w:rPr>
                <w:rFonts w:hint="eastAsia"/>
                <w:color w:val="000000"/>
              </w:rPr>
              <w:t>19.46</w:t>
            </w:r>
          </w:p>
        </w:tc>
        <w:tc>
          <w:tcPr>
            <w:tcW w:w="1278" w:type="dxa"/>
            <w:tcBorders>
              <w:top w:val="nil"/>
              <w:bottom w:val="single" w:sz="4" w:space="0" w:color="auto"/>
            </w:tcBorders>
          </w:tcPr>
          <w:p w14:paraId="5566CB00"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6580CE58" w14:textId="77777777" w:rsidTr="009A3B12">
        <w:trPr>
          <w:trHeight w:val="324"/>
        </w:trPr>
        <w:tc>
          <w:tcPr>
            <w:tcW w:w="566" w:type="dxa"/>
            <w:vMerge w:val="restart"/>
            <w:tcBorders>
              <w:top w:val="single" w:sz="4" w:space="0" w:color="auto"/>
              <w:bottom w:val="nil"/>
            </w:tcBorders>
            <w:noWrap/>
          </w:tcPr>
          <w:p w14:paraId="3D93E26D"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D62373A"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ED9EC8" w14:textId="77777777" w:rsidR="00E5158D" w:rsidRPr="00582304" w:rsidRDefault="00E5158D" w:rsidP="008B57D8">
            <w:pPr>
              <w:spacing w:line="240" w:lineRule="auto"/>
              <w:rPr>
                <w:iCs/>
                <w:szCs w:val="24"/>
              </w:rPr>
            </w:pPr>
            <w:r w:rsidRPr="00582304">
              <w:rPr>
                <w:rFonts w:hint="eastAsia"/>
                <w:color w:val="000000"/>
              </w:rPr>
              <w:t>277.66</w:t>
            </w:r>
          </w:p>
        </w:tc>
        <w:tc>
          <w:tcPr>
            <w:tcW w:w="1084" w:type="dxa"/>
            <w:tcBorders>
              <w:top w:val="single" w:sz="4" w:space="0" w:color="auto"/>
              <w:bottom w:val="nil"/>
            </w:tcBorders>
            <w:noWrap/>
          </w:tcPr>
          <w:p w14:paraId="15F16275" w14:textId="77777777" w:rsidR="00E5158D" w:rsidRPr="00582304" w:rsidRDefault="00E5158D" w:rsidP="008B57D8">
            <w:pPr>
              <w:spacing w:line="240" w:lineRule="auto"/>
              <w:rPr>
                <w:iCs/>
                <w:szCs w:val="24"/>
              </w:rPr>
            </w:pPr>
            <w:r w:rsidRPr="00582304">
              <w:rPr>
                <w:rFonts w:hint="eastAsia"/>
                <w:color w:val="000000"/>
              </w:rPr>
              <w:t>298.82</w:t>
            </w:r>
          </w:p>
        </w:tc>
        <w:tc>
          <w:tcPr>
            <w:tcW w:w="1085" w:type="dxa"/>
            <w:tcBorders>
              <w:top w:val="single" w:sz="4" w:space="0" w:color="auto"/>
              <w:bottom w:val="nil"/>
            </w:tcBorders>
            <w:noWrap/>
          </w:tcPr>
          <w:p w14:paraId="685AE975" w14:textId="77777777" w:rsidR="00E5158D" w:rsidRPr="00582304" w:rsidRDefault="00E5158D" w:rsidP="008B57D8">
            <w:pPr>
              <w:spacing w:line="240" w:lineRule="auto"/>
              <w:rPr>
                <w:iCs/>
                <w:szCs w:val="24"/>
              </w:rPr>
            </w:pPr>
            <w:r w:rsidRPr="00582304">
              <w:rPr>
                <w:rFonts w:hint="eastAsia"/>
                <w:color w:val="000000"/>
              </w:rPr>
              <w:t>-1.18</w:t>
            </w:r>
          </w:p>
        </w:tc>
        <w:tc>
          <w:tcPr>
            <w:tcW w:w="1089" w:type="dxa"/>
            <w:tcBorders>
              <w:top w:val="single" w:sz="4" w:space="0" w:color="auto"/>
              <w:bottom w:val="nil"/>
            </w:tcBorders>
            <w:noWrap/>
          </w:tcPr>
          <w:p w14:paraId="02BB2E3C" w14:textId="77777777" w:rsidR="00E5158D" w:rsidRPr="00582304" w:rsidRDefault="00E5158D" w:rsidP="008B57D8">
            <w:pPr>
              <w:spacing w:line="240" w:lineRule="auto"/>
              <w:rPr>
                <w:iCs/>
                <w:szCs w:val="24"/>
              </w:rPr>
            </w:pPr>
            <w:r w:rsidRPr="00582304">
              <w:rPr>
                <w:rFonts w:hint="eastAsia"/>
                <w:color w:val="000000"/>
              </w:rPr>
              <w:t>6.77</w:t>
            </w:r>
          </w:p>
        </w:tc>
        <w:tc>
          <w:tcPr>
            <w:tcW w:w="992" w:type="dxa"/>
            <w:tcBorders>
              <w:top w:val="single" w:sz="4" w:space="0" w:color="auto"/>
              <w:bottom w:val="nil"/>
            </w:tcBorders>
            <w:noWrap/>
          </w:tcPr>
          <w:p w14:paraId="61E96985" w14:textId="77777777" w:rsidR="00E5158D" w:rsidRPr="00582304" w:rsidRDefault="00E5158D" w:rsidP="008B57D8">
            <w:pPr>
              <w:spacing w:line="240" w:lineRule="auto"/>
              <w:rPr>
                <w:iCs/>
                <w:szCs w:val="24"/>
              </w:rPr>
            </w:pPr>
            <w:r w:rsidRPr="00582304">
              <w:rPr>
                <w:rFonts w:hint="eastAsia"/>
                <w:color w:val="000000"/>
              </w:rPr>
              <w:t>7.46</w:t>
            </w:r>
          </w:p>
        </w:tc>
        <w:tc>
          <w:tcPr>
            <w:tcW w:w="990" w:type="dxa"/>
            <w:tcBorders>
              <w:top w:val="single" w:sz="4" w:space="0" w:color="auto"/>
              <w:bottom w:val="nil"/>
            </w:tcBorders>
            <w:noWrap/>
          </w:tcPr>
          <w:p w14:paraId="5281F639" w14:textId="77777777" w:rsidR="00E5158D" w:rsidRPr="00582304" w:rsidRDefault="00E5158D" w:rsidP="008B57D8">
            <w:pPr>
              <w:spacing w:line="240" w:lineRule="auto"/>
              <w:rPr>
                <w:iCs/>
                <w:szCs w:val="24"/>
              </w:rPr>
            </w:pPr>
            <w:r w:rsidRPr="00582304">
              <w:rPr>
                <w:rFonts w:hint="eastAsia"/>
                <w:color w:val="000000"/>
              </w:rPr>
              <w:t>6.87</w:t>
            </w:r>
          </w:p>
        </w:tc>
        <w:tc>
          <w:tcPr>
            <w:tcW w:w="1278" w:type="dxa"/>
            <w:tcBorders>
              <w:top w:val="single" w:sz="4" w:space="0" w:color="auto"/>
              <w:bottom w:val="nil"/>
            </w:tcBorders>
          </w:tcPr>
          <w:p w14:paraId="5ECFD08E" w14:textId="77777777" w:rsidR="00E5158D" w:rsidRPr="00582304" w:rsidRDefault="00E5158D" w:rsidP="008B57D8">
            <w:pPr>
              <w:spacing w:line="240" w:lineRule="auto"/>
              <w:rPr>
                <w:color w:val="000000"/>
                <w:szCs w:val="24"/>
              </w:rPr>
            </w:pPr>
            <w:r w:rsidRPr="00582304">
              <w:rPr>
                <w:rFonts w:hint="eastAsia"/>
                <w:color w:val="000000"/>
              </w:rPr>
              <w:t>0.98</w:t>
            </w:r>
          </w:p>
        </w:tc>
      </w:tr>
      <w:tr w:rsidR="00E5158D" w:rsidRPr="00582304" w14:paraId="05FABBEB" w14:textId="77777777" w:rsidTr="009A3B12">
        <w:trPr>
          <w:trHeight w:val="324"/>
        </w:trPr>
        <w:tc>
          <w:tcPr>
            <w:tcW w:w="566" w:type="dxa"/>
            <w:vMerge/>
            <w:tcBorders>
              <w:top w:val="nil"/>
              <w:bottom w:val="nil"/>
            </w:tcBorders>
          </w:tcPr>
          <w:p w14:paraId="1979025A" w14:textId="77777777" w:rsidR="00E5158D" w:rsidRPr="00582304" w:rsidRDefault="00E5158D" w:rsidP="008B57D8">
            <w:pPr>
              <w:spacing w:line="240" w:lineRule="auto"/>
              <w:rPr>
                <w:iCs/>
                <w:szCs w:val="24"/>
              </w:rPr>
            </w:pPr>
          </w:p>
        </w:tc>
        <w:tc>
          <w:tcPr>
            <w:tcW w:w="1274" w:type="dxa"/>
            <w:tcBorders>
              <w:top w:val="nil"/>
              <w:bottom w:val="nil"/>
            </w:tcBorders>
          </w:tcPr>
          <w:p w14:paraId="525BFE40"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E35C900" w14:textId="77777777" w:rsidR="00E5158D" w:rsidRPr="00582304" w:rsidRDefault="00E5158D" w:rsidP="008B57D8">
            <w:pPr>
              <w:spacing w:line="240" w:lineRule="auto"/>
              <w:rPr>
                <w:iCs/>
                <w:szCs w:val="24"/>
              </w:rPr>
            </w:pPr>
          </w:p>
        </w:tc>
        <w:tc>
          <w:tcPr>
            <w:tcW w:w="1084" w:type="dxa"/>
            <w:tcBorders>
              <w:top w:val="nil"/>
              <w:bottom w:val="nil"/>
            </w:tcBorders>
            <w:noWrap/>
          </w:tcPr>
          <w:p w14:paraId="606CC01E" w14:textId="77777777" w:rsidR="00E5158D" w:rsidRPr="00582304" w:rsidRDefault="00E5158D" w:rsidP="008B57D8">
            <w:pPr>
              <w:spacing w:line="240" w:lineRule="auto"/>
              <w:rPr>
                <w:iCs/>
                <w:szCs w:val="24"/>
              </w:rPr>
            </w:pPr>
            <w:r w:rsidRPr="00582304">
              <w:rPr>
                <w:rFonts w:hint="eastAsia"/>
                <w:color w:val="000000"/>
              </w:rPr>
              <w:t>297.5</w:t>
            </w:r>
          </w:p>
        </w:tc>
        <w:tc>
          <w:tcPr>
            <w:tcW w:w="1085" w:type="dxa"/>
            <w:tcBorders>
              <w:top w:val="nil"/>
              <w:bottom w:val="nil"/>
            </w:tcBorders>
            <w:noWrap/>
          </w:tcPr>
          <w:p w14:paraId="471324CD" w14:textId="77777777" w:rsidR="00E5158D" w:rsidRPr="00582304" w:rsidRDefault="00E5158D" w:rsidP="008B57D8">
            <w:pPr>
              <w:spacing w:line="240" w:lineRule="auto"/>
              <w:rPr>
                <w:iCs/>
                <w:szCs w:val="24"/>
              </w:rPr>
            </w:pPr>
            <w:r w:rsidRPr="00582304">
              <w:rPr>
                <w:rFonts w:hint="eastAsia"/>
                <w:color w:val="000000"/>
              </w:rPr>
              <w:t>-2.5</w:t>
            </w:r>
          </w:p>
        </w:tc>
        <w:tc>
          <w:tcPr>
            <w:tcW w:w="1089" w:type="dxa"/>
            <w:tcBorders>
              <w:top w:val="nil"/>
              <w:bottom w:val="nil"/>
            </w:tcBorders>
            <w:noWrap/>
          </w:tcPr>
          <w:p w14:paraId="4477A783" w14:textId="77777777" w:rsidR="00E5158D" w:rsidRPr="00582304" w:rsidRDefault="00E5158D" w:rsidP="008B57D8">
            <w:pPr>
              <w:spacing w:line="240" w:lineRule="auto"/>
              <w:rPr>
                <w:iCs/>
                <w:szCs w:val="24"/>
              </w:rPr>
            </w:pPr>
            <w:r w:rsidRPr="00582304">
              <w:rPr>
                <w:rFonts w:hint="eastAsia"/>
                <w:color w:val="000000"/>
              </w:rPr>
              <w:t>6.1</w:t>
            </w:r>
          </w:p>
        </w:tc>
        <w:tc>
          <w:tcPr>
            <w:tcW w:w="992" w:type="dxa"/>
            <w:tcBorders>
              <w:top w:val="nil"/>
              <w:bottom w:val="nil"/>
            </w:tcBorders>
            <w:noWrap/>
          </w:tcPr>
          <w:p w14:paraId="3D621AAA" w14:textId="77777777" w:rsidR="00E5158D" w:rsidRPr="00582304" w:rsidRDefault="00E5158D" w:rsidP="008B57D8">
            <w:pPr>
              <w:spacing w:line="240" w:lineRule="auto"/>
              <w:rPr>
                <w:iCs/>
                <w:szCs w:val="24"/>
              </w:rPr>
            </w:pPr>
            <w:r w:rsidRPr="00582304">
              <w:rPr>
                <w:rFonts w:hint="eastAsia"/>
                <w:color w:val="000000"/>
              </w:rPr>
              <w:t>5.87</w:t>
            </w:r>
          </w:p>
        </w:tc>
        <w:tc>
          <w:tcPr>
            <w:tcW w:w="990" w:type="dxa"/>
            <w:tcBorders>
              <w:top w:val="nil"/>
              <w:bottom w:val="nil"/>
            </w:tcBorders>
            <w:noWrap/>
          </w:tcPr>
          <w:p w14:paraId="77A5CFEF" w14:textId="77777777" w:rsidR="00E5158D" w:rsidRPr="00582304" w:rsidRDefault="00E5158D" w:rsidP="008B57D8">
            <w:pPr>
              <w:spacing w:line="240" w:lineRule="auto"/>
              <w:rPr>
                <w:iCs/>
                <w:szCs w:val="24"/>
              </w:rPr>
            </w:pPr>
            <w:r w:rsidRPr="00582304">
              <w:rPr>
                <w:rFonts w:hint="eastAsia"/>
                <w:color w:val="000000"/>
              </w:rPr>
              <w:t>6.59</w:t>
            </w:r>
          </w:p>
        </w:tc>
        <w:tc>
          <w:tcPr>
            <w:tcW w:w="1278" w:type="dxa"/>
            <w:tcBorders>
              <w:top w:val="nil"/>
              <w:bottom w:val="nil"/>
            </w:tcBorders>
          </w:tcPr>
          <w:p w14:paraId="2F26FE69"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6D4357A4" w14:textId="77777777" w:rsidTr="009A3B12">
        <w:trPr>
          <w:trHeight w:val="324"/>
        </w:trPr>
        <w:tc>
          <w:tcPr>
            <w:tcW w:w="566" w:type="dxa"/>
            <w:vMerge/>
            <w:tcBorders>
              <w:top w:val="nil"/>
              <w:bottom w:val="nil"/>
            </w:tcBorders>
          </w:tcPr>
          <w:p w14:paraId="7F07DB91" w14:textId="77777777" w:rsidR="00E5158D" w:rsidRPr="00582304" w:rsidRDefault="00E5158D" w:rsidP="008B57D8">
            <w:pPr>
              <w:spacing w:line="240" w:lineRule="auto"/>
              <w:rPr>
                <w:iCs/>
                <w:szCs w:val="24"/>
              </w:rPr>
            </w:pPr>
          </w:p>
        </w:tc>
        <w:tc>
          <w:tcPr>
            <w:tcW w:w="1274" w:type="dxa"/>
            <w:tcBorders>
              <w:top w:val="nil"/>
              <w:bottom w:val="nil"/>
            </w:tcBorders>
          </w:tcPr>
          <w:p w14:paraId="6B7F4887"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0D0E50D1" w14:textId="77777777" w:rsidR="00E5158D" w:rsidRPr="00582304" w:rsidRDefault="00E5158D" w:rsidP="008B57D8">
            <w:pPr>
              <w:spacing w:line="240" w:lineRule="auto"/>
              <w:rPr>
                <w:iCs/>
                <w:szCs w:val="24"/>
              </w:rPr>
            </w:pPr>
          </w:p>
        </w:tc>
        <w:tc>
          <w:tcPr>
            <w:tcW w:w="1084" w:type="dxa"/>
            <w:tcBorders>
              <w:top w:val="nil"/>
              <w:bottom w:val="nil"/>
            </w:tcBorders>
            <w:noWrap/>
          </w:tcPr>
          <w:p w14:paraId="793F1972" w14:textId="77777777" w:rsidR="00E5158D" w:rsidRPr="00582304" w:rsidRDefault="00E5158D" w:rsidP="008B57D8">
            <w:pPr>
              <w:spacing w:line="240" w:lineRule="auto"/>
              <w:rPr>
                <w:iCs/>
                <w:szCs w:val="24"/>
              </w:rPr>
            </w:pPr>
            <w:r w:rsidRPr="00582304">
              <w:rPr>
                <w:rFonts w:hint="eastAsia"/>
                <w:color w:val="000000"/>
              </w:rPr>
              <w:t>292.87</w:t>
            </w:r>
          </w:p>
        </w:tc>
        <w:tc>
          <w:tcPr>
            <w:tcW w:w="1085" w:type="dxa"/>
            <w:tcBorders>
              <w:top w:val="nil"/>
              <w:bottom w:val="nil"/>
            </w:tcBorders>
            <w:noWrap/>
          </w:tcPr>
          <w:p w14:paraId="04C01B1C" w14:textId="77777777" w:rsidR="00E5158D" w:rsidRPr="00582304" w:rsidRDefault="00E5158D" w:rsidP="008B57D8">
            <w:pPr>
              <w:spacing w:line="240" w:lineRule="auto"/>
              <w:rPr>
                <w:iCs/>
                <w:szCs w:val="24"/>
              </w:rPr>
            </w:pPr>
            <w:r w:rsidRPr="00582304">
              <w:rPr>
                <w:rFonts w:hint="eastAsia"/>
                <w:color w:val="000000"/>
              </w:rPr>
              <w:t>-7.13</w:t>
            </w:r>
          </w:p>
        </w:tc>
        <w:tc>
          <w:tcPr>
            <w:tcW w:w="1089" w:type="dxa"/>
            <w:tcBorders>
              <w:top w:val="nil"/>
              <w:bottom w:val="nil"/>
            </w:tcBorders>
            <w:noWrap/>
          </w:tcPr>
          <w:p w14:paraId="58DCBBD7" w14:textId="77777777" w:rsidR="00E5158D" w:rsidRPr="00582304" w:rsidRDefault="00E5158D" w:rsidP="008B57D8">
            <w:pPr>
              <w:spacing w:line="240" w:lineRule="auto"/>
              <w:rPr>
                <w:iCs/>
                <w:szCs w:val="24"/>
              </w:rPr>
            </w:pPr>
            <w:r w:rsidRPr="00582304">
              <w:rPr>
                <w:rFonts w:hint="eastAsia"/>
                <w:color w:val="000000"/>
              </w:rPr>
              <w:t>6.15</w:t>
            </w:r>
          </w:p>
        </w:tc>
        <w:tc>
          <w:tcPr>
            <w:tcW w:w="992" w:type="dxa"/>
            <w:tcBorders>
              <w:top w:val="nil"/>
              <w:bottom w:val="nil"/>
            </w:tcBorders>
            <w:noWrap/>
          </w:tcPr>
          <w:p w14:paraId="271F0990" w14:textId="77777777" w:rsidR="00E5158D" w:rsidRPr="00582304" w:rsidRDefault="00E5158D" w:rsidP="008B57D8">
            <w:pPr>
              <w:spacing w:line="240" w:lineRule="auto"/>
              <w:rPr>
                <w:iCs/>
                <w:szCs w:val="24"/>
              </w:rPr>
            </w:pPr>
            <w:r w:rsidRPr="00582304">
              <w:rPr>
                <w:rFonts w:hint="eastAsia"/>
                <w:color w:val="000000"/>
              </w:rPr>
              <w:t>5.81</w:t>
            </w:r>
          </w:p>
        </w:tc>
        <w:tc>
          <w:tcPr>
            <w:tcW w:w="990" w:type="dxa"/>
            <w:tcBorders>
              <w:top w:val="nil"/>
              <w:bottom w:val="nil"/>
            </w:tcBorders>
            <w:noWrap/>
          </w:tcPr>
          <w:p w14:paraId="6CBEA6B6" w14:textId="77777777" w:rsidR="00E5158D" w:rsidRPr="00582304" w:rsidRDefault="00E5158D" w:rsidP="008B57D8">
            <w:pPr>
              <w:spacing w:line="240" w:lineRule="auto"/>
              <w:rPr>
                <w:iCs/>
                <w:szCs w:val="24"/>
              </w:rPr>
            </w:pPr>
            <w:r w:rsidRPr="00582304">
              <w:rPr>
                <w:rFonts w:hint="eastAsia"/>
                <w:color w:val="000000"/>
              </w:rPr>
              <w:t>9.41</w:t>
            </w:r>
          </w:p>
        </w:tc>
        <w:tc>
          <w:tcPr>
            <w:tcW w:w="1278" w:type="dxa"/>
            <w:tcBorders>
              <w:top w:val="nil"/>
              <w:bottom w:val="nil"/>
            </w:tcBorders>
          </w:tcPr>
          <w:p w14:paraId="690E864E"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05A30D85" w14:textId="77777777" w:rsidTr="009A3B12">
        <w:trPr>
          <w:trHeight w:val="324"/>
        </w:trPr>
        <w:tc>
          <w:tcPr>
            <w:tcW w:w="566" w:type="dxa"/>
            <w:vMerge/>
            <w:tcBorders>
              <w:top w:val="nil"/>
              <w:bottom w:val="single" w:sz="4" w:space="0" w:color="auto"/>
            </w:tcBorders>
          </w:tcPr>
          <w:p w14:paraId="4B8631B4"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762D9B6E"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EB0D162"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705D7158" w14:textId="77777777" w:rsidR="00E5158D" w:rsidRPr="00582304" w:rsidRDefault="00E5158D" w:rsidP="008B57D8">
            <w:pPr>
              <w:spacing w:line="240" w:lineRule="auto"/>
              <w:rPr>
                <w:color w:val="000000"/>
              </w:rPr>
            </w:pPr>
            <w:r w:rsidRPr="00582304">
              <w:rPr>
                <w:rFonts w:hint="eastAsia"/>
                <w:color w:val="000000"/>
              </w:rPr>
              <w:t>313.19</w:t>
            </w:r>
          </w:p>
        </w:tc>
        <w:tc>
          <w:tcPr>
            <w:tcW w:w="1085" w:type="dxa"/>
            <w:tcBorders>
              <w:top w:val="nil"/>
              <w:bottom w:val="single" w:sz="4" w:space="0" w:color="auto"/>
            </w:tcBorders>
            <w:noWrap/>
          </w:tcPr>
          <w:p w14:paraId="4BD22784" w14:textId="77777777" w:rsidR="00E5158D" w:rsidRPr="00582304" w:rsidRDefault="00E5158D" w:rsidP="008B57D8">
            <w:pPr>
              <w:spacing w:line="240" w:lineRule="auto"/>
              <w:rPr>
                <w:color w:val="000000"/>
              </w:rPr>
            </w:pPr>
            <w:r w:rsidRPr="00582304">
              <w:rPr>
                <w:rFonts w:hint="eastAsia"/>
                <w:color w:val="000000"/>
              </w:rPr>
              <w:t>13.19</w:t>
            </w:r>
          </w:p>
        </w:tc>
        <w:tc>
          <w:tcPr>
            <w:tcW w:w="1089" w:type="dxa"/>
            <w:tcBorders>
              <w:top w:val="nil"/>
              <w:bottom w:val="single" w:sz="4" w:space="0" w:color="auto"/>
            </w:tcBorders>
            <w:noWrap/>
          </w:tcPr>
          <w:p w14:paraId="5842D82E" w14:textId="77777777" w:rsidR="00E5158D" w:rsidRPr="00582304" w:rsidRDefault="00E5158D" w:rsidP="008B57D8">
            <w:pPr>
              <w:spacing w:line="240" w:lineRule="auto"/>
              <w:rPr>
                <w:color w:val="000000"/>
              </w:rPr>
            </w:pPr>
            <w:r w:rsidRPr="00582304">
              <w:rPr>
                <w:rFonts w:hint="eastAsia"/>
                <w:color w:val="000000"/>
              </w:rPr>
              <w:t>16.35</w:t>
            </w:r>
          </w:p>
        </w:tc>
        <w:tc>
          <w:tcPr>
            <w:tcW w:w="992" w:type="dxa"/>
            <w:tcBorders>
              <w:top w:val="nil"/>
              <w:bottom w:val="single" w:sz="4" w:space="0" w:color="auto"/>
            </w:tcBorders>
            <w:noWrap/>
          </w:tcPr>
          <w:p w14:paraId="176C45C3" w14:textId="77777777" w:rsidR="00E5158D" w:rsidRPr="00582304" w:rsidRDefault="00E5158D" w:rsidP="008B57D8">
            <w:pPr>
              <w:spacing w:line="240" w:lineRule="auto"/>
              <w:rPr>
                <w:color w:val="000000"/>
              </w:rPr>
            </w:pPr>
            <w:r w:rsidRPr="00582304">
              <w:rPr>
                <w:rFonts w:hint="eastAsia"/>
                <w:color w:val="000000"/>
              </w:rPr>
              <w:t>16.84</w:t>
            </w:r>
          </w:p>
        </w:tc>
        <w:tc>
          <w:tcPr>
            <w:tcW w:w="990" w:type="dxa"/>
            <w:tcBorders>
              <w:top w:val="nil"/>
              <w:bottom w:val="single" w:sz="4" w:space="0" w:color="auto"/>
            </w:tcBorders>
            <w:noWrap/>
          </w:tcPr>
          <w:p w14:paraId="2FBD16A5" w14:textId="77777777" w:rsidR="00E5158D" w:rsidRPr="00582304" w:rsidRDefault="00E5158D" w:rsidP="008B57D8">
            <w:pPr>
              <w:spacing w:line="240" w:lineRule="auto"/>
              <w:rPr>
                <w:color w:val="000000"/>
              </w:rPr>
            </w:pPr>
            <w:r w:rsidRPr="00582304">
              <w:rPr>
                <w:rFonts w:hint="eastAsia"/>
                <w:color w:val="000000"/>
              </w:rPr>
              <w:t>21</w:t>
            </w:r>
          </w:p>
        </w:tc>
        <w:tc>
          <w:tcPr>
            <w:tcW w:w="1278" w:type="dxa"/>
            <w:tcBorders>
              <w:top w:val="nil"/>
              <w:bottom w:val="single" w:sz="4" w:space="0" w:color="auto"/>
            </w:tcBorders>
          </w:tcPr>
          <w:p w14:paraId="041A7264"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75754530" w14:textId="77777777" w:rsidTr="009A3B12">
        <w:trPr>
          <w:trHeight w:val="324"/>
        </w:trPr>
        <w:tc>
          <w:tcPr>
            <w:tcW w:w="566" w:type="dxa"/>
            <w:vMerge w:val="restart"/>
            <w:tcBorders>
              <w:top w:val="single" w:sz="4" w:space="0" w:color="auto"/>
            </w:tcBorders>
            <w:noWrap/>
          </w:tcPr>
          <w:p w14:paraId="5B4A5AB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E870F8C"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2E6C4B5F" w14:textId="77777777" w:rsidR="00E5158D" w:rsidRPr="00582304" w:rsidRDefault="00E5158D" w:rsidP="008B57D8">
            <w:pPr>
              <w:spacing w:line="240" w:lineRule="auto"/>
              <w:rPr>
                <w:iCs/>
                <w:szCs w:val="24"/>
              </w:rPr>
            </w:pPr>
            <w:r w:rsidRPr="00582304">
              <w:rPr>
                <w:rFonts w:hint="eastAsia"/>
                <w:color w:val="000000"/>
              </w:rPr>
              <w:t>289.19</w:t>
            </w:r>
          </w:p>
        </w:tc>
        <w:tc>
          <w:tcPr>
            <w:tcW w:w="1084" w:type="dxa"/>
            <w:tcBorders>
              <w:top w:val="single" w:sz="4" w:space="0" w:color="auto"/>
            </w:tcBorders>
            <w:noWrap/>
          </w:tcPr>
          <w:p w14:paraId="0B94495E" w14:textId="77777777" w:rsidR="00E5158D" w:rsidRPr="00582304" w:rsidRDefault="00E5158D" w:rsidP="008B57D8">
            <w:pPr>
              <w:spacing w:line="240" w:lineRule="auto"/>
              <w:rPr>
                <w:iCs/>
                <w:szCs w:val="24"/>
              </w:rPr>
            </w:pPr>
            <w:r w:rsidRPr="00582304">
              <w:rPr>
                <w:rFonts w:hint="eastAsia"/>
                <w:color w:val="000000"/>
              </w:rPr>
              <w:t>299.95</w:t>
            </w:r>
          </w:p>
        </w:tc>
        <w:tc>
          <w:tcPr>
            <w:tcW w:w="1085" w:type="dxa"/>
            <w:tcBorders>
              <w:top w:val="single" w:sz="4" w:space="0" w:color="auto"/>
            </w:tcBorders>
            <w:noWrap/>
          </w:tcPr>
          <w:p w14:paraId="52CF440F" w14:textId="77777777" w:rsidR="00E5158D" w:rsidRPr="00582304" w:rsidRDefault="00E5158D" w:rsidP="008B57D8">
            <w:pPr>
              <w:spacing w:line="240" w:lineRule="auto"/>
              <w:rPr>
                <w:iCs/>
                <w:szCs w:val="24"/>
              </w:rPr>
            </w:pPr>
            <w:r w:rsidRPr="00582304">
              <w:rPr>
                <w:rFonts w:hint="eastAsia"/>
                <w:color w:val="000000"/>
              </w:rPr>
              <w:t>-0.05</w:t>
            </w:r>
          </w:p>
        </w:tc>
        <w:tc>
          <w:tcPr>
            <w:tcW w:w="1089" w:type="dxa"/>
            <w:tcBorders>
              <w:top w:val="single" w:sz="4" w:space="0" w:color="auto"/>
            </w:tcBorders>
            <w:noWrap/>
          </w:tcPr>
          <w:p w14:paraId="7472D407" w14:textId="77777777" w:rsidR="00E5158D" w:rsidRPr="00582304" w:rsidRDefault="00E5158D" w:rsidP="008B57D8">
            <w:pPr>
              <w:spacing w:line="240" w:lineRule="auto"/>
              <w:rPr>
                <w:iCs/>
                <w:szCs w:val="24"/>
              </w:rPr>
            </w:pPr>
            <w:r w:rsidRPr="00582304">
              <w:rPr>
                <w:rFonts w:hint="eastAsia"/>
                <w:color w:val="000000"/>
              </w:rPr>
              <w:t>3.67</w:t>
            </w:r>
          </w:p>
        </w:tc>
        <w:tc>
          <w:tcPr>
            <w:tcW w:w="992" w:type="dxa"/>
            <w:tcBorders>
              <w:top w:val="single" w:sz="4" w:space="0" w:color="auto"/>
            </w:tcBorders>
            <w:noWrap/>
          </w:tcPr>
          <w:p w14:paraId="743D15EA" w14:textId="77777777" w:rsidR="00E5158D" w:rsidRPr="00582304" w:rsidRDefault="00E5158D" w:rsidP="008B57D8">
            <w:pPr>
              <w:spacing w:line="240" w:lineRule="auto"/>
              <w:rPr>
                <w:iCs/>
                <w:szCs w:val="24"/>
              </w:rPr>
            </w:pPr>
            <w:r w:rsidRPr="00582304">
              <w:rPr>
                <w:rFonts w:hint="eastAsia"/>
                <w:color w:val="000000"/>
              </w:rPr>
              <w:t>4.06</w:t>
            </w:r>
          </w:p>
        </w:tc>
        <w:tc>
          <w:tcPr>
            <w:tcW w:w="990" w:type="dxa"/>
            <w:tcBorders>
              <w:top w:val="single" w:sz="4" w:space="0" w:color="auto"/>
            </w:tcBorders>
            <w:noWrap/>
          </w:tcPr>
          <w:p w14:paraId="667E9822" w14:textId="77777777" w:rsidR="00E5158D" w:rsidRPr="00582304" w:rsidRDefault="00E5158D" w:rsidP="008B57D8">
            <w:pPr>
              <w:spacing w:line="240" w:lineRule="auto"/>
              <w:rPr>
                <w:iCs/>
                <w:szCs w:val="24"/>
              </w:rPr>
            </w:pPr>
            <w:r w:rsidRPr="00582304">
              <w:rPr>
                <w:rFonts w:hint="eastAsia"/>
                <w:color w:val="000000"/>
              </w:rPr>
              <w:t>3.67</w:t>
            </w:r>
          </w:p>
        </w:tc>
        <w:tc>
          <w:tcPr>
            <w:tcW w:w="1278" w:type="dxa"/>
            <w:tcBorders>
              <w:top w:val="single" w:sz="4" w:space="0" w:color="auto"/>
            </w:tcBorders>
          </w:tcPr>
          <w:p w14:paraId="219F405F"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0D9C4B04" w14:textId="77777777" w:rsidTr="0012249D">
        <w:trPr>
          <w:trHeight w:val="324"/>
        </w:trPr>
        <w:tc>
          <w:tcPr>
            <w:tcW w:w="566" w:type="dxa"/>
            <w:vMerge/>
          </w:tcPr>
          <w:p w14:paraId="2EEC49FC" w14:textId="77777777" w:rsidR="00E5158D" w:rsidRPr="00582304" w:rsidRDefault="00E5158D" w:rsidP="008B57D8">
            <w:pPr>
              <w:spacing w:line="240" w:lineRule="auto"/>
              <w:rPr>
                <w:iCs/>
                <w:szCs w:val="24"/>
              </w:rPr>
            </w:pPr>
          </w:p>
        </w:tc>
        <w:tc>
          <w:tcPr>
            <w:tcW w:w="1274" w:type="dxa"/>
          </w:tcPr>
          <w:p w14:paraId="39DF12A7"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DDB5CCC" w14:textId="77777777" w:rsidR="00E5158D" w:rsidRPr="00582304" w:rsidRDefault="00E5158D" w:rsidP="008B57D8">
            <w:pPr>
              <w:spacing w:line="240" w:lineRule="auto"/>
              <w:rPr>
                <w:iCs/>
                <w:szCs w:val="24"/>
              </w:rPr>
            </w:pPr>
          </w:p>
        </w:tc>
        <w:tc>
          <w:tcPr>
            <w:tcW w:w="1084" w:type="dxa"/>
            <w:noWrap/>
          </w:tcPr>
          <w:p w14:paraId="2383C691" w14:textId="77777777" w:rsidR="00E5158D" w:rsidRPr="00582304" w:rsidRDefault="00E5158D" w:rsidP="008B57D8">
            <w:pPr>
              <w:spacing w:line="240" w:lineRule="auto"/>
              <w:rPr>
                <w:iCs/>
                <w:szCs w:val="24"/>
              </w:rPr>
            </w:pPr>
            <w:r w:rsidRPr="00582304">
              <w:rPr>
                <w:rFonts w:hint="eastAsia"/>
                <w:color w:val="000000"/>
              </w:rPr>
              <w:t>298.72</w:t>
            </w:r>
          </w:p>
        </w:tc>
        <w:tc>
          <w:tcPr>
            <w:tcW w:w="1085" w:type="dxa"/>
            <w:noWrap/>
          </w:tcPr>
          <w:p w14:paraId="116574F5" w14:textId="77777777" w:rsidR="00E5158D" w:rsidRPr="00582304" w:rsidRDefault="00E5158D" w:rsidP="008B57D8">
            <w:pPr>
              <w:spacing w:line="240" w:lineRule="auto"/>
              <w:rPr>
                <w:iCs/>
                <w:szCs w:val="24"/>
              </w:rPr>
            </w:pPr>
            <w:r w:rsidRPr="00582304">
              <w:rPr>
                <w:rFonts w:hint="eastAsia"/>
                <w:color w:val="000000"/>
              </w:rPr>
              <w:t>-1.28</w:t>
            </w:r>
          </w:p>
        </w:tc>
        <w:tc>
          <w:tcPr>
            <w:tcW w:w="1089" w:type="dxa"/>
            <w:noWrap/>
          </w:tcPr>
          <w:p w14:paraId="7C448B08" w14:textId="77777777" w:rsidR="00E5158D" w:rsidRPr="00582304" w:rsidRDefault="00E5158D" w:rsidP="008B57D8">
            <w:pPr>
              <w:spacing w:line="240" w:lineRule="auto"/>
              <w:rPr>
                <w:iCs/>
                <w:szCs w:val="24"/>
              </w:rPr>
            </w:pPr>
            <w:r w:rsidRPr="00582304">
              <w:rPr>
                <w:rFonts w:hint="eastAsia"/>
                <w:color w:val="000000"/>
              </w:rPr>
              <w:t>3.32</w:t>
            </w:r>
          </w:p>
        </w:tc>
        <w:tc>
          <w:tcPr>
            <w:tcW w:w="992" w:type="dxa"/>
            <w:noWrap/>
          </w:tcPr>
          <w:p w14:paraId="6C969C4D" w14:textId="77777777" w:rsidR="00E5158D" w:rsidRPr="00582304" w:rsidRDefault="00E5158D" w:rsidP="008B57D8">
            <w:pPr>
              <w:spacing w:line="240" w:lineRule="auto"/>
              <w:rPr>
                <w:iCs/>
                <w:szCs w:val="24"/>
              </w:rPr>
            </w:pPr>
            <w:r w:rsidRPr="00582304">
              <w:rPr>
                <w:rFonts w:hint="eastAsia"/>
                <w:color w:val="000000"/>
              </w:rPr>
              <w:t>3.51</w:t>
            </w:r>
          </w:p>
        </w:tc>
        <w:tc>
          <w:tcPr>
            <w:tcW w:w="990" w:type="dxa"/>
            <w:noWrap/>
          </w:tcPr>
          <w:p w14:paraId="68F7337A" w14:textId="77777777" w:rsidR="00E5158D" w:rsidRPr="00582304" w:rsidRDefault="00E5158D" w:rsidP="008B57D8">
            <w:pPr>
              <w:spacing w:line="240" w:lineRule="auto"/>
              <w:rPr>
                <w:iCs/>
                <w:szCs w:val="24"/>
              </w:rPr>
            </w:pPr>
            <w:r w:rsidRPr="00582304">
              <w:rPr>
                <w:rFonts w:hint="eastAsia"/>
                <w:color w:val="000000"/>
              </w:rPr>
              <w:t>3.56</w:t>
            </w:r>
          </w:p>
        </w:tc>
        <w:tc>
          <w:tcPr>
            <w:tcW w:w="1278" w:type="dxa"/>
          </w:tcPr>
          <w:p w14:paraId="6E7EB2BF"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19DBC2FF" w14:textId="77777777" w:rsidTr="0012249D">
        <w:trPr>
          <w:trHeight w:val="324"/>
        </w:trPr>
        <w:tc>
          <w:tcPr>
            <w:tcW w:w="566" w:type="dxa"/>
            <w:vMerge/>
          </w:tcPr>
          <w:p w14:paraId="3FF69538" w14:textId="77777777" w:rsidR="00E5158D" w:rsidRPr="00582304" w:rsidRDefault="00E5158D" w:rsidP="008B57D8">
            <w:pPr>
              <w:spacing w:line="240" w:lineRule="auto"/>
              <w:rPr>
                <w:iCs/>
                <w:szCs w:val="24"/>
              </w:rPr>
            </w:pPr>
          </w:p>
        </w:tc>
        <w:tc>
          <w:tcPr>
            <w:tcW w:w="1274" w:type="dxa"/>
          </w:tcPr>
          <w:p w14:paraId="71C76B18"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0A646B30" w14:textId="77777777" w:rsidR="00E5158D" w:rsidRPr="00582304" w:rsidRDefault="00E5158D" w:rsidP="008B57D8">
            <w:pPr>
              <w:spacing w:line="240" w:lineRule="auto"/>
              <w:rPr>
                <w:iCs/>
                <w:szCs w:val="24"/>
              </w:rPr>
            </w:pPr>
          </w:p>
        </w:tc>
        <w:tc>
          <w:tcPr>
            <w:tcW w:w="1084" w:type="dxa"/>
            <w:noWrap/>
          </w:tcPr>
          <w:p w14:paraId="4970C077" w14:textId="77777777" w:rsidR="00E5158D" w:rsidRPr="00582304" w:rsidRDefault="00E5158D" w:rsidP="008B57D8">
            <w:pPr>
              <w:spacing w:line="240" w:lineRule="auto"/>
              <w:rPr>
                <w:iCs/>
                <w:szCs w:val="24"/>
              </w:rPr>
            </w:pPr>
            <w:r w:rsidRPr="00582304">
              <w:rPr>
                <w:rFonts w:hint="eastAsia"/>
                <w:color w:val="000000"/>
              </w:rPr>
              <w:t>298.19</w:t>
            </w:r>
          </w:p>
        </w:tc>
        <w:tc>
          <w:tcPr>
            <w:tcW w:w="1085" w:type="dxa"/>
            <w:noWrap/>
          </w:tcPr>
          <w:p w14:paraId="05947FA2" w14:textId="77777777" w:rsidR="00E5158D" w:rsidRPr="00582304" w:rsidRDefault="00E5158D" w:rsidP="008B57D8">
            <w:pPr>
              <w:spacing w:line="240" w:lineRule="auto"/>
              <w:rPr>
                <w:iCs/>
                <w:szCs w:val="24"/>
              </w:rPr>
            </w:pPr>
            <w:r w:rsidRPr="00582304">
              <w:rPr>
                <w:rFonts w:hint="eastAsia"/>
                <w:color w:val="000000"/>
              </w:rPr>
              <w:t>-1.81</w:t>
            </w:r>
          </w:p>
        </w:tc>
        <w:tc>
          <w:tcPr>
            <w:tcW w:w="1089" w:type="dxa"/>
            <w:noWrap/>
          </w:tcPr>
          <w:p w14:paraId="2CF11AA2" w14:textId="77777777" w:rsidR="00E5158D" w:rsidRPr="00582304" w:rsidRDefault="00E5158D" w:rsidP="008B57D8">
            <w:pPr>
              <w:spacing w:line="240" w:lineRule="auto"/>
              <w:rPr>
                <w:iCs/>
                <w:szCs w:val="24"/>
              </w:rPr>
            </w:pPr>
            <w:r w:rsidRPr="00582304">
              <w:rPr>
                <w:rFonts w:hint="eastAsia"/>
                <w:color w:val="000000"/>
              </w:rPr>
              <w:t>3.62</w:t>
            </w:r>
          </w:p>
        </w:tc>
        <w:tc>
          <w:tcPr>
            <w:tcW w:w="992" w:type="dxa"/>
            <w:noWrap/>
          </w:tcPr>
          <w:p w14:paraId="389775D8" w14:textId="77777777" w:rsidR="00E5158D" w:rsidRPr="00582304" w:rsidRDefault="00E5158D" w:rsidP="008B57D8">
            <w:pPr>
              <w:spacing w:line="240" w:lineRule="auto"/>
              <w:rPr>
                <w:iCs/>
                <w:szCs w:val="24"/>
              </w:rPr>
            </w:pPr>
            <w:r w:rsidRPr="00582304">
              <w:rPr>
                <w:rFonts w:hint="eastAsia"/>
                <w:color w:val="000000"/>
              </w:rPr>
              <w:t>3.74</w:t>
            </w:r>
          </w:p>
        </w:tc>
        <w:tc>
          <w:tcPr>
            <w:tcW w:w="990" w:type="dxa"/>
            <w:noWrap/>
          </w:tcPr>
          <w:p w14:paraId="2590B3C4" w14:textId="77777777" w:rsidR="00E5158D" w:rsidRPr="00582304" w:rsidRDefault="00E5158D" w:rsidP="008B57D8">
            <w:pPr>
              <w:spacing w:line="240" w:lineRule="auto"/>
              <w:rPr>
                <w:iCs/>
                <w:szCs w:val="24"/>
              </w:rPr>
            </w:pPr>
            <w:r w:rsidRPr="00582304">
              <w:rPr>
                <w:rFonts w:hint="eastAsia"/>
                <w:color w:val="000000"/>
              </w:rPr>
              <w:t>4.05</w:t>
            </w:r>
          </w:p>
        </w:tc>
        <w:tc>
          <w:tcPr>
            <w:tcW w:w="1278" w:type="dxa"/>
          </w:tcPr>
          <w:p w14:paraId="3B4D26F1"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568B2FD5" w14:textId="77777777" w:rsidTr="0012249D">
        <w:trPr>
          <w:trHeight w:val="324"/>
        </w:trPr>
        <w:tc>
          <w:tcPr>
            <w:tcW w:w="566" w:type="dxa"/>
            <w:vMerge/>
          </w:tcPr>
          <w:p w14:paraId="1ED46324" w14:textId="77777777" w:rsidR="00E5158D" w:rsidRPr="00582304" w:rsidRDefault="00E5158D" w:rsidP="008B57D8">
            <w:pPr>
              <w:spacing w:line="240" w:lineRule="auto"/>
              <w:rPr>
                <w:iCs/>
                <w:szCs w:val="24"/>
              </w:rPr>
            </w:pPr>
          </w:p>
        </w:tc>
        <w:tc>
          <w:tcPr>
            <w:tcW w:w="1274" w:type="dxa"/>
          </w:tcPr>
          <w:p w14:paraId="54EC1FE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Pr>
          <w:p w14:paraId="01903012" w14:textId="77777777" w:rsidR="00E5158D" w:rsidRPr="00582304" w:rsidRDefault="00E5158D" w:rsidP="008B57D8">
            <w:pPr>
              <w:spacing w:line="240" w:lineRule="auto"/>
              <w:rPr>
                <w:iCs/>
                <w:szCs w:val="24"/>
              </w:rPr>
            </w:pPr>
          </w:p>
        </w:tc>
        <w:tc>
          <w:tcPr>
            <w:tcW w:w="1084" w:type="dxa"/>
            <w:noWrap/>
          </w:tcPr>
          <w:p w14:paraId="1390C589" w14:textId="77777777" w:rsidR="00E5158D" w:rsidRPr="00582304" w:rsidRDefault="00E5158D" w:rsidP="008B57D8">
            <w:pPr>
              <w:spacing w:line="240" w:lineRule="auto"/>
              <w:rPr>
                <w:color w:val="000000"/>
              </w:rPr>
            </w:pPr>
            <w:r w:rsidRPr="00582304">
              <w:rPr>
                <w:rFonts w:hint="eastAsia"/>
                <w:color w:val="000000"/>
              </w:rPr>
              <w:t>324.51</w:t>
            </w:r>
          </w:p>
        </w:tc>
        <w:tc>
          <w:tcPr>
            <w:tcW w:w="1085" w:type="dxa"/>
            <w:noWrap/>
          </w:tcPr>
          <w:p w14:paraId="33F6C594" w14:textId="77777777" w:rsidR="00E5158D" w:rsidRPr="00582304" w:rsidRDefault="00E5158D" w:rsidP="008B57D8">
            <w:pPr>
              <w:spacing w:line="240" w:lineRule="auto"/>
              <w:rPr>
                <w:color w:val="000000"/>
              </w:rPr>
            </w:pPr>
            <w:r w:rsidRPr="00582304">
              <w:rPr>
                <w:rFonts w:hint="eastAsia"/>
                <w:color w:val="000000"/>
              </w:rPr>
              <w:t>24.51</w:t>
            </w:r>
          </w:p>
        </w:tc>
        <w:tc>
          <w:tcPr>
            <w:tcW w:w="1089" w:type="dxa"/>
            <w:noWrap/>
          </w:tcPr>
          <w:p w14:paraId="1D069593" w14:textId="77777777" w:rsidR="00E5158D" w:rsidRPr="00582304" w:rsidRDefault="00E5158D" w:rsidP="008B57D8">
            <w:pPr>
              <w:spacing w:line="240" w:lineRule="auto"/>
              <w:rPr>
                <w:color w:val="000000"/>
              </w:rPr>
            </w:pPr>
            <w:r w:rsidRPr="00582304">
              <w:rPr>
                <w:rFonts w:hint="eastAsia"/>
                <w:color w:val="000000"/>
              </w:rPr>
              <w:t>14.65</w:t>
            </w:r>
          </w:p>
        </w:tc>
        <w:tc>
          <w:tcPr>
            <w:tcW w:w="992" w:type="dxa"/>
            <w:noWrap/>
          </w:tcPr>
          <w:p w14:paraId="20A4D938" w14:textId="77777777" w:rsidR="00E5158D" w:rsidRPr="00582304" w:rsidRDefault="00E5158D" w:rsidP="008B57D8">
            <w:pPr>
              <w:spacing w:line="240" w:lineRule="auto"/>
              <w:rPr>
                <w:color w:val="000000"/>
              </w:rPr>
            </w:pPr>
            <w:r w:rsidRPr="00582304">
              <w:rPr>
                <w:rFonts w:hint="eastAsia"/>
                <w:color w:val="000000"/>
              </w:rPr>
              <w:t>17.23</w:t>
            </w:r>
          </w:p>
        </w:tc>
        <w:tc>
          <w:tcPr>
            <w:tcW w:w="990" w:type="dxa"/>
            <w:noWrap/>
          </w:tcPr>
          <w:p w14:paraId="6F2E0D00" w14:textId="77777777" w:rsidR="00E5158D" w:rsidRPr="00582304" w:rsidRDefault="00E5158D" w:rsidP="008B57D8">
            <w:pPr>
              <w:spacing w:line="240" w:lineRule="auto"/>
              <w:rPr>
                <w:color w:val="000000"/>
              </w:rPr>
            </w:pPr>
            <w:r w:rsidRPr="00582304">
              <w:rPr>
                <w:rFonts w:hint="eastAsia"/>
                <w:color w:val="000000"/>
              </w:rPr>
              <w:t>28.55</w:t>
            </w:r>
          </w:p>
        </w:tc>
        <w:tc>
          <w:tcPr>
            <w:tcW w:w="1278" w:type="dxa"/>
          </w:tcPr>
          <w:p w14:paraId="54B59E6A" w14:textId="77777777" w:rsidR="00E5158D" w:rsidRPr="00582304" w:rsidRDefault="00E5158D" w:rsidP="008B57D8">
            <w:pPr>
              <w:spacing w:line="240" w:lineRule="auto"/>
              <w:rPr>
                <w:color w:val="000000"/>
              </w:rPr>
            </w:pPr>
            <w:r w:rsidRPr="00582304">
              <w:rPr>
                <w:rFonts w:hint="eastAsia"/>
                <w:color w:val="000000"/>
              </w:rPr>
              <w:t>0.94</w:t>
            </w:r>
          </w:p>
        </w:tc>
      </w:tr>
    </w:tbl>
    <w:p w14:paraId="34B6EABA" w14:textId="77777777" w:rsidR="00E5158D" w:rsidRDefault="00E5158D" w:rsidP="00E5158D">
      <w:pPr>
        <w:jc w:val="both"/>
        <w:rPr>
          <w:szCs w:val="24"/>
        </w:rPr>
      </w:pPr>
    </w:p>
    <w:p w14:paraId="6857AE12" w14:textId="77777777" w:rsidR="00E5158D" w:rsidRDefault="00E5158D" w:rsidP="00E5158D">
      <w:pPr>
        <w:widowControl/>
        <w:spacing w:line="240" w:lineRule="auto"/>
        <w:rPr>
          <w:szCs w:val="24"/>
        </w:rPr>
      </w:pPr>
      <w:r>
        <w:rPr>
          <w:szCs w:val="24"/>
        </w:rPr>
        <w:br w:type="page"/>
      </w:r>
    </w:p>
    <w:p w14:paraId="06BDD3D7" w14:textId="2E244DBA" w:rsidR="00E5158D" w:rsidRPr="00582304" w:rsidRDefault="00E5158D" w:rsidP="00E5158D">
      <w:pPr>
        <w:pStyle w:val="af1"/>
        <w:spacing w:line="240" w:lineRule="auto"/>
        <w:ind w:leftChars="-177" w:left="-425" w:rightChars="-201" w:right="-482"/>
        <w:jc w:val="both"/>
        <w:rPr>
          <w:szCs w:val="24"/>
        </w:rPr>
      </w:pPr>
      <w:bookmarkStart w:id="293" w:name="_Toc163389722"/>
      <w:bookmarkStart w:id="294" w:name="_Toc163389939"/>
      <w:r>
        <w:lastRenderedPageBreak/>
        <w:t xml:space="preserve">Table </w:t>
      </w:r>
      <w:fldSimple w:instr=" STYLEREF 1 \s ">
        <w:r w:rsidR="009D47CB">
          <w:rPr>
            <w:noProof/>
          </w:rPr>
          <w:t>4</w:t>
        </w:r>
      </w:fldSimple>
      <w:r>
        <w:t>.</w:t>
      </w:r>
      <w:fldSimple w:instr=" SEQ Table \* ARABIC \s 1 ">
        <w:r w:rsidR="009D47CB">
          <w:rPr>
            <w:noProof/>
          </w:rPr>
          <w:t>6</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兩群落皆為均勻模型之情況下的估計結果。</w:t>
      </w:r>
      <w:bookmarkEnd w:id="293"/>
      <w:bookmarkEnd w:id="29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4956993C" w14:textId="77777777" w:rsidTr="009A3B12">
        <w:trPr>
          <w:cnfStyle w:val="100000000000" w:firstRow="1" w:lastRow="0" w:firstColumn="0" w:lastColumn="0" w:oddVBand="0" w:evenVBand="0" w:oddHBand="0" w:evenHBand="0" w:firstRowFirstColumn="0" w:firstRowLastColumn="0" w:lastRowFirstColumn="0" w:lastRowLastColumn="0"/>
          <w:trHeight w:val="324"/>
        </w:trPr>
        <w:tc>
          <w:tcPr>
            <w:tcW w:w="566" w:type="dxa"/>
            <w:noWrap/>
          </w:tcPr>
          <w:p w14:paraId="3B7496C7" w14:textId="77777777" w:rsidR="00E5158D" w:rsidRPr="00582304" w:rsidRDefault="00E5158D" w:rsidP="008B57D8">
            <w:pPr>
              <w:spacing w:line="240" w:lineRule="auto"/>
              <w:jc w:val="left"/>
              <w:rPr>
                <w:iCs/>
                <w:szCs w:val="24"/>
              </w:rPr>
            </w:pPr>
            <w:r w:rsidRPr="00582304">
              <w:rPr>
                <w:iCs/>
                <w:szCs w:val="24"/>
              </w:rPr>
              <w:t>q</w:t>
            </w:r>
          </w:p>
        </w:tc>
        <w:tc>
          <w:tcPr>
            <w:tcW w:w="1274" w:type="dxa"/>
          </w:tcPr>
          <w:p w14:paraId="02C92890" w14:textId="77777777" w:rsidR="00E5158D" w:rsidRPr="00582304" w:rsidRDefault="00E5158D" w:rsidP="008B57D8">
            <w:pPr>
              <w:spacing w:line="240" w:lineRule="auto"/>
              <w:rPr>
                <w:iCs/>
                <w:szCs w:val="24"/>
              </w:rPr>
            </w:pPr>
            <w:r w:rsidRPr="00582304">
              <w:rPr>
                <w:iCs/>
                <w:szCs w:val="24"/>
              </w:rPr>
              <w:t>Estimator</w:t>
            </w:r>
          </w:p>
        </w:tc>
        <w:tc>
          <w:tcPr>
            <w:tcW w:w="997" w:type="dxa"/>
            <w:noWrap/>
          </w:tcPr>
          <w:p w14:paraId="7A25CEBC" w14:textId="77777777" w:rsidR="00E5158D" w:rsidRPr="00582304" w:rsidRDefault="00E5158D"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tcPr>
          <w:p w14:paraId="17790BDF" w14:textId="77777777" w:rsidR="00E5158D" w:rsidRPr="00582304" w:rsidRDefault="00E5158D"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iCs/>
                <w:szCs w:val="24"/>
              </w:rPr>
              <w:t>Estimate</w:t>
            </w:r>
          </w:p>
        </w:tc>
        <w:tc>
          <w:tcPr>
            <w:tcW w:w="1085" w:type="dxa"/>
            <w:noWrap/>
          </w:tcPr>
          <w:p w14:paraId="19C92116" w14:textId="77777777" w:rsidR="00E5158D" w:rsidRPr="00582304" w:rsidRDefault="00E5158D" w:rsidP="008B57D8">
            <w:pPr>
              <w:spacing w:line="240" w:lineRule="auto"/>
              <w:rPr>
                <w:iCs/>
                <w:szCs w:val="24"/>
              </w:rPr>
            </w:pPr>
            <w:r w:rsidRPr="00582304">
              <w:rPr>
                <w:rFonts w:hint="eastAsia"/>
                <w:iCs/>
                <w:szCs w:val="24"/>
              </w:rPr>
              <w:t>Bias</w:t>
            </w:r>
          </w:p>
        </w:tc>
        <w:tc>
          <w:tcPr>
            <w:tcW w:w="1089" w:type="dxa"/>
            <w:noWrap/>
          </w:tcPr>
          <w:p w14:paraId="54070FE0" w14:textId="77777777" w:rsidR="00E5158D" w:rsidRPr="00582304" w:rsidRDefault="00E5158D"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tcPr>
          <w:p w14:paraId="2DF8D7C6" w14:textId="77777777" w:rsidR="00E5158D" w:rsidRPr="00582304" w:rsidRDefault="00E5158D"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tcPr>
          <w:p w14:paraId="3E7A80C6" w14:textId="77777777" w:rsidR="00E5158D" w:rsidRPr="00582304" w:rsidRDefault="00E5158D" w:rsidP="008B57D8">
            <w:pPr>
              <w:spacing w:line="240" w:lineRule="auto"/>
              <w:rPr>
                <w:iCs/>
                <w:szCs w:val="24"/>
              </w:rPr>
            </w:pPr>
            <w:r w:rsidRPr="00582304">
              <w:rPr>
                <w:rFonts w:hint="eastAsia"/>
                <w:iCs/>
                <w:szCs w:val="24"/>
              </w:rPr>
              <w:t>RMSE</w:t>
            </w:r>
          </w:p>
        </w:tc>
        <w:tc>
          <w:tcPr>
            <w:tcW w:w="1278" w:type="dxa"/>
          </w:tcPr>
          <w:p w14:paraId="7CAB0E75" w14:textId="77777777" w:rsidR="00E5158D" w:rsidRPr="00582304" w:rsidRDefault="00E5158D"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625B6993" w14:textId="77777777" w:rsidTr="009A3B12">
        <w:trPr>
          <w:trHeight w:val="324"/>
        </w:trPr>
        <w:tc>
          <w:tcPr>
            <w:tcW w:w="566" w:type="dxa"/>
            <w:vMerge w:val="restart"/>
            <w:tcBorders>
              <w:top w:val="double" w:sz="4" w:space="0" w:color="auto"/>
              <w:bottom w:val="nil"/>
            </w:tcBorders>
            <w:noWrap/>
            <w:hideMark/>
          </w:tcPr>
          <w:p w14:paraId="1A418105"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5DFF57B5"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7D4B21E" w14:textId="77777777" w:rsidR="00E5158D" w:rsidRPr="00582304" w:rsidRDefault="00E5158D" w:rsidP="008B57D8">
            <w:pPr>
              <w:spacing w:line="240" w:lineRule="auto"/>
              <w:rPr>
                <w:iCs/>
                <w:szCs w:val="24"/>
              </w:rPr>
            </w:pPr>
            <w:r w:rsidRPr="00582304">
              <w:rPr>
                <w:rFonts w:hint="eastAsia"/>
                <w:color w:val="000000"/>
              </w:rPr>
              <w:t>127.72</w:t>
            </w:r>
          </w:p>
        </w:tc>
        <w:tc>
          <w:tcPr>
            <w:tcW w:w="1084" w:type="dxa"/>
            <w:tcBorders>
              <w:top w:val="double" w:sz="4" w:space="0" w:color="auto"/>
              <w:bottom w:val="nil"/>
            </w:tcBorders>
            <w:noWrap/>
          </w:tcPr>
          <w:p w14:paraId="25C1E9F0" w14:textId="77777777" w:rsidR="00E5158D" w:rsidRPr="00582304" w:rsidRDefault="00E5158D" w:rsidP="008B57D8">
            <w:pPr>
              <w:spacing w:line="240" w:lineRule="auto"/>
              <w:rPr>
                <w:iCs/>
                <w:szCs w:val="24"/>
              </w:rPr>
            </w:pPr>
            <w:r w:rsidRPr="00582304">
              <w:rPr>
                <w:rFonts w:hint="eastAsia"/>
                <w:color w:val="000000"/>
              </w:rPr>
              <w:t>306.03</w:t>
            </w:r>
          </w:p>
        </w:tc>
        <w:tc>
          <w:tcPr>
            <w:tcW w:w="1085" w:type="dxa"/>
            <w:tcBorders>
              <w:top w:val="double" w:sz="4" w:space="0" w:color="auto"/>
              <w:bottom w:val="nil"/>
            </w:tcBorders>
            <w:noWrap/>
          </w:tcPr>
          <w:p w14:paraId="1B386924" w14:textId="77777777" w:rsidR="00E5158D" w:rsidRPr="00582304" w:rsidRDefault="00E5158D" w:rsidP="008B57D8">
            <w:pPr>
              <w:spacing w:line="240" w:lineRule="auto"/>
              <w:rPr>
                <w:iCs/>
                <w:szCs w:val="24"/>
              </w:rPr>
            </w:pPr>
            <w:r w:rsidRPr="00582304">
              <w:rPr>
                <w:rFonts w:hint="eastAsia"/>
                <w:color w:val="000000"/>
              </w:rPr>
              <w:t>6.03</w:t>
            </w:r>
          </w:p>
        </w:tc>
        <w:tc>
          <w:tcPr>
            <w:tcW w:w="1089" w:type="dxa"/>
            <w:tcBorders>
              <w:top w:val="double" w:sz="4" w:space="0" w:color="auto"/>
              <w:bottom w:val="nil"/>
            </w:tcBorders>
            <w:noWrap/>
          </w:tcPr>
          <w:p w14:paraId="5E265275" w14:textId="77777777" w:rsidR="00E5158D" w:rsidRPr="00582304" w:rsidRDefault="00E5158D" w:rsidP="008B57D8">
            <w:pPr>
              <w:spacing w:line="240" w:lineRule="auto"/>
              <w:rPr>
                <w:iCs/>
                <w:szCs w:val="24"/>
              </w:rPr>
            </w:pPr>
            <w:r w:rsidRPr="00582304">
              <w:rPr>
                <w:rFonts w:hint="eastAsia"/>
                <w:color w:val="000000"/>
              </w:rPr>
              <w:t>44.38</w:t>
            </w:r>
          </w:p>
        </w:tc>
        <w:tc>
          <w:tcPr>
            <w:tcW w:w="992" w:type="dxa"/>
            <w:tcBorders>
              <w:top w:val="double" w:sz="4" w:space="0" w:color="auto"/>
              <w:bottom w:val="nil"/>
            </w:tcBorders>
            <w:noWrap/>
          </w:tcPr>
          <w:p w14:paraId="7F363E2C" w14:textId="77777777" w:rsidR="00E5158D" w:rsidRPr="00582304" w:rsidRDefault="00E5158D" w:rsidP="008B57D8">
            <w:pPr>
              <w:spacing w:line="240" w:lineRule="auto"/>
              <w:rPr>
                <w:iCs/>
                <w:szCs w:val="24"/>
              </w:rPr>
            </w:pPr>
            <w:r w:rsidRPr="00582304">
              <w:rPr>
                <w:rFonts w:hint="eastAsia"/>
                <w:color w:val="000000"/>
              </w:rPr>
              <w:t>44.69</w:t>
            </w:r>
          </w:p>
        </w:tc>
        <w:tc>
          <w:tcPr>
            <w:tcW w:w="990" w:type="dxa"/>
            <w:tcBorders>
              <w:top w:val="double" w:sz="4" w:space="0" w:color="auto"/>
              <w:bottom w:val="nil"/>
            </w:tcBorders>
            <w:noWrap/>
          </w:tcPr>
          <w:p w14:paraId="5EFC1EDC" w14:textId="77777777" w:rsidR="00E5158D" w:rsidRPr="00582304" w:rsidRDefault="00E5158D" w:rsidP="008B57D8">
            <w:pPr>
              <w:spacing w:line="240" w:lineRule="auto"/>
              <w:rPr>
                <w:iCs/>
                <w:szCs w:val="24"/>
              </w:rPr>
            </w:pPr>
            <w:r w:rsidRPr="00582304">
              <w:rPr>
                <w:rFonts w:hint="eastAsia"/>
                <w:color w:val="000000"/>
              </w:rPr>
              <w:t>44.77</w:t>
            </w:r>
          </w:p>
        </w:tc>
        <w:tc>
          <w:tcPr>
            <w:tcW w:w="1278" w:type="dxa"/>
            <w:tcBorders>
              <w:top w:val="double" w:sz="4" w:space="0" w:color="auto"/>
              <w:bottom w:val="nil"/>
            </w:tcBorders>
          </w:tcPr>
          <w:p w14:paraId="0938C7F3" w14:textId="77777777" w:rsidR="00E5158D" w:rsidRPr="00582304" w:rsidRDefault="00E5158D" w:rsidP="008B57D8">
            <w:pPr>
              <w:spacing w:line="240" w:lineRule="auto"/>
              <w:rPr>
                <w:iCs/>
                <w:szCs w:val="24"/>
              </w:rPr>
            </w:pPr>
            <w:r w:rsidRPr="00582304">
              <w:rPr>
                <w:rFonts w:hint="eastAsia"/>
                <w:color w:val="000000"/>
              </w:rPr>
              <w:t>0.95</w:t>
            </w:r>
          </w:p>
        </w:tc>
      </w:tr>
      <w:tr w:rsidR="00E5158D" w:rsidRPr="00582304" w14:paraId="515D4810" w14:textId="77777777" w:rsidTr="009A3B12">
        <w:trPr>
          <w:trHeight w:val="324"/>
        </w:trPr>
        <w:tc>
          <w:tcPr>
            <w:tcW w:w="566" w:type="dxa"/>
            <w:vMerge/>
            <w:tcBorders>
              <w:top w:val="nil"/>
              <w:bottom w:val="nil"/>
            </w:tcBorders>
            <w:hideMark/>
          </w:tcPr>
          <w:p w14:paraId="67EE245C" w14:textId="77777777" w:rsidR="00E5158D" w:rsidRPr="00582304" w:rsidRDefault="00E5158D" w:rsidP="008B57D8">
            <w:pPr>
              <w:spacing w:line="240" w:lineRule="auto"/>
              <w:rPr>
                <w:iCs/>
                <w:szCs w:val="24"/>
              </w:rPr>
            </w:pPr>
          </w:p>
        </w:tc>
        <w:tc>
          <w:tcPr>
            <w:tcW w:w="1274" w:type="dxa"/>
            <w:tcBorders>
              <w:top w:val="nil"/>
              <w:bottom w:val="nil"/>
            </w:tcBorders>
          </w:tcPr>
          <w:p w14:paraId="35F5D635"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327819A" w14:textId="77777777" w:rsidR="00E5158D" w:rsidRPr="00582304" w:rsidRDefault="00E5158D" w:rsidP="008B57D8">
            <w:pPr>
              <w:spacing w:line="240" w:lineRule="auto"/>
              <w:rPr>
                <w:iCs/>
                <w:szCs w:val="24"/>
              </w:rPr>
            </w:pPr>
          </w:p>
        </w:tc>
        <w:tc>
          <w:tcPr>
            <w:tcW w:w="1084" w:type="dxa"/>
            <w:tcBorders>
              <w:top w:val="nil"/>
              <w:bottom w:val="nil"/>
            </w:tcBorders>
            <w:noWrap/>
          </w:tcPr>
          <w:p w14:paraId="0DA3BC54" w14:textId="77777777" w:rsidR="00E5158D" w:rsidRPr="00582304" w:rsidRDefault="00E5158D" w:rsidP="008B57D8">
            <w:pPr>
              <w:spacing w:line="240" w:lineRule="auto"/>
              <w:rPr>
                <w:iCs/>
                <w:szCs w:val="24"/>
              </w:rPr>
            </w:pPr>
            <w:r w:rsidRPr="00582304">
              <w:rPr>
                <w:rFonts w:hint="eastAsia"/>
                <w:color w:val="000000"/>
              </w:rPr>
              <w:t>310.52</w:t>
            </w:r>
          </w:p>
        </w:tc>
        <w:tc>
          <w:tcPr>
            <w:tcW w:w="1085" w:type="dxa"/>
            <w:tcBorders>
              <w:top w:val="nil"/>
              <w:bottom w:val="nil"/>
            </w:tcBorders>
            <w:noWrap/>
          </w:tcPr>
          <w:p w14:paraId="5D7C8BA6" w14:textId="77777777" w:rsidR="00E5158D" w:rsidRPr="00582304" w:rsidRDefault="00E5158D" w:rsidP="008B57D8">
            <w:pPr>
              <w:spacing w:line="240" w:lineRule="auto"/>
              <w:rPr>
                <w:iCs/>
                <w:szCs w:val="24"/>
              </w:rPr>
            </w:pPr>
            <w:r w:rsidRPr="00582304">
              <w:rPr>
                <w:rFonts w:hint="eastAsia"/>
                <w:color w:val="000000"/>
              </w:rPr>
              <w:t>10.52</w:t>
            </w:r>
          </w:p>
        </w:tc>
        <w:tc>
          <w:tcPr>
            <w:tcW w:w="1089" w:type="dxa"/>
            <w:tcBorders>
              <w:top w:val="nil"/>
              <w:bottom w:val="nil"/>
            </w:tcBorders>
            <w:noWrap/>
          </w:tcPr>
          <w:p w14:paraId="0E0654CC" w14:textId="77777777" w:rsidR="00E5158D" w:rsidRPr="00582304" w:rsidRDefault="00E5158D" w:rsidP="008B57D8">
            <w:pPr>
              <w:spacing w:line="240" w:lineRule="auto"/>
              <w:rPr>
                <w:iCs/>
                <w:szCs w:val="24"/>
              </w:rPr>
            </w:pPr>
            <w:r w:rsidRPr="00582304">
              <w:rPr>
                <w:rFonts w:hint="eastAsia"/>
                <w:color w:val="000000"/>
              </w:rPr>
              <w:t>52.3</w:t>
            </w:r>
          </w:p>
        </w:tc>
        <w:tc>
          <w:tcPr>
            <w:tcW w:w="992" w:type="dxa"/>
            <w:tcBorders>
              <w:top w:val="nil"/>
              <w:bottom w:val="nil"/>
            </w:tcBorders>
            <w:noWrap/>
          </w:tcPr>
          <w:p w14:paraId="23EFC265" w14:textId="77777777" w:rsidR="00E5158D" w:rsidRPr="00582304" w:rsidRDefault="00E5158D" w:rsidP="008B57D8">
            <w:pPr>
              <w:spacing w:line="240" w:lineRule="auto"/>
              <w:rPr>
                <w:iCs/>
                <w:szCs w:val="24"/>
              </w:rPr>
            </w:pPr>
            <w:r w:rsidRPr="00582304">
              <w:rPr>
                <w:rFonts w:hint="eastAsia"/>
                <w:color w:val="000000"/>
              </w:rPr>
              <w:t>43.21</w:t>
            </w:r>
          </w:p>
        </w:tc>
        <w:tc>
          <w:tcPr>
            <w:tcW w:w="990" w:type="dxa"/>
            <w:tcBorders>
              <w:top w:val="nil"/>
              <w:bottom w:val="nil"/>
            </w:tcBorders>
            <w:noWrap/>
          </w:tcPr>
          <w:p w14:paraId="40015D94" w14:textId="77777777" w:rsidR="00E5158D" w:rsidRPr="00582304" w:rsidRDefault="00E5158D" w:rsidP="008B57D8">
            <w:pPr>
              <w:spacing w:line="240" w:lineRule="auto"/>
              <w:rPr>
                <w:iCs/>
                <w:szCs w:val="24"/>
              </w:rPr>
            </w:pPr>
            <w:r w:rsidRPr="00582304">
              <w:rPr>
                <w:rFonts w:hint="eastAsia"/>
                <w:color w:val="000000"/>
              </w:rPr>
              <w:t>53.32</w:t>
            </w:r>
          </w:p>
        </w:tc>
        <w:tc>
          <w:tcPr>
            <w:tcW w:w="1278" w:type="dxa"/>
            <w:tcBorders>
              <w:top w:val="nil"/>
              <w:bottom w:val="nil"/>
            </w:tcBorders>
          </w:tcPr>
          <w:p w14:paraId="0F6FDC26" w14:textId="77777777" w:rsidR="00E5158D" w:rsidRPr="00582304" w:rsidRDefault="00E5158D" w:rsidP="008B57D8">
            <w:pPr>
              <w:spacing w:line="240" w:lineRule="auto"/>
              <w:rPr>
                <w:iCs/>
                <w:szCs w:val="24"/>
              </w:rPr>
            </w:pPr>
            <w:r w:rsidRPr="00582304">
              <w:rPr>
                <w:rFonts w:hint="eastAsia"/>
                <w:color w:val="000000"/>
              </w:rPr>
              <w:t>0.91</w:t>
            </w:r>
          </w:p>
        </w:tc>
      </w:tr>
      <w:tr w:rsidR="00E5158D" w:rsidRPr="00582304" w14:paraId="5F95A40B" w14:textId="77777777" w:rsidTr="009A3B12">
        <w:trPr>
          <w:trHeight w:val="324"/>
        </w:trPr>
        <w:tc>
          <w:tcPr>
            <w:tcW w:w="566" w:type="dxa"/>
            <w:vMerge/>
            <w:tcBorders>
              <w:top w:val="nil"/>
              <w:bottom w:val="nil"/>
            </w:tcBorders>
            <w:hideMark/>
          </w:tcPr>
          <w:p w14:paraId="02A278BD" w14:textId="77777777" w:rsidR="00E5158D" w:rsidRPr="00582304" w:rsidRDefault="00E5158D" w:rsidP="008B57D8">
            <w:pPr>
              <w:spacing w:line="240" w:lineRule="auto"/>
              <w:rPr>
                <w:iCs/>
                <w:szCs w:val="24"/>
              </w:rPr>
            </w:pPr>
          </w:p>
        </w:tc>
        <w:tc>
          <w:tcPr>
            <w:tcW w:w="1274" w:type="dxa"/>
            <w:tcBorders>
              <w:top w:val="nil"/>
              <w:bottom w:val="nil"/>
            </w:tcBorders>
          </w:tcPr>
          <w:p w14:paraId="2DFEA5DB"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1D2D8912" w14:textId="77777777" w:rsidR="00E5158D" w:rsidRPr="00582304" w:rsidRDefault="00E5158D" w:rsidP="008B57D8">
            <w:pPr>
              <w:spacing w:line="240" w:lineRule="auto"/>
              <w:rPr>
                <w:iCs/>
                <w:szCs w:val="24"/>
              </w:rPr>
            </w:pPr>
          </w:p>
        </w:tc>
        <w:tc>
          <w:tcPr>
            <w:tcW w:w="1084" w:type="dxa"/>
            <w:tcBorders>
              <w:top w:val="nil"/>
              <w:bottom w:val="nil"/>
            </w:tcBorders>
            <w:noWrap/>
          </w:tcPr>
          <w:p w14:paraId="76F03F18" w14:textId="77777777" w:rsidR="00E5158D" w:rsidRPr="00582304" w:rsidRDefault="00E5158D" w:rsidP="008B57D8">
            <w:pPr>
              <w:spacing w:line="240" w:lineRule="auto"/>
              <w:rPr>
                <w:iCs/>
                <w:szCs w:val="24"/>
              </w:rPr>
            </w:pPr>
            <w:r w:rsidRPr="00582304">
              <w:rPr>
                <w:rFonts w:hint="eastAsia"/>
                <w:color w:val="000000"/>
              </w:rPr>
              <w:t>215.98</w:t>
            </w:r>
          </w:p>
        </w:tc>
        <w:tc>
          <w:tcPr>
            <w:tcW w:w="1085" w:type="dxa"/>
            <w:tcBorders>
              <w:top w:val="nil"/>
              <w:bottom w:val="nil"/>
            </w:tcBorders>
            <w:noWrap/>
          </w:tcPr>
          <w:p w14:paraId="79B16776" w14:textId="77777777" w:rsidR="00E5158D" w:rsidRPr="00582304" w:rsidRDefault="00E5158D" w:rsidP="008B57D8">
            <w:pPr>
              <w:spacing w:line="240" w:lineRule="auto"/>
              <w:rPr>
                <w:iCs/>
                <w:szCs w:val="24"/>
              </w:rPr>
            </w:pPr>
            <w:r w:rsidRPr="00582304">
              <w:rPr>
                <w:rFonts w:hint="eastAsia"/>
                <w:color w:val="000000"/>
              </w:rPr>
              <w:t>-84.02</w:t>
            </w:r>
          </w:p>
        </w:tc>
        <w:tc>
          <w:tcPr>
            <w:tcW w:w="1089" w:type="dxa"/>
            <w:tcBorders>
              <w:top w:val="nil"/>
              <w:bottom w:val="nil"/>
            </w:tcBorders>
            <w:noWrap/>
          </w:tcPr>
          <w:p w14:paraId="25DB21DD" w14:textId="77777777" w:rsidR="00E5158D" w:rsidRPr="00582304" w:rsidRDefault="00E5158D" w:rsidP="008B57D8">
            <w:pPr>
              <w:spacing w:line="240" w:lineRule="auto"/>
              <w:rPr>
                <w:iCs/>
                <w:szCs w:val="24"/>
              </w:rPr>
            </w:pPr>
            <w:r w:rsidRPr="00582304">
              <w:rPr>
                <w:rFonts w:hint="eastAsia"/>
                <w:color w:val="000000"/>
              </w:rPr>
              <w:t>23.97</w:t>
            </w:r>
          </w:p>
        </w:tc>
        <w:tc>
          <w:tcPr>
            <w:tcW w:w="992" w:type="dxa"/>
            <w:tcBorders>
              <w:top w:val="nil"/>
              <w:bottom w:val="nil"/>
            </w:tcBorders>
            <w:noWrap/>
          </w:tcPr>
          <w:p w14:paraId="62AEE8D6" w14:textId="77777777" w:rsidR="00E5158D" w:rsidRPr="00582304" w:rsidRDefault="00E5158D" w:rsidP="008B57D8">
            <w:pPr>
              <w:spacing w:line="240" w:lineRule="auto"/>
              <w:rPr>
                <w:iCs/>
                <w:szCs w:val="24"/>
              </w:rPr>
            </w:pPr>
            <w:r w:rsidRPr="00582304">
              <w:rPr>
                <w:rFonts w:hint="eastAsia"/>
                <w:color w:val="000000"/>
              </w:rPr>
              <w:t>19.41</w:t>
            </w:r>
          </w:p>
        </w:tc>
        <w:tc>
          <w:tcPr>
            <w:tcW w:w="990" w:type="dxa"/>
            <w:tcBorders>
              <w:top w:val="nil"/>
              <w:bottom w:val="nil"/>
            </w:tcBorders>
            <w:noWrap/>
          </w:tcPr>
          <w:p w14:paraId="6B273381" w14:textId="77777777" w:rsidR="00E5158D" w:rsidRPr="00582304" w:rsidRDefault="00E5158D" w:rsidP="008B57D8">
            <w:pPr>
              <w:spacing w:line="240" w:lineRule="auto"/>
              <w:rPr>
                <w:iCs/>
                <w:szCs w:val="24"/>
              </w:rPr>
            </w:pPr>
            <w:r w:rsidRPr="00582304">
              <w:rPr>
                <w:rFonts w:hint="eastAsia"/>
                <w:color w:val="000000"/>
              </w:rPr>
              <w:t>87.37</w:t>
            </w:r>
          </w:p>
        </w:tc>
        <w:tc>
          <w:tcPr>
            <w:tcW w:w="1278" w:type="dxa"/>
            <w:tcBorders>
              <w:top w:val="nil"/>
              <w:bottom w:val="nil"/>
            </w:tcBorders>
          </w:tcPr>
          <w:p w14:paraId="59EFCCEE" w14:textId="77777777" w:rsidR="00E5158D" w:rsidRPr="00582304" w:rsidRDefault="00E5158D" w:rsidP="008B57D8">
            <w:pPr>
              <w:spacing w:line="240" w:lineRule="auto"/>
              <w:rPr>
                <w:iCs/>
                <w:szCs w:val="24"/>
              </w:rPr>
            </w:pPr>
            <w:r w:rsidRPr="00582304">
              <w:rPr>
                <w:rFonts w:hint="eastAsia"/>
                <w:color w:val="000000"/>
              </w:rPr>
              <w:t>0.87</w:t>
            </w:r>
          </w:p>
        </w:tc>
      </w:tr>
      <w:tr w:rsidR="00E5158D" w:rsidRPr="00582304" w14:paraId="377A46F1" w14:textId="77777777" w:rsidTr="009A3B12">
        <w:trPr>
          <w:trHeight w:val="324"/>
        </w:trPr>
        <w:tc>
          <w:tcPr>
            <w:tcW w:w="566" w:type="dxa"/>
            <w:vMerge/>
            <w:tcBorders>
              <w:top w:val="nil"/>
              <w:bottom w:val="single" w:sz="4" w:space="0" w:color="auto"/>
            </w:tcBorders>
          </w:tcPr>
          <w:p w14:paraId="0AC3352F"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7DDBF0DC"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79B42F3D"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085392A" w14:textId="77777777" w:rsidR="00E5158D" w:rsidRPr="00582304" w:rsidRDefault="00E5158D" w:rsidP="008B57D8">
            <w:pPr>
              <w:spacing w:line="240" w:lineRule="auto"/>
              <w:rPr>
                <w:color w:val="000000"/>
              </w:rPr>
            </w:pPr>
            <w:r w:rsidRPr="00582304">
              <w:rPr>
                <w:rFonts w:hint="eastAsia"/>
                <w:color w:val="000000"/>
              </w:rPr>
              <w:t>246.21</w:t>
            </w:r>
          </w:p>
        </w:tc>
        <w:tc>
          <w:tcPr>
            <w:tcW w:w="1085" w:type="dxa"/>
            <w:tcBorders>
              <w:top w:val="nil"/>
              <w:bottom w:val="single" w:sz="4" w:space="0" w:color="auto"/>
            </w:tcBorders>
            <w:noWrap/>
          </w:tcPr>
          <w:p w14:paraId="61EEB96D" w14:textId="77777777" w:rsidR="00E5158D" w:rsidRPr="00582304" w:rsidRDefault="00E5158D" w:rsidP="008B57D8">
            <w:pPr>
              <w:spacing w:line="240" w:lineRule="auto"/>
              <w:rPr>
                <w:color w:val="000000"/>
              </w:rPr>
            </w:pPr>
            <w:r w:rsidRPr="00582304">
              <w:rPr>
                <w:rFonts w:hint="eastAsia"/>
                <w:color w:val="000000"/>
              </w:rPr>
              <w:t>-53.79</w:t>
            </w:r>
          </w:p>
        </w:tc>
        <w:tc>
          <w:tcPr>
            <w:tcW w:w="1089" w:type="dxa"/>
            <w:tcBorders>
              <w:top w:val="nil"/>
              <w:bottom w:val="single" w:sz="4" w:space="0" w:color="auto"/>
            </w:tcBorders>
            <w:noWrap/>
          </w:tcPr>
          <w:p w14:paraId="1E4C7B24" w14:textId="77777777" w:rsidR="00E5158D" w:rsidRPr="00582304" w:rsidRDefault="00E5158D" w:rsidP="008B57D8">
            <w:pPr>
              <w:spacing w:line="240" w:lineRule="auto"/>
              <w:rPr>
                <w:color w:val="000000"/>
              </w:rPr>
            </w:pPr>
            <w:r w:rsidRPr="00582304">
              <w:rPr>
                <w:rFonts w:hint="eastAsia"/>
                <w:color w:val="000000"/>
              </w:rPr>
              <w:t>46.24</w:t>
            </w:r>
          </w:p>
        </w:tc>
        <w:tc>
          <w:tcPr>
            <w:tcW w:w="992" w:type="dxa"/>
            <w:tcBorders>
              <w:top w:val="nil"/>
              <w:bottom w:val="single" w:sz="4" w:space="0" w:color="auto"/>
            </w:tcBorders>
            <w:noWrap/>
          </w:tcPr>
          <w:p w14:paraId="771CE72C" w14:textId="77777777" w:rsidR="00E5158D" w:rsidRPr="00582304" w:rsidRDefault="00E5158D" w:rsidP="008B57D8">
            <w:pPr>
              <w:spacing w:line="240" w:lineRule="auto"/>
              <w:rPr>
                <w:color w:val="000000"/>
              </w:rPr>
            </w:pPr>
            <w:r w:rsidRPr="00582304">
              <w:rPr>
                <w:rFonts w:hint="eastAsia"/>
                <w:color w:val="000000"/>
              </w:rPr>
              <w:t>38.37</w:t>
            </w:r>
          </w:p>
        </w:tc>
        <w:tc>
          <w:tcPr>
            <w:tcW w:w="990" w:type="dxa"/>
            <w:tcBorders>
              <w:top w:val="nil"/>
              <w:bottom w:val="single" w:sz="4" w:space="0" w:color="auto"/>
            </w:tcBorders>
            <w:noWrap/>
          </w:tcPr>
          <w:p w14:paraId="2ADD6DAF" w14:textId="77777777" w:rsidR="00E5158D" w:rsidRPr="00582304" w:rsidRDefault="00E5158D" w:rsidP="008B57D8">
            <w:pPr>
              <w:spacing w:line="240" w:lineRule="auto"/>
              <w:rPr>
                <w:color w:val="000000"/>
              </w:rPr>
            </w:pPr>
            <w:r w:rsidRPr="00582304">
              <w:rPr>
                <w:rFonts w:hint="eastAsia"/>
                <w:color w:val="000000"/>
              </w:rPr>
              <w:t>70.92</w:t>
            </w:r>
          </w:p>
        </w:tc>
        <w:tc>
          <w:tcPr>
            <w:tcW w:w="1278" w:type="dxa"/>
            <w:tcBorders>
              <w:top w:val="nil"/>
              <w:bottom w:val="single" w:sz="4" w:space="0" w:color="auto"/>
            </w:tcBorders>
          </w:tcPr>
          <w:p w14:paraId="0BC59F3B" w14:textId="77777777" w:rsidR="00E5158D" w:rsidRPr="00582304" w:rsidRDefault="00E5158D" w:rsidP="008B57D8">
            <w:pPr>
              <w:spacing w:line="240" w:lineRule="auto"/>
              <w:rPr>
                <w:color w:val="000000"/>
              </w:rPr>
            </w:pPr>
            <w:r w:rsidRPr="00582304">
              <w:rPr>
                <w:rFonts w:hint="eastAsia"/>
                <w:color w:val="000000"/>
              </w:rPr>
              <w:t>0.89</w:t>
            </w:r>
          </w:p>
        </w:tc>
      </w:tr>
      <w:tr w:rsidR="00E5158D" w:rsidRPr="00582304" w14:paraId="497214E8" w14:textId="77777777" w:rsidTr="009A3B12">
        <w:trPr>
          <w:trHeight w:val="324"/>
        </w:trPr>
        <w:tc>
          <w:tcPr>
            <w:tcW w:w="566" w:type="dxa"/>
            <w:vMerge w:val="restart"/>
            <w:tcBorders>
              <w:top w:val="single" w:sz="4" w:space="0" w:color="auto"/>
              <w:bottom w:val="nil"/>
            </w:tcBorders>
            <w:noWrap/>
          </w:tcPr>
          <w:p w14:paraId="6900615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EA345FC"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C0A64B" w14:textId="77777777" w:rsidR="00E5158D" w:rsidRPr="00582304" w:rsidRDefault="00E5158D" w:rsidP="008B57D8">
            <w:pPr>
              <w:spacing w:line="240" w:lineRule="auto"/>
              <w:rPr>
                <w:iCs/>
                <w:szCs w:val="24"/>
              </w:rPr>
            </w:pPr>
            <w:r w:rsidRPr="00582304">
              <w:rPr>
                <w:rFonts w:hint="eastAsia"/>
                <w:color w:val="000000"/>
              </w:rPr>
              <w:t>234.14</w:t>
            </w:r>
          </w:p>
        </w:tc>
        <w:tc>
          <w:tcPr>
            <w:tcW w:w="1084" w:type="dxa"/>
            <w:tcBorders>
              <w:top w:val="single" w:sz="4" w:space="0" w:color="auto"/>
              <w:bottom w:val="nil"/>
            </w:tcBorders>
            <w:noWrap/>
          </w:tcPr>
          <w:p w14:paraId="41B86B9B" w14:textId="77777777" w:rsidR="00E5158D" w:rsidRPr="00582304" w:rsidRDefault="00E5158D" w:rsidP="008B57D8">
            <w:pPr>
              <w:spacing w:line="240" w:lineRule="auto"/>
              <w:rPr>
                <w:iCs/>
                <w:szCs w:val="24"/>
              </w:rPr>
            </w:pPr>
            <w:r w:rsidRPr="00582304">
              <w:rPr>
                <w:rFonts w:hint="eastAsia"/>
                <w:color w:val="000000"/>
              </w:rPr>
              <w:t>293.65</w:t>
            </w:r>
          </w:p>
        </w:tc>
        <w:tc>
          <w:tcPr>
            <w:tcW w:w="1085" w:type="dxa"/>
            <w:tcBorders>
              <w:top w:val="single" w:sz="4" w:space="0" w:color="auto"/>
              <w:bottom w:val="nil"/>
            </w:tcBorders>
            <w:noWrap/>
          </w:tcPr>
          <w:p w14:paraId="5B04E369" w14:textId="77777777" w:rsidR="00E5158D" w:rsidRPr="00582304" w:rsidRDefault="00E5158D" w:rsidP="008B57D8">
            <w:pPr>
              <w:spacing w:line="240" w:lineRule="auto"/>
              <w:rPr>
                <w:iCs/>
                <w:szCs w:val="24"/>
              </w:rPr>
            </w:pPr>
            <w:r w:rsidRPr="00582304">
              <w:rPr>
                <w:rFonts w:hint="eastAsia"/>
                <w:color w:val="000000"/>
              </w:rPr>
              <w:t>-6.35</w:t>
            </w:r>
          </w:p>
        </w:tc>
        <w:tc>
          <w:tcPr>
            <w:tcW w:w="1089" w:type="dxa"/>
            <w:tcBorders>
              <w:top w:val="single" w:sz="4" w:space="0" w:color="auto"/>
              <w:bottom w:val="nil"/>
            </w:tcBorders>
            <w:noWrap/>
          </w:tcPr>
          <w:p w14:paraId="659525A2" w14:textId="77777777" w:rsidR="00E5158D" w:rsidRPr="00582304" w:rsidRDefault="00E5158D" w:rsidP="008B57D8">
            <w:pPr>
              <w:spacing w:line="240" w:lineRule="auto"/>
              <w:rPr>
                <w:iCs/>
                <w:szCs w:val="24"/>
              </w:rPr>
            </w:pPr>
            <w:r w:rsidRPr="00582304">
              <w:rPr>
                <w:rFonts w:hint="eastAsia"/>
                <w:color w:val="000000"/>
              </w:rPr>
              <w:t>15.26</w:t>
            </w:r>
          </w:p>
        </w:tc>
        <w:tc>
          <w:tcPr>
            <w:tcW w:w="992" w:type="dxa"/>
            <w:tcBorders>
              <w:top w:val="single" w:sz="4" w:space="0" w:color="auto"/>
              <w:bottom w:val="nil"/>
            </w:tcBorders>
            <w:noWrap/>
          </w:tcPr>
          <w:p w14:paraId="25D1A6AC" w14:textId="77777777" w:rsidR="00E5158D" w:rsidRPr="00582304" w:rsidRDefault="00E5158D" w:rsidP="008B57D8">
            <w:pPr>
              <w:spacing w:line="240" w:lineRule="auto"/>
              <w:rPr>
                <w:iCs/>
                <w:szCs w:val="24"/>
              </w:rPr>
            </w:pPr>
            <w:r w:rsidRPr="00582304">
              <w:rPr>
                <w:rFonts w:hint="eastAsia"/>
                <w:color w:val="000000"/>
              </w:rPr>
              <w:t>14.24</w:t>
            </w:r>
          </w:p>
        </w:tc>
        <w:tc>
          <w:tcPr>
            <w:tcW w:w="990" w:type="dxa"/>
            <w:tcBorders>
              <w:top w:val="single" w:sz="4" w:space="0" w:color="auto"/>
              <w:bottom w:val="nil"/>
            </w:tcBorders>
            <w:noWrap/>
          </w:tcPr>
          <w:p w14:paraId="76F3E0C2" w14:textId="77777777" w:rsidR="00E5158D" w:rsidRPr="00582304" w:rsidRDefault="00E5158D" w:rsidP="008B57D8">
            <w:pPr>
              <w:spacing w:line="240" w:lineRule="auto"/>
              <w:rPr>
                <w:iCs/>
                <w:szCs w:val="24"/>
              </w:rPr>
            </w:pPr>
            <w:r w:rsidRPr="00582304">
              <w:rPr>
                <w:rFonts w:hint="eastAsia"/>
                <w:color w:val="000000"/>
              </w:rPr>
              <w:t>16.52</w:t>
            </w:r>
          </w:p>
        </w:tc>
        <w:tc>
          <w:tcPr>
            <w:tcW w:w="1278" w:type="dxa"/>
            <w:tcBorders>
              <w:top w:val="single" w:sz="4" w:space="0" w:color="auto"/>
              <w:bottom w:val="nil"/>
            </w:tcBorders>
          </w:tcPr>
          <w:p w14:paraId="05026F3C"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420FCA90" w14:textId="77777777" w:rsidTr="009A3B12">
        <w:trPr>
          <w:trHeight w:val="324"/>
        </w:trPr>
        <w:tc>
          <w:tcPr>
            <w:tcW w:w="566" w:type="dxa"/>
            <w:vMerge/>
            <w:tcBorders>
              <w:top w:val="nil"/>
              <w:bottom w:val="nil"/>
            </w:tcBorders>
          </w:tcPr>
          <w:p w14:paraId="3898E664" w14:textId="77777777" w:rsidR="00E5158D" w:rsidRPr="00582304" w:rsidRDefault="00E5158D" w:rsidP="008B57D8">
            <w:pPr>
              <w:spacing w:line="240" w:lineRule="auto"/>
              <w:rPr>
                <w:iCs/>
                <w:szCs w:val="24"/>
              </w:rPr>
            </w:pPr>
          </w:p>
        </w:tc>
        <w:tc>
          <w:tcPr>
            <w:tcW w:w="1274" w:type="dxa"/>
            <w:tcBorders>
              <w:top w:val="nil"/>
              <w:bottom w:val="nil"/>
            </w:tcBorders>
          </w:tcPr>
          <w:p w14:paraId="5CCB6990"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9D8DFC" w14:textId="77777777" w:rsidR="00E5158D" w:rsidRPr="00582304" w:rsidRDefault="00E5158D" w:rsidP="008B57D8">
            <w:pPr>
              <w:spacing w:line="240" w:lineRule="auto"/>
              <w:rPr>
                <w:iCs/>
                <w:szCs w:val="24"/>
              </w:rPr>
            </w:pPr>
          </w:p>
        </w:tc>
        <w:tc>
          <w:tcPr>
            <w:tcW w:w="1084" w:type="dxa"/>
            <w:tcBorders>
              <w:top w:val="nil"/>
              <w:bottom w:val="nil"/>
            </w:tcBorders>
            <w:noWrap/>
          </w:tcPr>
          <w:p w14:paraId="715CB9C3" w14:textId="77777777" w:rsidR="00E5158D" w:rsidRPr="00582304" w:rsidRDefault="00E5158D" w:rsidP="008B57D8">
            <w:pPr>
              <w:spacing w:line="240" w:lineRule="auto"/>
              <w:rPr>
                <w:iCs/>
                <w:szCs w:val="24"/>
              </w:rPr>
            </w:pPr>
            <w:r w:rsidRPr="00582304">
              <w:rPr>
                <w:rFonts w:hint="eastAsia"/>
                <w:color w:val="000000"/>
              </w:rPr>
              <w:t>298.53</w:t>
            </w:r>
          </w:p>
        </w:tc>
        <w:tc>
          <w:tcPr>
            <w:tcW w:w="1085" w:type="dxa"/>
            <w:tcBorders>
              <w:top w:val="nil"/>
              <w:bottom w:val="nil"/>
            </w:tcBorders>
            <w:noWrap/>
          </w:tcPr>
          <w:p w14:paraId="0D4F570C" w14:textId="77777777" w:rsidR="00E5158D" w:rsidRPr="00582304" w:rsidRDefault="00E5158D" w:rsidP="008B57D8">
            <w:pPr>
              <w:spacing w:line="240" w:lineRule="auto"/>
              <w:rPr>
                <w:iCs/>
                <w:szCs w:val="24"/>
              </w:rPr>
            </w:pPr>
            <w:r w:rsidRPr="00582304">
              <w:rPr>
                <w:rFonts w:hint="eastAsia"/>
                <w:color w:val="000000"/>
              </w:rPr>
              <w:t>-1.47</w:t>
            </w:r>
          </w:p>
        </w:tc>
        <w:tc>
          <w:tcPr>
            <w:tcW w:w="1089" w:type="dxa"/>
            <w:tcBorders>
              <w:top w:val="nil"/>
              <w:bottom w:val="nil"/>
            </w:tcBorders>
            <w:noWrap/>
          </w:tcPr>
          <w:p w14:paraId="37CB0C73" w14:textId="77777777" w:rsidR="00E5158D" w:rsidRPr="00582304" w:rsidRDefault="00E5158D" w:rsidP="008B57D8">
            <w:pPr>
              <w:spacing w:line="240" w:lineRule="auto"/>
              <w:rPr>
                <w:iCs/>
                <w:szCs w:val="24"/>
              </w:rPr>
            </w:pPr>
            <w:r w:rsidRPr="00582304">
              <w:rPr>
                <w:rFonts w:hint="eastAsia"/>
                <w:color w:val="000000"/>
              </w:rPr>
              <w:t>21.44</w:t>
            </w:r>
          </w:p>
        </w:tc>
        <w:tc>
          <w:tcPr>
            <w:tcW w:w="992" w:type="dxa"/>
            <w:tcBorders>
              <w:top w:val="nil"/>
              <w:bottom w:val="nil"/>
            </w:tcBorders>
            <w:noWrap/>
          </w:tcPr>
          <w:p w14:paraId="03A96E40" w14:textId="77777777" w:rsidR="00E5158D" w:rsidRPr="00582304" w:rsidRDefault="00E5158D" w:rsidP="008B57D8">
            <w:pPr>
              <w:spacing w:line="240" w:lineRule="auto"/>
              <w:rPr>
                <w:iCs/>
                <w:szCs w:val="24"/>
              </w:rPr>
            </w:pPr>
            <w:r w:rsidRPr="00582304">
              <w:rPr>
                <w:rFonts w:hint="eastAsia"/>
                <w:color w:val="000000"/>
              </w:rPr>
              <w:t>17.07</w:t>
            </w:r>
          </w:p>
        </w:tc>
        <w:tc>
          <w:tcPr>
            <w:tcW w:w="990" w:type="dxa"/>
            <w:tcBorders>
              <w:top w:val="nil"/>
              <w:bottom w:val="nil"/>
            </w:tcBorders>
            <w:noWrap/>
          </w:tcPr>
          <w:p w14:paraId="15F731E5" w14:textId="77777777" w:rsidR="00E5158D" w:rsidRPr="00582304" w:rsidRDefault="00E5158D" w:rsidP="008B57D8">
            <w:pPr>
              <w:spacing w:line="240" w:lineRule="auto"/>
              <w:rPr>
                <w:iCs/>
                <w:szCs w:val="24"/>
              </w:rPr>
            </w:pPr>
            <w:r w:rsidRPr="00582304">
              <w:rPr>
                <w:rFonts w:hint="eastAsia"/>
                <w:color w:val="000000"/>
              </w:rPr>
              <w:t>21.48</w:t>
            </w:r>
          </w:p>
        </w:tc>
        <w:tc>
          <w:tcPr>
            <w:tcW w:w="1278" w:type="dxa"/>
            <w:tcBorders>
              <w:top w:val="nil"/>
              <w:bottom w:val="nil"/>
            </w:tcBorders>
          </w:tcPr>
          <w:p w14:paraId="4741CAD9" w14:textId="77777777" w:rsidR="00E5158D" w:rsidRPr="00582304" w:rsidRDefault="00E5158D" w:rsidP="008B57D8">
            <w:pPr>
              <w:spacing w:line="240" w:lineRule="auto"/>
              <w:rPr>
                <w:iCs/>
                <w:szCs w:val="24"/>
              </w:rPr>
            </w:pPr>
            <w:r w:rsidRPr="00582304">
              <w:rPr>
                <w:rFonts w:hint="eastAsia"/>
                <w:color w:val="000000"/>
              </w:rPr>
              <w:t>0.9</w:t>
            </w:r>
          </w:p>
        </w:tc>
      </w:tr>
      <w:tr w:rsidR="00E5158D" w:rsidRPr="00582304" w14:paraId="43E04E5F" w14:textId="77777777" w:rsidTr="009A3B12">
        <w:trPr>
          <w:trHeight w:val="324"/>
        </w:trPr>
        <w:tc>
          <w:tcPr>
            <w:tcW w:w="566" w:type="dxa"/>
            <w:vMerge/>
            <w:tcBorders>
              <w:top w:val="nil"/>
              <w:bottom w:val="nil"/>
            </w:tcBorders>
          </w:tcPr>
          <w:p w14:paraId="72DAC715" w14:textId="77777777" w:rsidR="00E5158D" w:rsidRPr="00582304" w:rsidRDefault="00E5158D" w:rsidP="008B57D8">
            <w:pPr>
              <w:spacing w:line="240" w:lineRule="auto"/>
              <w:rPr>
                <w:iCs/>
                <w:szCs w:val="24"/>
              </w:rPr>
            </w:pPr>
          </w:p>
        </w:tc>
        <w:tc>
          <w:tcPr>
            <w:tcW w:w="1274" w:type="dxa"/>
            <w:tcBorders>
              <w:top w:val="nil"/>
              <w:bottom w:val="nil"/>
            </w:tcBorders>
          </w:tcPr>
          <w:p w14:paraId="4E14697D"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001FB9CE" w14:textId="77777777" w:rsidR="00E5158D" w:rsidRPr="00582304" w:rsidRDefault="00E5158D" w:rsidP="008B57D8">
            <w:pPr>
              <w:spacing w:line="240" w:lineRule="auto"/>
              <w:rPr>
                <w:iCs/>
                <w:szCs w:val="24"/>
              </w:rPr>
            </w:pPr>
          </w:p>
        </w:tc>
        <w:tc>
          <w:tcPr>
            <w:tcW w:w="1084" w:type="dxa"/>
            <w:tcBorders>
              <w:top w:val="nil"/>
              <w:bottom w:val="nil"/>
            </w:tcBorders>
            <w:noWrap/>
          </w:tcPr>
          <w:p w14:paraId="5C27BBB2" w14:textId="77777777" w:rsidR="00E5158D" w:rsidRPr="00582304" w:rsidRDefault="00E5158D" w:rsidP="008B57D8">
            <w:pPr>
              <w:spacing w:line="240" w:lineRule="auto"/>
              <w:rPr>
                <w:iCs/>
                <w:szCs w:val="24"/>
              </w:rPr>
            </w:pPr>
            <w:r w:rsidRPr="00582304">
              <w:rPr>
                <w:rFonts w:hint="eastAsia"/>
                <w:color w:val="000000"/>
              </w:rPr>
              <w:t>269.61</w:t>
            </w:r>
          </w:p>
        </w:tc>
        <w:tc>
          <w:tcPr>
            <w:tcW w:w="1085" w:type="dxa"/>
            <w:tcBorders>
              <w:top w:val="nil"/>
              <w:bottom w:val="nil"/>
            </w:tcBorders>
            <w:noWrap/>
          </w:tcPr>
          <w:p w14:paraId="7B588DC7" w14:textId="77777777" w:rsidR="00E5158D" w:rsidRPr="00582304" w:rsidRDefault="00E5158D" w:rsidP="008B57D8">
            <w:pPr>
              <w:spacing w:line="240" w:lineRule="auto"/>
              <w:rPr>
                <w:iCs/>
                <w:szCs w:val="24"/>
              </w:rPr>
            </w:pPr>
            <w:r w:rsidRPr="00582304">
              <w:rPr>
                <w:rFonts w:hint="eastAsia"/>
                <w:color w:val="000000"/>
              </w:rPr>
              <w:t>-30.39</w:t>
            </w:r>
          </w:p>
        </w:tc>
        <w:tc>
          <w:tcPr>
            <w:tcW w:w="1089" w:type="dxa"/>
            <w:tcBorders>
              <w:top w:val="nil"/>
              <w:bottom w:val="nil"/>
            </w:tcBorders>
            <w:noWrap/>
          </w:tcPr>
          <w:p w14:paraId="0F440C06" w14:textId="77777777" w:rsidR="00E5158D" w:rsidRPr="00582304" w:rsidRDefault="00E5158D" w:rsidP="008B57D8">
            <w:pPr>
              <w:spacing w:line="240" w:lineRule="auto"/>
              <w:rPr>
                <w:iCs/>
                <w:szCs w:val="24"/>
              </w:rPr>
            </w:pPr>
            <w:r w:rsidRPr="00582304">
              <w:rPr>
                <w:rFonts w:hint="eastAsia"/>
                <w:color w:val="000000"/>
              </w:rPr>
              <w:t>11.25</w:t>
            </w:r>
          </w:p>
        </w:tc>
        <w:tc>
          <w:tcPr>
            <w:tcW w:w="992" w:type="dxa"/>
            <w:tcBorders>
              <w:top w:val="nil"/>
              <w:bottom w:val="nil"/>
            </w:tcBorders>
            <w:noWrap/>
          </w:tcPr>
          <w:p w14:paraId="408DF80E" w14:textId="77777777" w:rsidR="00E5158D" w:rsidRPr="00582304" w:rsidRDefault="00E5158D" w:rsidP="008B57D8">
            <w:pPr>
              <w:spacing w:line="240" w:lineRule="auto"/>
              <w:rPr>
                <w:iCs/>
                <w:szCs w:val="24"/>
              </w:rPr>
            </w:pPr>
            <w:r w:rsidRPr="00582304">
              <w:rPr>
                <w:rFonts w:hint="eastAsia"/>
                <w:color w:val="000000"/>
              </w:rPr>
              <w:t>9.92</w:t>
            </w:r>
          </w:p>
        </w:tc>
        <w:tc>
          <w:tcPr>
            <w:tcW w:w="990" w:type="dxa"/>
            <w:tcBorders>
              <w:top w:val="nil"/>
              <w:bottom w:val="nil"/>
            </w:tcBorders>
            <w:noWrap/>
          </w:tcPr>
          <w:p w14:paraId="2171FB91" w14:textId="77777777" w:rsidR="00E5158D" w:rsidRPr="00582304" w:rsidRDefault="00E5158D" w:rsidP="008B57D8">
            <w:pPr>
              <w:spacing w:line="240" w:lineRule="auto"/>
              <w:rPr>
                <w:iCs/>
                <w:szCs w:val="24"/>
              </w:rPr>
            </w:pPr>
            <w:r w:rsidRPr="00582304">
              <w:rPr>
                <w:rFonts w:hint="eastAsia"/>
                <w:color w:val="000000"/>
              </w:rPr>
              <w:t>32.4</w:t>
            </w:r>
          </w:p>
        </w:tc>
        <w:tc>
          <w:tcPr>
            <w:tcW w:w="1278" w:type="dxa"/>
            <w:tcBorders>
              <w:top w:val="nil"/>
              <w:bottom w:val="nil"/>
            </w:tcBorders>
          </w:tcPr>
          <w:p w14:paraId="2CCCB248"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7A151274" w14:textId="77777777" w:rsidTr="009A3B12">
        <w:trPr>
          <w:trHeight w:val="324"/>
        </w:trPr>
        <w:tc>
          <w:tcPr>
            <w:tcW w:w="566" w:type="dxa"/>
            <w:vMerge/>
            <w:tcBorders>
              <w:top w:val="nil"/>
              <w:bottom w:val="single" w:sz="4" w:space="0" w:color="auto"/>
            </w:tcBorders>
          </w:tcPr>
          <w:p w14:paraId="0F2B60AA"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0E281E8C"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34288A98"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259C9BB" w14:textId="77777777" w:rsidR="00E5158D" w:rsidRPr="00582304" w:rsidRDefault="00E5158D" w:rsidP="008B57D8">
            <w:pPr>
              <w:spacing w:line="240" w:lineRule="auto"/>
              <w:rPr>
                <w:color w:val="000000"/>
              </w:rPr>
            </w:pPr>
            <w:r w:rsidRPr="00582304">
              <w:rPr>
                <w:rFonts w:hint="eastAsia"/>
                <w:color w:val="000000"/>
              </w:rPr>
              <w:t>294.95</w:t>
            </w:r>
          </w:p>
        </w:tc>
        <w:tc>
          <w:tcPr>
            <w:tcW w:w="1085" w:type="dxa"/>
            <w:tcBorders>
              <w:top w:val="nil"/>
              <w:bottom w:val="single" w:sz="4" w:space="0" w:color="auto"/>
            </w:tcBorders>
            <w:noWrap/>
          </w:tcPr>
          <w:p w14:paraId="199CBC9D" w14:textId="77777777" w:rsidR="00E5158D" w:rsidRPr="00582304" w:rsidRDefault="00E5158D" w:rsidP="008B57D8">
            <w:pPr>
              <w:spacing w:line="240" w:lineRule="auto"/>
              <w:rPr>
                <w:color w:val="000000"/>
              </w:rPr>
            </w:pPr>
            <w:r w:rsidRPr="00582304">
              <w:rPr>
                <w:rFonts w:hint="eastAsia"/>
                <w:color w:val="000000"/>
              </w:rPr>
              <w:t>-5.05</w:t>
            </w:r>
          </w:p>
        </w:tc>
        <w:tc>
          <w:tcPr>
            <w:tcW w:w="1089" w:type="dxa"/>
            <w:tcBorders>
              <w:top w:val="nil"/>
              <w:bottom w:val="single" w:sz="4" w:space="0" w:color="auto"/>
            </w:tcBorders>
            <w:noWrap/>
          </w:tcPr>
          <w:p w14:paraId="2CFC96EC" w14:textId="77777777" w:rsidR="00E5158D" w:rsidRPr="00582304" w:rsidRDefault="00E5158D" w:rsidP="008B57D8">
            <w:pPr>
              <w:spacing w:line="240" w:lineRule="auto"/>
              <w:rPr>
                <w:color w:val="000000"/>
              </w:rPr>
            </w:pPr>
            <w:r w:rsidRPr="00582304">
              <w:rPr>
                <w:rFonts w:hint="eastAsia"/>
                <w:color w:val="000000"/>
              </w:rPr>
              <w:t>24.75</w:t>
            </w:r>
          </w:p>
        </w:tc>
        <w:tc>
          <w:tcPr>
            <w:tcW w:w="992" w:type="dxa"/>
            <w:tcBorders>
              <w:top w:val="nil"/>
              <w:bottom w:val="single" w:sz="4" w:space="0" w:color="auto"/>
            </w:tcBorders>
            <w:noWrap/>
          </w:tcPr>
          <w:p w14:paraId="7136A4F0" w14:textId="77777777" w:rsidR="00E5158D" w:rsidRPr="00582304" w:rsidRDefault="00E5158D" w:rsidP="008B57D8">
            <w:pPr>
              <w:spacing w:line="240" w:lineRule="auto"/>
              <w:rPr>
                <w:color w:val="000000"/>
              </w:rPr>
            </w:pPr>
            <w:r w:rsidRPr="00582304">
              <w:rPr>
                <w:rFonts w:hint="eastAsia"/>
                <w:color w:val="000000"/>
              </w:rPr>
              <w:t>21.59</w:t>
            </w:r>
          </w:p>
        </w:tc>
        <w:tc>
          <w:tcPr>
            <w:tcW w:w="990" w:type="dxa"/>
            <w:tcBorders>
              <w:top w:val="nil"/>
              <w:bottom w:val="single" w:sz="4" w:space="0" w:color="auto"/>
            </w:tcBorders>
            <w:noWrap/>
          </w:tcPr>
          <w:p w14:paraId="586276C9" w14:textId="77777777" w:rsidR="00E5158D" w:rsidRPr="00582304" w:rsidRDefault="00E5158D" w:rsidP="008B57D8">
            <w:pPr>
              <w:spacing w:line="240" w:lineRule="auto"/>
              <w:rPr>
                <w:color w:val="000000"/>
              </w:rPr>
            </w:pPr>
            <w:r w:rsidRPr="00582304">
              <w:rPr>
                <w:rFonts w:hint="eastAsia"/>
                <w:color w:val="000000"/>
              </w:rPr>
              <w:t>25.25</w:t>
            </w:r>
          </w:p>
        </w:tc>
        <w:tc>
          <w:tcPr>
            <w:tcW w:w="1278" w:type="dxa"/>
            <w:tcBorders>
              <w:top w:val="nil"/>
              <w:bottom w:val="single" w:sz="4" w:space="0" w:color="auto"/>
            </w:tcBorders>
          </w:tcPr>
          <w:p w14:paraId="5473D090" w14:textId="77777777" w:rsidR="00E5158D" w:rsidRPr="00582304" w:rsidRDefault="00E5158D" w:rsidP="008B57D8">
            <w:pPr>
              <w:spacing w:line="240" w:lineRule="auto"/>
              <w:rPr>
                <w:color w:val="000000"/>
              </w:rPr>
            </w:pPr>
            <w:r w:rsidRPr="00582304">
              <w:rPr>
                <w:rFonts w:hint="eastAsia"/>
                <w:color w:val="000000"/>
              </w:rPr>
              <w:t>0.9</w:t>
            </w:r>
          </w:p>
        </w:tc>
      </w:tr>
      <w:tr w:rsidR="00E5158D" w:rsidRPr="00582304" w14:paraId="04C4EF35" w14:textId="77777777" w:rsidTr="009A3B12">
        <w:trPr>
          <w:trHeight w:val="324"/>
        </w:trPr>
        <w:tc>
          <w:tcPr>
            <w:tcW w:w="566" w:type="dxa"/>
            <w:vMerge w:val="restart"/>
            <w:tcBorders>
              <w:top w:val="single" w:sz="4" w:space="0" w:color="auto"/>
              <w:bottom w:val="nil"/>
            </w:tcBorders>
            <w:noWrap/>
          </w:tcPr>
          <w:p w14:paraId="1571ECCC"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4E95FCF0"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15712E" w14:textId="77777777" w:rsidR="00E5158D" w:rsidRPr="00582304" w:rsidRDefault="00E5158D" w:rsidP="008B57D8">
            <w:pPr>
              <w:spacing w:line="240" w:lineRule="auto"/>
              <w:rPr>
                <w:iCs/>
                <w:szCs w:val="24"/>
              </w:rPr>
            </w:pPr>
            <w:r w:rsidRPr="00582304">
              <w:rPr>
                <w:rFonts w:hint="eastAsia"/>
                <w:color w:val="000000"/>
              </w:rPr>
              <w:t>266.2</w:t>
            </w:r>
          </w:p>
        </w:tc>
        <w:tc>
          <w:tcPr>
            <w:tcW w:w="1084" w:type="dxa"/>
            <w:tcBorders>
              <w:top w:val="single" w:sz="4" w:space="0" w:color="auto"/>
              <w:bottom w:val="nil"/>
            </w:tcBorders>
            <w:noWrap/>
          </w:tcPr>
          <w:p w14:paraId="30A3E46D" w14:textId="77777777" w:rsidR="00E5158D" w:rsidRPr="00582304" w:rsidRDefault="00E5158D" w:rsidP="008B57D8">
            <w:pPr>
              <w:spacing w:line="240" w:lineRule="auto"/>
              <w:rPr>
                <w:iCs/>
                <w:szCs w:val="24"/>
              </w:rPr>
            </w:pPr>
            <w:r w:rsidRPr="00582304">
              <w:rPr>
                <w:rFonts w:hint="eastAsia"/>
                <w:color w:val="000000"/>
              </w:rPr>
              <w:t>296.79</w:t>
            </w:r>
          </w:p>
        </w:tc>
        <w:tc>
          <w:tcPr>
            <w:tcW w:w="1085" w:type="dxa"/>
            <w:tcBorders>
              <w:top w:val="single" w:sz="4" w:space="0" w:color="auto"/>
              <w:bottom w:val="nil"/>
            </w:tcBorders>
            <w:noWrap/>
          </w:tcPr>
          <w:p w14:paraId="1A7F0709" w14:textId="77777777" w:rsidR="00E5158D" w:rsidRPr="00582304" w:rsidRDefault="00E5158D" w:rsidP="008B57D8">
            <w:pPr>
              <w:spacing w:line="240" w:lineRule="auto"/>
              <w:rPr>
                <w:iCs/>
                <w:szCs w:val="24"/>
              </w:rPr>
            </w:pPr>
            <w:r w:rsidRPr="00582304">
              <w:rPr>
                <w:rFonts w:hint="eastAsia"/>
                <w:color w:val="000000"/>
              </w:rPr>
              <w:t>-3.21</w:t>
            </w:r>
          </w:p>
        </w:tc>
        <w:tc>
          <w:tcPr>
            <w:tcW w:w="1089" w:type="dxa"/>
            <w:tcBorders>
              <w:top w:val="single" w:sz="4" w:space="0" w:color="auto"/>
              <w:bottom w:val="nil"/>
            </w:tcBorders>
            <w:noWrap/>
          </w:tcPr>
          <w:p w14:paraId="163DAB28" w14:textId="77777777" w:rsidR="00E5158D" w:rsidRPr="00582304" w:rsidRDefault="00E5158D" w:rsidP="008B57D8">
            <w:pPr>
              <w:spacing w:line="240" w:lineRule="auto"/>
              <w:rPr>
                <w:iCs/>
                <w:szCs w:val="24"/>
              </w:rPr>
            </w:pPr>
            <w:r w:rsidRPr="00582304">
              <w:rPr>
                <w:rFonts w:hint="eastAsia"/>
                <w:color w:val="000000"/>
              </w:rPr>
              <w:t>8.9</w:t>
            </w:r>
          </w:p>
        </w:tc>
        <w:tc>
          <w:tcPr>
            <w:tcW w:w="992" w:type="dxa"/>
            <w:tcBorders>
              <w:top w:val="single" w:sz="4" w:space="0" w:color="auto"/>
              <w:bottom w:val="nil"/>
            </w:tcBorders>
            <w:noWrap/>
          </w:tcPr>
          <w:p w14:paraId="56DBCA90" w14:textId="77777777" w:rsidR="00E5158D" w:rsidRPr="00582304" w:rsidRDefault="00E5158D" w:rsidP="008B57D8">
            <w:pPr>
              <w:spacing w:line="240" w:lineRule="auto"/>
              <w:rPr>
                <w:iCs/>
                <w:szCs w:val="24"/>
              </w:rPr>
            </w:pPr>
            <w:r w:rsidRPr="00582304">
              <w:rPr>
                <w:rFonts w:hint="eastAsia"/>
                <w:color w:val="000000"/>
              </w:rPr>
              <w:t>8.52</w:t>
            </w:r>
          </w:p>
        </w:tc>
        <w:tc>
          <w:tcPr>
            <w:tcW w:w="990" w:type="dxa"/>
            <w:tcBorders>
              <w:top w:val="single" w:sz="4" w:space="0" w:color="auto"/>
              <w:bottom w:val="nil"/>
            </w:tcBorders>
            <w:noWrap/>
          </w:tcPr>
          <w:p w14:paraId="48F6D685" w14:textId="77777777" w:rsidR="00E5158D" w:rsidRPr="00582304" w:rsidRDefault="00E5158D" w:rsidP="008B57D8">
            <w:pPr>
              <w:spacing w:line="240" w:lineRule="auto"/>
              <w:rPr>
                <w:iCs/>
                <w:szCs w:val="24"/>
              </w:rPr>
            </w:pPr>
            <w:r w:rsidRPr="00582304">
              <w:rPr>
                <w:rFonts w:hint="eastAsia"/>
                <w:color w:val="000000"/>
              </w:rPr>
              <w:t>9.46</w:t>
            </w:r>
          </w:p>
        </w:tc>
        <w:tc>
          <w:tcPr>
            <w:tcW w:w="1278" w:type="dxa"/>
            <w:tcBorders>
              <w:top w:val="single" w:sz="4" w:space="0" w:color="auto"/>
              <w:bottom w:val="nil"/>
            </w:tcBorders>
          </w:tcPr>
          <w:p w14:paraId="40908ED9"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5A7CF6D4" w14:textId="77777777" w:rsidTr="009A3B12">
        <w:trPr>
          <w:trHeight w:val="324"/>
        </w:trPr>
        <w:tc>
          <w:tcPr>
            <w:tcW w:w="566" w:type="dxa"/>
            <w:vMerge/>
            <w:tcBorders>
              <w:top w:val="nil"/>
              <w:bottom w:val="nil"/>
            </w:tcBorders>
          </w:tcPr>
          <w:p w14:paraId="1219659A" w14:textId="77777777" w:rsidR="00E5158D" w:rsidRPr="00582304" w:rsidRDefault="00E5158D" w:rsidP="008B57D8">
            <w:pPr>
              <w:spacing w:line="240" w:lineRule="auto"/>
              <w:rPr>
                <w:iCs/>
                <w:szCs w:val="24"/>
              </w:rPr>
            </w:pPr>
          </w:p>
        </w:tc>
        <w:tc>
          <w:tcPr>
            <w:tcW w:w="1274" w:type="dxa"/>
            <w:tcBorders>
              <w:top w:val="nil"/>
              <w:bottom w:val="nil"/>
            </w:tcBorders>
          </w:tcPr>
          <w:p w14:paraId="735B71E6"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62D8429" w14:textId="77777777" w:rsidR="00E5158D" w:rsidRPr="00582304" w:rsidRDefault="00E5158D" w:rsidP="008B57D8">
            <w:pPr>
              <w:spacing w:line="240" w:lineRule="auto"/>
              <w:rPr>
                <w:iCs/>
                <w:szCs w:val="24"/>
              </w:rPr>
            </w:pPr>
          </w:p>
        </w:tc>
        <w:tc>
          <w:tcPr>
            <w:tcW w:w="1084" w:type="dxa"/>
            <w:tcBorders>
              <w:top w:val="nil"/>
              <w:bottom w:val="nil"/>
            </w:tcBorders>
            <w:noWrap/>
          </w:tcPr>
          <w:p w14:paraId="6B33D941" w14:textId="77777777" w:rsidR="00E5158D" w:rsidRPr="00582304" w:rsidRDefault="00E5158D" w:rsidP="008B57D8">
            <w:pPr>
              <w:spacing w:line="240" w:lineRule="auto"/>
              <w:rPr>
                <w:iCs/>
                <w:szCs w:val="24"/>
              </w:rPr>
            </w:pPr>
            <w:r w:rsidRPr="00582304">
              <w:rPr>
                <w:rFonts w:hint="eastAsia"/>
                <w:color w:val="000000"/>
              </w:rPr>
              <w:t>299.18</w:t>
            </w:r>
          </w:p>
        </w:tc>
        <w:tc>
          <w:tcPr>
            <w:tcW w:w="1085" w:type="dxa"/>
            <w:tcBorders>
              <w:top w:val="nil"/>
              <w:bottom w:val="nil"/>
            </w:tcBorders>
            <w:noWrap/>
          </w:tcPr>
          <w:p w14:paraId="3F2293F1" w14:textId="77777777" w:rsidR="00E5158D" w:rsidRPr="00582304" w:rsidRDefault="00E5158D" w:rsidP="008B57D8">
            <w:pPr>
              <w:spacing w:line="240" w:lineRule="auto"/>
              <w:rPr>
                <w:iCs/>
                <w:szCs w:val="24"/>
              </w:rPr>
            </w:pPr>
            <w:r w:rsidRPr="00582304">
              <w:rPr>
                <w:rFonts w:hint="eastAsia"/>
                <w:color w:val="000000"/>
              </w:rPr>
              <w:t>-0.82</w:t>
            </w:r>
          </w:p>
        </w:tc>
        <w:tc>
          <w:tcPr>
            <w:tcW w:w="1089" w:type="dxa"/>
            <w:tcBorders>
              <w:top w:val="nil"/>
              <w:bottom w:val="nil"/>
            </w:tcBorders>
            <w:noWrap/>
          </w:tcPr>
          <w:p w14:paraId="2C924BCF" w14:textId="77777777" w:rsidR="00E5158D" w:rsidRPr="00582304" w:rsidRDefault="00E5158D" w:rsidP="008B57D8">
            <w:pPr>
              <w:spacing w:line="240" w:lineRule="auto"/>
              <w:rPr>
                <w:iCs/>
                <w:szCs w:val="24"/>
              </w:rPr>
            </w:pPr>
            <w:r w:rsidRPr="00582304">
              <w:rPr>
                <w:rFonts w:hint="eastAsia"/>
                <w:color w:val="000000"/>
              </w:rPr>
              <w:t>10.62</w:t>
            </w:r>
          </w:p>
        </w:tc>
        <w:tc>
          <w:tcPr>
            <w:tcW w:w="992" w:type="dxa"/>
            <w:tcBorders>
              <w:top w:val="nil"/>
              <w:bottom w:val="nil"/>
            </w:tcBorders>
            <w:noWrap/>
          </w:tcPr>
          <w:p w14:paraId="03731414" w14:textId="77777777" w:rsidR="00E5158D" w:rsidRPr="00582304" w:rsidRDefault="00E5158D" w:rsidP="008B57D8">
            <w:pPr>
              <w:spacing w:line="240" w:lineRule="auto"/>
              <w:rPr>
                <w:iCs/>
                <w:szCs w:val="24"/>
              </w:rPr>
            </w:pPr>
            <w:r w:rsidRPr="00582304">
              <w:rPr>
                <w:rFonts w:hint="eastAsia"/>
                <w:color w:val="000000"/>
              </w:rPr>
              <w:t>8.93</w:t>
            </w:r>
          </w:p>
        </w:tc>
        <w:tc>
          <w:tcPr>
            <w:tcW w:w="990" w:type="dxa"/>
            <w:tcBorders>
              <w:top w:val="nil"/>
              <w:bottom w:val="nil"/>
            </w:tcBorders>
            <w:noWrap/>
          </w:tcPr>
          <w:p w14:paraId="70D5E881" w14:textId="77777777" w:rsidR="00E5158D" w:rsidRPr="00582304" w:rsidRDefault="00E5158D" w:rsidP="008B57D8">
            <w:pPr>
              <w:spacing w:line="240" w:lineRule="auto"/>
              <w:rPr>
                <w:iCs/>
                <w:szCs w:val="24"/>
              </w:rPr>
            </w:pPr>
            <w:r w:rsidRPr="00582304">
              <w:rPr>
                <w:rFonts w:hint="eastAsia"/>
                <w:color w:val="000000"/>
              </w:rPr>
              <w:t>10.65</w:t>
            </w:r>
          </w:p>
        </w:tc>
        <w:tc>
          <w:tcPr>
            <w:tcW w:w="1278" w:type="dxa"/>
            <w:tcBorders>
              <w:top w:val="nil"/>
              <w:bottom w:val="nil"/>
            </w:tcBorders>
          </w:tcPr>
          <w:p w14:paraId="59458144" w14:textId="77777777" w:rsidR="00E5158D" w:rsidRPr="00582304" w:rsidRDefault="00E5158D" w:rsidP="008B57D8">
            <w:pPr>
              <w:spacing w:line="240" w:lineRule="auto"/>
              <w:rPr>
                <w:iCs/>
                <w:szCs w:val="24"/>
              </w:rPr>
            </w:pPr>
            <w:r w:rsidRPr="00582304">
              <w:rPr>
                <w:rFonts w:hint="eastAsia"/>
                <w:color w:val="000000"/>
              </w:rPr>
              <w:t>0.9</w:t>
            </w:r>
          </w:p>
        </w:tc>
      </w:tr>
      <w:tr w:rsidR="00E5158D" w:rsidRPr="00582304" w14:paraId="1E1A2141" w14:textId="77777777" w:rsidTr="009A3B12">
        <w:trPr>
          <w:trHeight w:val="324"/>
        </w:trPr>
        <w:tc>
          <w:tcPr>
            <w:tcW w:w="566" w:type="dxa"/>
            <w:vMerge/>
            <w:tcBorders>
              <w:top w:val="nil"/>
              <w:bottom w:val="nil"/>
            </w:tcBorders>
          </w:tcPr>
          <w:p w14:paraId="0715F6CA" w14:textId="77777777" w:rsidR="00E5158D" w:rsidRPr="00582304" w:rsidRDefault="00E5158D" w:rsidP="008B57D8">
            <w:pPr>
              <w:spacing w:line="240" w:lineRule="auto"/>
              <w:rPr>
                <w:iCs/>
                <w:szCs w:val="24"/>
              </w:rPr>
            </w:pPr>
          </w:p>
        </w:tc>
        <w:tc>
          <w:tcPr>
            <w:tcW w:w="1274" w:type="dxa"/>
            <w:tcBorders>
              <w:top w:val="nil"/>
              <w:bottom w:val="nil"/>
            </w:tcBorders>
          </w:tcPr>
          <w:p w14:paraId="70A959B4"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2BE342AE" w14:textId="77777777" w:rsidR="00E5158D" w:rsidRPr="00582304" w:rsidRDefault="00E5158D" w:rsidP="008B57D8">
            <w:pPr>
              <w:spacing w:line="240" w:lineRule="auto"/>
              <w:rPr>
                <w:iCs/>
                <w:szCs w:val="24"/>
              </w:rPr>
            </w:pPr>
          </w:p>
        </w:tc>
        <w:tc>
          <w:tcPr>
            <w:tcW w:w="1084" w:type="dxa"/>
            <w:tcBorders>
              <w:top w:val="nil"/>
              <w:bottom w:val="nil"/>
            </w:tcBorders>
            <w:noWrap/>
          </w:tcPr>
          <w:p w14:paraId="4881E374" w14:textId="77777777" w:rsidR="00E5158D" w:rsidRPr="00582304" w:rsidRDefault="00E5158D" w:rsidP="008B57D8">
            <w:pPr>
              <w:spacing w:line="240" w:lineRule="auto"/>
              <w:rPr>
                <w:iCs/>
                <w:szCs w:val="24"/>
              </w:rPr>
            </w:pPr>
            <w:r w:rsidRPr="00582304">
              <w:rPr>
                <w:rFonts w:hint="eastAsia"/>
                <w:color w:val="000000"/>
              </w:rPr>
              <w:t>287.64</w:t>
            </w:r>
          </w:p>
        </w:tc>
        <w:tc>
          <w:tcPr>
            <w:tcW w:w="1085" w:type="dxa"/>
            <w:tcBorders>
              <w:top w:val="nil"/>
              <w:bottom w:val="nil"/>
            </w:tcBorders>
            <w:noWrap/>
          </w:tcPr>
          <w:p w14:paraId="39FFB59A" w14:textId="77777777" w:rsidR="00E5158D" w:rsidRPr="00582304" w:rsidRDefault="00E5158D" w:rsidP="008B57D8">
            <w:pPr>
              <w:spacing w:line="240" w:lineRule="auto"/>
              <w:rPr>
                <w:iCs/>
                <w:szCs w:val="24"/>
              </w:rPr>
            </w:pPr>
            <w:r w:rsidRPr="00582304">
              <w:rPr>
                <w:rFonts w:hint="eastAsia"/>
                <w:color w:val="000000"/>
              </w:rPr>
              <w:t>-12.36</w:t>
            </w:r>
          </w:p>
        </w:tc>
        <w:tc>
          <w:tcPr>
            <w:tcW w:w="1089" w:type="dxa"/>
            <w:tcBorders>
              <w:top w:val="nil"/>
              <w:bottom w:val="nil"/>
            </w:tcBorders>
            <w:noWrap/>
          </w:tcPr>
          <w:p w14:paraId="21E6B455" w14:textId="77777777" w:rsidR="00E5158D" w:rsidRPr="00582304" w:rsidRDefault="00E5158D" w:rsidP="008B57D8">
            <w:pPr>
              <w:spacing w:line="240" w:lineRule="auto"/>
              <w:rPr>
                <w:iCs/>
                <w:szCs w:val="24"/>
              </w:rPr>
            </w:pPr>
            <w:r w:rsidRPr="00582304">
              <w:rPr>
                <w:rFonts w:hint="eastAsia"/>
                <w:color w:val="000000"/>
              </w:rPr>
              <w:t>7.82</w:t>
            </w:r>
          </w:p>
        </w:tc>
        <w:tc>
          <w:tcPr>
            <w:tcW w:w="992" w:type="dxa"/>
            <w:tcBorders>
              <w:top w:val="nil"/>
              <w:bottom w:val="nil"/>
            </w:tcBorders>
            <w:noWrap/>
          </w:tcPr>
          <w:p w14:paraId="2AA0DD1F" w14:textId="77777777" w:rsidR="00E5158D" w:rsidRPr="00582304" w:rsidRDefault="00E5158D" w:rsidP="008B57D8">
            <w:pPr>
              <w:spacing w:line="240" w:lineRule="auto"/>
              <w:rPr>
                <w:iCs/>
                <w:szCs w:val="24"/>
              </w:rPr>
            </w:pPr>
            <w:r w:rsidRPr="00582304">
              <w:rPr>
                <w:rFonts w:hint="eastAsia"/>
                <w:color w:val="000000"/>
              </w:rPr>
              <w:t>6.8</w:t>
            </w:r>
          </w:p>
        </w:tc>
        <w:tc>
          <w:tcPr>
            <w:tcW w:w="990" w:type="dxa"/>
            <w:tcBorders>
              <w:top w:val="nil"/>
              <w:bottom w:val="nil"/>
            </w:tcBorders>
            <w:noWrap/>
          </w:tcPr>
          <w:p w14:paraId="784FC999" w14:textId="77777777" w:rsidR="00E5158D" w:rsidRPr="00582304" w:rsidRDefault="00E5158D" w:rsidP="008B57D8">
            <w:pPr>
              <w:spacing w:line="240" w:lineRule="auto"/>
              <w:rPr>
                <w:iCs/>
                <w:szCs w:val="24"/>
              </w:rPr>
            </w:pPr>
            <w:r w:rsidRPr="00582304">
              <w:rPr>
                <w:rFonts w:hint="eastAsia"/>
                <w:color w:val="000000"/>
              </w:rPr>
              <w:t>14.62</w:t>
            </w:r>
          </w:p>
        </w:tc>
        <w:tc>
          <w:tcPr>
            <w:tcW w:w="1278" w:type="dxa"/>
            <w:tcBorders>
              <w:top w:val="nil"/>
              <w:bottom w:val="nil"/>
            </w:tcBorders>
          </w:tcPr>
          <w:p w14:paraId="27F5DC88"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6BC3494B" w14:textId="77777777" w:rsidTr="009A3B12">
        <w:trPr>
          <w:trHeight w:val="324"/>
        </w:trPr>
        <w:tc>
          <w:tcPr>
            <w:tcW w:w="566" w:type="dxa"/>
            <w:vMerge/>
            <w:tcBorders>
              <w:top w:val="nil"/>
              <w:bottom w:val="single" w:sz="4" w:space="0" w:color="auto"/>
            </w:tcBorders>
          </w:tcPr>
          <w:p w14:paraId="6B7A77E7"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5456C916"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Borders>
              <w:top w:val="nil"/>
              <w:bottom w:val="single" w:sz="4" w:space="0" w:color="auto"/>
            </w:tcBorders>
          </w:tcPr>
          <w:p w14:paraId="206D27B0"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698447C" w14:textId="77777777" w:rsidR="00E5158D" w:rsidRPr="00582304" w:rsidRDefault="00E5158D" w:rsidP="008B57D8">
            <w:pPr>
              <w:spacing w:line="240" w:lineRule="auto"/>
              <w:rPr>
                <w:color w:val="000000"/>
              </w:rPr>
            </w:pPr>
            <w:r w:rsidRPr="00582304">
              <w:rPr>
                <w:rFonts w:hint="eastAsia"/>
                <w:color w:val="000000"/>
              </w:rPr>
              <w:t>315.69</w:t>
            </w:r>
          </w:p>
        </w:tc>
        <w:tc>
          <w:tcPr>
            <w:tcW w:w="1085" w:type="dxa"/>
            <w:tcBorders>
              <w:top w:val="nil"/>
              <w:bottom w:val="single" w:sz="4" w:space="0" w:color="auto"/>
            </w:tcBorders>
            <w:noWrap/>
          </w:tcPr>
          <w:p w14:paraId="6A880FB4" w14:textId="77777777" w:rsidR="00E5158D" w:rsidRPr="00582304" w:rsidRDefault="00E5158D" w:rsidP="008B57D8">
            <w:pPr>
              <w:spacing w:line="240" w:lineRule="auto"/>
              <w:rPr>
                <w:color w:val="000000"/>
              </w:rPr>
            </w:pPr>
            <w:r w:rsidRPr="00582304">
              <w:rPr>
                <w:rFonts w:hint="eastAsia"/>
                <w:color w:val="000000"/>
              </w:rPr>
              <w:t>15.69</w:t>
            </w:r>
          </w:p>
        </w:tc>
        <w:tc>
          <w:tcPr>
            <w:tcW w:w="1089" w:type="dxa"/>
            <w:tcBorders>
              <w:top w:val="nil"/>
              <w:bottom w:val="single" w:sz="4" w:space="0" w:color="auto"/>
            </w:tcBorders>
            <w:noWrap/>
          </w:tcPr>
          <w:p w14:paraId="00CF5140" w14:textId="77777777" w:rsidR="00E5158D" w:rsidRPr="00582304" w:rsidRDefault="00E5158D" w:rsidP="008B57D8">
            <w:pPr>
              <w:spacing w:line="240" w:lineRule="auto"/>
              <w:rPr>
                <w:color w:val="000000"/>
              </w:rPr>
            </w:pPr>
            <w:r w:rsidRPr="00582304">
              <w:rPr>
                <w:rFonts w:hint="eastAsia"/>
                <w:color w:val="000000"/>
              </w:rPr>
              <w:t>20.48</w:t>
            </w:r>
          </w:p>
        </w:tc>
        <w:tc>
          <w:tcPr>
            <w:tcW w:w="992" w:type="dxa"/>
            <w:tcBorders>
              <w:top w:val="nil"/>
              <w:bottom w:val="single" w:sz="4" w:space="0" w:color="auto"/>
            </w:tcBorders>
            <w:noWrap/>
          </w:tcPr>
          <w:p w14:paraId="2C6CA419" w14:textId="77777777" w:rsidR="00E5158D" w:rsidRPr="00582304" w:rsidRDefault="00E5158D" w:rsidP="008B57D8">
            <w:pPr>
              <w:spacing w:line="240" w:lineRule="auto"/>
              <w:rPr>
                <w:color w:val="000000"/>
              </w:rPr>
            </w:pPr>
            <w:r w:rsidRPr="00582304">
              <w:rPr>
                <w:rFonts w:hint="eastAsia"/>
                <w:color w:val="000000"/>
              </w:rPr>
              <w:t>19.29</w:t>
            </w:r>
          </w:p>
        </w:tc>
        <w:tc>
          <w:tcPr>
            <w:tcW w:w="990" w:type="dxa"/>
            <w:tcBorders>
              <w:top w:val="nil"/>
              <w:bottom w:val="single" w:sz="4" w:space="0" w:color="auto"/>
            </w:tcBorders>
            <w:noWrap/>
          </w:tcPr>
          <w:p w14:paraId="5EE00E20" w14:textId="77777777" w:rsidR="00E5158D" w:rsidRPr="00582304" w:rsidRDefault="00E5158D" w:rsidP="008B57D8">
            <w:pPr>
              <w:spacing w:line="240" w:lineRule="auto"/>
              <w:rPr>
                <w:color w:val="000000"/>
              </w:rPr>
            </w:pPr>
            <w:r w:rsidRPr="00582304">
              <w:rPr>
                <w:rFonts w:hint="eastAsia"/>
                <w:color w:val="000000"/>
              </w:rPr>
              <w:t>25.79</w:t>
            </w:r>
          </w:p>
        </w:tc>
        <w:tc>
          <w:tcPr>
            <w:tcW w:w="1278" w:type="dxa"/>
            <w:tcBorders>
              <w:top w:val="nil"/>
              <w:bottom w:val="single" w:sz="4" w:space="0" w:color="auto"/>
            </w:tcBorders>
          </w:tcPr>
          <w:p w14:paraId="548ACC0F" w14:textId="77777777" w:rsidR="00E5158D" w:rsidRPr="00582304" w:rsidRDefault="00E5158D" w:rsidP="008B57D8">
            <w:pPr>
              <w:spacing w:line="240" w:lineRule="auto"/>
              <w:rPr>
                <w:color w:val="000000"/>
              </w:rPr>
            </w:pPr>
            <w:r w:rsidRPr="00582304">
              <w:rPr>
                <w:rFonts w:hint="eastAsia"/>
                <w:color w:val="000000"/>
              </w:rPr>
              <w:t>0.9</w:t>
            </w:r>
          </w:p>
        </w:tc>
      </w:tr>
      <w:tr w:rsidR="00E5158D" w:rsidRPr="00582304" w14:paraId="6026FE7F" w14:textId="77777777" w:rsidTr="009A3B12">
        <w:trPr>
          <w:trHeight w:val="324"/>
        </w:trPr>
        <w:tc>
          <w:tcPr>
            <w:tcW w:w="566" w:type="dxa"/>
            <w:vMerge w:val="restart"/>
            <w:tcBorders>
              <w:top w:val="single" w:sz="4" w:space="0" w:color="auto"/>
            </w:tcBorders>
            <w:noWrap/>
          </w:tcPr>
          <w:p w14:paraId="3DDFA706"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81776DB" w14:textId="77777777" w:rsidR="00E5158D" w:rsidRPr="00582304" w:rsidRDefault="00E5158D" w:rsidP="008B57D8">
            <w:pPr>
              <w:spacing w:line="240" w:lineRule="auto"/>
              <w:rPr>
                <w:iCs/>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7379C0E" w14:textId="77777777" w:rsidR="00E5158D" w:rsidRPr="00582304" w:rsidRDefault="00E5158D" w:rsidP="008B57D8">
            <w:pPr>
              <w:spacing w:line="240" w:lineRule="auto"/>
              <w:rPr>
                <w:iCs/>
                <w:szCs w:val="24"/>
              </w:rPr>
            </w:pPr>
            <w:r w:rsidRPr="00582304">
              <w:rPr>
                <w:rFonts w:hint="eastAsia"/>
                <w:color w:val="000000"/>
              </w:rPr>
              <w:t>282.94</w:t>
            </w:r>
          </w:p>
        </w:tc>
        <w:tc>
          <w:tcPr>
            <w:tcW w:w="1084" w:type="dxa"/>
            <w:tcBorders>
              <w:top w:val="single" w:sz="4" w:space="0" w:color="auto"/>
            </w:tcBorders>
            <w:noWrap/>
          </w:tcPr>
          <w:p w14:paraId="3B6A9F86" w14:textId="77777777" w:rsidR="00E5158D" w:rsidRPr="00582304" w:rsidRDefault="00E5158D" w:rsidP="008B57D8">
            <w:pPr>
              <w:spacing w:line="240" w:lineRule="auto"/>
              <w:rPr>
                <w:iCs/>
                <w:szCs w:val="24"/>
              </w:rPr>
            </w:pPr>
            <w:r w:rsidRPr="00582304">
              <w:rPr>
                <w:rFonts w:hint="eastAsia"/>
                <w:color w:val="000000"/>
              </w:rPr>
              <w:t>299.05</w:t>
            </w:r>
          </w:p>
        </w:tc>
        <w:tc>
          <w:tcPr>
            <w:tcW w:w="1085" w:type="dxa"/>
            <w:tcBorders>
              <w:top w:val="single" w:sz="4" w:space="0" w:color="auto"/>
            </w:tcBorders>
            <w:noWrap/>
          </w:tcPr>
          <w:p w14:paraId="0476BABD" w14:textId="77777777" w:rsidR="00E5158D" w:rsidRPr="00582304" w:rsidRDefault="00E5158D" w:rsidP="008B57D8">
            <w:pPr>
              <w:spacing w:line="240" w:lineRule="auto"/>
              <w:rPr>
                <w:iCs/>
                <w:szCs w:val="24"/>
              </w:rPr>
            </w:pPr>
            <w:r w:rsidRPr="00582304">
              <w:rPr>
                <w:rFonts w:hint="eastAsia"/>
                <w:color w:val="000000"/>
              </w:rPr>
              <w:t>-0.95</w:t>
            </w:r>
          </w:p>
        </w:tc>
        <w:tc>
          <w:tcPr>
            <w:tcW w:w="1089" w:type="dxa"/>
            <w:tcBorders>
              <w:top w:val="single" w:sz="4" w:space="0" w:color="auto"/>
            </w:tcBorders>
            <w:noWrap/>
          </w:tcPr>
          <w:p w14:paraId="59E69D14" w14:textId="77777777" w:rsidR="00E5158D" w:rsidRPr="00582304" w:rsidRDefault="00E5158D" w:rsidP="008B57D8">
            <w:pPr>
              <w:spacing w:line="240" w:lineRule="auto"/>
              <w:rPr>
                <w:iCs/>
                <w:szCs w:val="24"/>
              </w:rPr>
            </w:pPr>
            <w:r w:rsidRPr="00582304">
              <w:rPr>
                <w:rFonts w:hint="eastAsia"/>
                <w:color w:val="000000"/>
              </w:rPr>
              <w:t>5.2</w:t>
            </w:r>
          </w:p>
        </w:tc>
        <w:tc>
          <w:tcPr>
            <w:tcW w:w="992" w:type="dxa"/>
            <w:tcBorders>
              <w:top w:val="single" w:sz="4" w:space="0" w:color="auto"/>
            </w:tcBorders>
            <w:noWrap/>
          </w:tcPr>
          <w:p w14:paraId="7F24FFD9" w14:textId="77777777" w:rsidR="00E5158D" w:rsidRPr="00582304" w:rsidRDefault="00E5158D" w:rsidP="008B57D8">
            <w:pPr>
              <w:spacing w:line="240" w:lineRule="auto"/>
              <w:rPr>
                <w:iCs/>
                <w:szCs w:val="24"/>
              </w:rPr>
            </w:pPr>
            <w:r w:rsidRPr="00582304">
              <w:rPr>
                <w:rFonts w:hint="eastAsia"/>
                <w:color w:val="000000"/>
              </w:rPr>
              <w:t>4.97</w:t>
            </w:r>
          </w:p>
        </w:tc>
        <w:tc>
          <w:tcPr>
            <w:tcW w:w="990" w:type="dxa"/>
            <w:tcBorders>
              <w:top w:val="single" w:sz="4" w:space="0" w:color="auto"/>
            </w:tcBorders>
            <w:noWrap/>
          </w:tcPr>
          <w:p w14:paraId="49782423" w14:textId="77777777" w:rsidR="00E5158D" w:rsidRPr="00582304" w:rsidRDefault="00E5158D" w:rsidP="008B57D8">
            <w:pPr>
              <w:spacing w:line="240" w:lineRule="auto"/>
              <w:rPr>
                <w:iCs/>
                <w:szCs w:val="24"/>
              </w:rPr>
            </w:pPr>
            <w:r w:rsidRPr="00582304">
              <w:rPr>
                <w:rFonts w:hint="eastAsia"/>
                <w:color w:val="000000"/>
              </w:rPr>
              <w:t>5.28</w:t>
            </w:r>
          </w:p>
        </w:tc>
        <w:tc>
          <w:tcPr>
            <w:tcW w:w="1278" w:type="dxa"/>
            <w:tcBorders>
              <w:top w:val="single" w:sz="4" w:space="0" w:color="auto"/>
            </w:tcBorders>
          </w:tcPr>
          <w:p w14:paraId="210F39BE" w14:textId="77777777" w:rsidR="00E5158D" w:rsidRPr="00582304" w:rsidRDefault="00E5158D" w:rsidP="008B57D8">
            <w:pPr>
              <w:spacing w:line="240" w:lineRule="auto"/>
              <w:rPr>
                <w:iCs/>
                <w:szCs w:val="24"/>
              </w:rPr>
            </w:pPr>
            <w:r w:rsidRPr="00582304">
              <w:rPr>
                <w:rFonts w:hint="eastAsia"/>
                <w:color w:val="000000"/>
              </w:rPr>
              <w:t>0.94</w:t>
            </w:r>
          </w:p>
        </w:tc>
      </w:tr>
      <w:tr w:rsidR="00E5158D" w:rsidRPr="00582304" w14:paraId="1EBCD8DA" w14:textId="77777777" w:rsidTr="0012249D">
        <w:trPr>
          <w:trHeight w:val="324"/>
        </w:trPr>
        <w:tc>
          <w:tcPr>
            <w:tcW w:w="566" w:type="dxa"/>
            <w:vMerge/>
          </w:tcPr>
          <w:p w14:paraId="52FE2B1F" w14:textId="77777777" w:rsidR="00E5158D" w:rsidRPr="00582304" w:rsidRDefault="00E5158D" w:rsidP="008B57D8">
            <w:pPr>
              <w:spacing w:line="240" w:lineRule="auto"/>
              <w:rPr>
                <w:iCs/>
                <w:szCs w:val="24"/>
              </w:rPr>
            </w:pPr>
          </w:p>
        </w:tc>
        <w:tc>
          <w:tcPr>
            <w:tcW w:w="1274" w:type="dxa"/>
          </w:tcPr>
          <w:p w14:paraId="7BC92E0F"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FF8E191" w14:textId="77777777" w:rsidR="00E5158D" w:rsidRPr="00582304" w:rsidRDefault="00E5158D" w:rsidP="008B57D8">
            <w:pPr>
              <w:spacing w:line="240" w:lineRule="auto"/>
              <w:rPr>
                <w:iCs/>
                <w:szCs w:val="24"/>
              </w:rPr>
            </w:pPr>
          </w:p>
        </w:tc>
        <w:tc>
          <w:tcPr>
            <w:tcW w:w="1084" w:type="dxa"/>
            <w:noWrap/>
          </w:tcPr>
          <w:p w14:paraId="39F27C13" w14:textId="77777777" w:rsidR="00E5158D" w:rsidRPr="00582304" w:rsidRDefault="00E5158D" w:rsidP="008B57D8">
            <w:pPr>
              <w:spacing w:line="240" w:lineRule="auto"/>
              <w:rPr>
                <w:iCs/>
                <w:szCs w:val="24"/>
              </w:rPr>
            </w:pPr>
            <w:r w:rsidRPr="00582304">
              <w:rPr>
                <w:rFonts w:hint="eastAsia"/>
                <w:color w:val="000000"/>
              </w:rPr>
              <w:t>299.36</w:t>
            </w:r>
          </w:p>
        </w:tc>
        <w:tc>
          <w:tcPr>
            <w:tcW w:w="1085" w:type="dxa"/>
            <w:noWrap/>
          </w:tcPr>
          <w:p w14:paraId="268EBD3F" w14:textId="77777777" w:rsidR="00E5158D" w:rsidRPr="00582304" w:rsidRDefault="00E5158D" w:rsidP="008B57D8">
            <w:pPr>
              <w:spacing w:line="240" w:lineRule="auto"/>
              <w:rPr>
                <w:iCs/>
                <w:szCs w:val="24"/>
              </w:rPr>
            </w:pPr>
            <w:r w:rsidRPr="00582304">
              <w:rPr>
                <w:rFonts w:hint="eastAsia"/>
                <w:color w:val="000000"/>
              </w:rPr>
              <w:t>-0.64</w:t>
            </w:r>
          </w:p>
        </w:tc>
        <w:tc>
          <w:tcPr>
            <w:tcW w:w="1089" w:type="dxa"/>
            <w:noWrap/>
          </w:tcPr>
          <w:p w14:paraId="4CFED348" w14:textId="77777777" w:rsidR="00E5158D" w:rsidRPr="00582304" w:rsidRDefault="00E5158D" w:rsidP="008B57D8">
            <w:pPr>
              <w:spacing w:line="240" w:lineRule="auto"/>
              <w:rPr>
                <w:iCs/>
                <w:szCs w:val="24"/>
              </w:rPr>
            </w:pPr>
            <w:r w:rsidRPr="00582304">
              <w:rPr>
                <w:rFonts w:hint="eastAsia"/>
                <w:color w:val="000000"/>
              </w:rPr>
              <w:t>5.33</w:t>
            </w:r>
          </w:p>
        </w:tc>
        <w:tc>
          <w:tcPr>
            <w:tcW w:w="992" w:type="dxa"/>
            <w:noWrap/>
          </w:tcPr>
          <w:p w14:paraId="66FC503D" w14:textId="77777777" w:rsidR="00E5158D" w:rsidRPr="00582304" w:rsidRDefault="00E5158D" w:rsidP="008B57D8">
            <w:pPr>
              <w:spacing w:line="240" w:lineRule="auto"/>
              <w:rPr>
                <w:iCs/>
                <w:szCs w:val="24"/>
              </w:rPr>
            </w:pPr>
            <w:r w:rsidRPr="00582304">
              <w:rPr>
                <w:rFonts w:hint="eastAsia"/>
                <w:color w:val="000000"/>
              </w:rPr>
              <w:t>4.82</w:t>
            </w:r>
          </w:p>
        </w:tc>
        <w:tc>
          <w:tcPr>
            <w:tcW w:w="990" w:type="dxa"/>
            <w:noWrap/>
          </w:tcPr>
          <w:p w14:paraId="789F2141" w14:textId="77777777" w:rsidR="00E5158D" w:rsidRPr="00582304" w:rsidRDefault="00E5158D" w:rsidP="008B57D8">
            <w:pPr>
              <w:spacing w:line="240" w:lineRule="auto"/>
              <w:rPr>
                <w:iCs/>
                <w:szCs w:val="24"/>
              </w:rPr>
            </w:pPr>
            <w:r w:rsidRPr="00582304">
              <w:rPr>
                <w:rFonts w:hint="eastAsia"/>
                <w:color w:val="000000"/>
              </w:rPr>
              <w:t>5.37</w:t>
            </w:r>
          </w:p>
        </w:tc>
        <w:tc>
          <w:tcPr>
            <w:tcW w:w="1278" w:type="dxa"/>
          </w:tcPr>
          <w:p w14:paraId="0BCBA670" w14:textId="77777777" w:rsidR="00E5158D" w:rsidRPr="00582304" w:rsidRDefault="00E5158D" w:rsidP="008B57D8">
            <w:pPr>
              <w:spacing w:line="240" w:lineRule="auto"/>
              <w:rPr>
                <w:iCs/>
                <w:szCs w:val="24"/>
              </w:rPr>
            </w:pPr>
            <w:r w:rsidRPr="00582304">
              <w:rPr>
                <w:rFonts w:hint="eastAsia"/>
                <w:color w:val="000000"/>
              </w:rPr>
              <w:t>0.93</w:t>
            </w:r>
          </w:p>
        </w:tc>
      </w:tr>
      <w:tr w:rsidR="00E5158D" w:rsidRPr="00582304" w14:paraId="41848978" w14:textId="77777777" w:rsidTr="0012249D">
        <w:trPr>
          <w:trHeight w:val="324"/>
        </w:trPr>
        <w:tc>
          <w:tcPr>
            <w:tcW w:w="566" w:type="dxa"/>
            <w:vMerge/>
          </w:tcPr>
          <w:p w14:paraId="4DD7E595" w14:textId="77777777" w:rsidR="00E5158D" w:rsidRPr="00582304" w:rsidRDefault="00E5158D" w:rsidP="008B57D8">
            <w:pPr>
              <w:spacing w:line="240" w:lineRule="auto"/>
              <w:rPr>
                <w:iCs/>
                <w:szCs w:val="24"/>
              </w:rPr>
            </w:pPr>
          </w:p>
        </w:tc>
        <w:tc>
          <w:tcPr>
            <w:tcW w:w="1274" w:type="dxa"/>
          </w:tcPr>
          <w:p w14:paraId="6E8F5C6B"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0CD9662B" w14:textId="77777777" w:rsidR="00E5158D" w:rsidRPr="00582304" w:rsidRDefault="00E5158D" w:rsidP="008B57D8">
            <w:pPr>
              <w:spacing w:line="240" w:lineRule="auto"/>
              <w:rPr>
                <w:iCs/>
                <w:szCs w:val="24"/>
              </w:rPr>
            </w:pPr>
          </w:p>
        </w:tc>
        <w:tc>
          <w:tcPr>
            <w:tcW w:w="1084" w:type="dxa"/>
            <w:noWrap/>
          </w:tcPr>
          <w:p w14:paraId="0B312550" w14:textId="77777777" w:rsidR="00E5158D" w:rsidRPr="00582304" w:rsidRDefault="00E5158D" w:rsidP="008B57D8">
            <w:pPr>
              <w:spacing w:line="240" w:lineRule="auto"/>
              <w:rPr>
                <w:iCs/>
                <w:szCs w:val="24"/>
              </w:rPr>
            </w:pPr>
            <w:r w:rsidRPr="00582304">
              <w:rPr>
                <w:rFonts w:hint="eastAsia"/>
                <w:color w:val="000000"/>
              </w:rPr>
              <w:t>296.33</w:t>
            </w:r>
          </w:p>
        </w:tc>
        <w:tc>
          <w:tcPr>
            <w:tcW w:w="1085" w:type="dxa"/>
            <w:noWrap/>
          </w:tcPr>
          <w:p w14:paraId="77712F8C" w14:textId="77777777" w:rsidR="00E5158D" w:rsidRPr="00582304" w:rsidRDefault="00E5158D" w:rsidP="008B57D8">
            <w:pPr>
              <w:spacing w:line="240" w:lineRule="auto"/>
              <w:rPr>
                <w:iCs/>
                <w:szCs w:val="24"/>
              </w:rPr>
            </w:pPr>
            <w:r w:rsidRPr="00582304">
              <w:rPr>
                <w:rFonts w:hint="eastAsia"/>
                <w:color w:val="000000"/>
              </w:rPr>
              <w:t>-3.67</w:t>
            </w:r>
          </w:p>
        </w:tc>
        <w:tc>
          <w:tcPr>
            <w:tcW w:w="1089" w:type="dxa"/>
            <w:noWrap/>
          </w:tcPr>
          <w:p w14:paraId="4C3A049F" w14:textId="77777777" w:rsidR="00E5158D" w:rsidRPr="00582304" w:rsidRDefault="00E5158D" w:rsidP="008B57D8">
            <w:pPr>
              <w:spacing w:line="240" w:lineRule="auto"/>
              <w:rPr>
                <w:iCs/>
                <w:szCs w:val="24"/>
              </w:rPr>
            </w:pPr>
            <w:r w:rsidRPr="00582304">
              <w:rPr>
                <w:rFonts w:hint="eastAsia"/>
                <w:color w:val="000000"/>
              </w:rPr>
              <w:t>5.08</w:t>
            </w:r>
          </w:p>
        </w:tc>
        <w:tc>
          <w:tcPr>
            <w:tcW w:w="992" w:type="dxa"/>
            <w:noWrap/>
          </w:tcPr>
          <w:p w14:paraId="68D01DDA" w14:textId="77777777" w:rsidR="00E5158D" w:rsidRPr="00582304" w:rsidRDefault="00E5158D" w:rsidP="008B57D8">
            <w:pPr>
              <w:spacing w:line="240" w:lineRule="auto"/>
              <w:rPr>
                <w:iCs/>
                <w:szCs w:val="24"/>
              </w:rPr>
            </w:pPr>
            <w:r w:rsidRPr="00582304">
              <w:rPr>
                <w:rFonts w:hint="eastAsia"/>
                <w:color w:val="000000"/>
              </w:rPr>
              <w:t>4.55</w:t>
            </w:r>
          </w:p>
        </w:tc>
        <w:tc>
          <w:tcPr>
            <w:tcW w:w="990" w:type="dxa"/>
            <w:noWrap/>
          </w:tcPr>
          <w:p w14:paraId="13162916" w14:textId="77777777" w:rsidR="00E5158D" w:rsidRPr="00582304" w:rsidRDefault="00E5158D" w:rsidP="008B57D8">
            <w:pPr>
              <w:spacing w:line="240" w:lineRule="auto"/>
              <w:rPr>
                <w:iCs/>
                <w:szCs w:val="24"/>
              </w:rPr>
            </w:pPr>
            <w:r w:rsidRPr="00582304">
              <w:rPr>
                <w:rFonts w:hint="eastAsia"/>
                <w:color w:val="000000"/>
              </w:rPr>
              <w:t>6.26</w:t>
            </w:r>
          </w:p>
        </w:tc>
        <w:tc>
          <w:tcPr>
            <w:tcW w:w="1278" w:type="dxa"/>
          </w:tcPr>
          <w:p w14:paraId="5432F241" w14:textId="77777777" w:rsidR="00E5158D" w:rsidRPr="00582304" w:rsidRDefault="00E5158D" w:rsidP="008B57D8">
            <w:pPr>
              <w:spacing w:line="240" w:lineRule="auto"/>
              <w:rPr>
                <w:iCs/>
                <w:szCs w:val="24"/>
              </w:rPr>
            </w:pPr>
            <w:r w:rsidRPr="00582304">
              <w:rPr>
                <w:rFonts w:hint="eastAsia"/>
                <w:color w:val="000000"/>
              </w:rPr>
              <w:t>0.89</w:t>
            </w:r>
          </w:p>
        </w:tc>
      </w:tr>
      <w:tr w:rsidR="00E5158D" w:rsidRPr="00582304" w14:paraId="34D48A71" w14:textId="77777777" w:rsidTr="0012249D">
        <w:trPr>
          <w:trHeight w:val="324"/>
        </w:trPr>
        <w:tc>
          <w:tcPr>
            <w:tcW w:w="566" w:type="dxa"/>
            <w:vMerge/>
          </w:tcPr>
          <w:p w14:paraId="149AA2FA" w14:textId="77777777" w:rsidR="00E5158D" w:rsidRPr="00582304" w:rsidRDefault="00E5158D" w:rsidP="008B57D8">
            <w:pPr>
              <w:spacing w:line="240" w:lineRule="auto"/>
              <w:rPr>
                <w:iCs/>
                <w:szCs w:val="24"/>
              </w:rPr>
            </w:pPr>
          </w:p>
        </w:tc>
        <w:tc>
          <w:tcPr>
            <w:tcW w:w="1274" w:type="dxa"/>
          </w:tcPr>
          <w:p w14:paraId="0B6B1742" w14:textId="77777777" w:rsidR="00E5158D" w:rsidRPr="00582304" w:rsidRDefault="00E5158D" w:rsidP="008B57D8">
            <w:pPr>
              <w:spacing w:line="240" w:lineRule="auto"/>
              <w:rPr>
                <w:iCs/>
                <w:szCs w:val="24"/>
              </w:rPr>
            </w:pPr>
            <w:r>
              <w:rPr>
                <w:rFonts w:hint="eastAsia"/>
                <w:color w:val="000000"/>
                <w:szCs w:val="24"/>
              </w:rPr>
              <w:t>New</w:t>
            </w:r>
          </w:p>
        </w:tc>
        <w:tc>
          <w:tcPr>
            <w:tcW w:w="997" w:type="dxa"/>
            <w:vMerge/>
          </w:tcPr>
          <w:p w14:paraId="2667E890" w14:textId="77777777" w:rsidR="00E5158D" w:rsidRPr="00582304" w:rsidRDefault="00E5158D" w:rsidP="008B57D8">
            <w:pPr>
              <w:spacing w:line="240" w:lineRule="auto"/>
              <w:rPr>
                <w:iCs/>
                <w:szCs w:val="24"/>
              </w:rPr>
            </w:pPr>
          </w:p>
        </w:tc>
        <w:tc>
          <w:tcPr>
            <w:tcW w:w="1084" w:type="dxa"/>
            <w:noWrap/>
          </w:tcPr>
          <w:p w14:paraId="7B51AEE1" w14:textId="77777777" w:rsidR="00E5158D" w:rsidRPr="00582304" w:rsidRDefault="00E5158D" w:rsidP="008B57D8">
            <w:pPr>
              <w:spacing w:line="240" w:lineRule="auto"/>
              <w:rPr>
                <w:color w:val="000000"/>
              </w:rPr>
            </w:pPr>
            <w:r w:rsidRPr="00582304">
              <w:rPr>
                <w:rFonts w:hint="eastAsia"/>
                <w:color w:val="000000"/>
              </w:rPr>
              <w:t>337.83</w:t>
            </w:r>
          </w:p>
        </w:tc>
        <w:tc>
          <w:tcPr>
            <w:tcW w:w="1085" w:type="dxa"/>
            <w:noWrap/>
          </w:tcPr>
          <w:p w14:paraId="07AEF463" w14:textId="77777777" w:rsidR="00E5158D" w:rsidRPr="00582304" w:rsidRDefault="00E5158D" w:rsidP="008B57D8">
            <w:pPr>
              <w:spacing w:line="240" w:lineRule="auto"/>
              <w:rPr>
                <w:color w:val="000000"/>
              </w:rPr>
            </w:pPr>
            <w:r w:rsidRPr="00582304">
              <w:rPr>
                <w:rFonts w:hint="eastAsia"/>
                <w:color w:val="000000"/>
              </w:rPr>
              <w:t>37.83</w:t>
            </w:r>
          </w:p>
        </w:tc>
        <w:tc>
          <w:tcPr>
            <w:tcW w:w="1089" w:type="dxa"/>
            <w:noWrap/>
          </w:tcPr>
          <w:p w14:paraId="5DE23D2D" w14:textId="77777777" w:rsidR="00E5158D" w:rsidRPr="00582304" w:rsidRDefault="00E5158D" w:rsidP="008B57D8">
            <w:pPr>
              <w:spacing w:line="240" w:lineRule="auto"/>
              <w:rPr>
                <w:color w:val="000000"/>
              </w:rPr>
            </w:pPr>
            <w:r w:rsidRPr="00582304">
              <w:rPr>
                <w:rFonts w:hint="eastAsia"/>
                <w:color w:val="000000"/>
              </w:rPr>
              <w:t>20.16</w:t>
            </w:r>
          </w:p>
        </w:tc>
        <w:tc>
          <w:tcPr>
            <w:tcW w:w="992" w:type="dxa"/>
            <w:noWrap/>
          </w:tcPr>
          <w:p w14:paraId="4B51BE90" w14:textId="77777777" w:rsidR="00E5158D" w:rsidRPr="00582304" w:rsidRDefault="00E5158D" w:rsidP="008B57D8">
            <w:pPr>
              <w:spacing w:line="240" w:lineRule="auto"/>
              <w:rPr>
                <w:color w:val="000000"/>
              </w:rPr>
            </w:pPr>
            <w:r w:rsidRPr="00582304">
              <w:rPr>
                <w:rFonts w:hint="eastAsia"/>
                <w:color w:val="000000"/>
              </w:rPr>
              <w:t>21.22</w:t>
            </w:r>
          </w:p>
        </w:tc>
        <w:tc>
          <w:tcPr>
            <w:tcW w:w="990" w:type="dxa"/>
            <w:noWrap/>
          </w:tcPr>
          <w:p w14:paraId="1A0884A3" w14:textId="77777777" w:rsidR="00E5158D" w:rsidRPr="00582304" w:rsidRDefault="00E5158D" w:rsidP="008B57D8">
            <w:pPr>
              <w:spacing w:line="240" w:lineRule="auto"/>
              <w:rPr>
                <w:color w:val="000000"/>
              </w:rPr>
            </w:pPr>
            <w:r w:rsidRPr="00582304">
              <w:rPr>
                <w:rFonts w:hint="eastAsia"/>
                <w:color w:val="000000"/>
              </w:rPr>
              <w:t>42.87</w:t>
            </w:r>
          </w:p>
        </w:tc>
        <w:tc>
          <w:tcPr>
            <w:tcW w:w="1278" w:type="dxa"/>
          </w:tcPr>
          <w:p w14:paraId="53D53163" w14:textId="77777777" w:rsidR="00E5158D" w:rsidRPr="00582304" w:rsidRDefault="00E5158D" w:rsidP="008B57D8">
            <w:pPr>
              <w:spacing w:line="240" w:lineRule="auto"/>
              <w:rPr>
                <w:color w:val="000000"/>
              </w:rPr>
            </w:pPr>
            <w:r w:rsidRPr="00582304">
              <w:rPr>
                <w:rFonts w:hint="eastAsia"/>
                <w:color w:val="000000"/>
              </w:rPr>
              <w:t>0.94</w:t>
            </w:r>
          </w:p>
        </w:tc>
      </w:tr>
    </w:tbl>
    <w:p w14:paraId="58CFE4F8" w14:textId="77777777" w:rsidR="00E5158D" w:rsidRPr="00582304" w:rsidRDefault="00E5158D" w:rsidP="00E5158D">
      <w:pPr>
        <w:widowControl/>
        <w:rPr>
          <w:szCs w:val="24"/>
        </w:rPr>
      </w:pPr>
    </w:p>
    <w:p w14:paraId="3A8FE8B8" w14:textId="005FA4FC" w:rsidR="00E5158D" w:rsidRPr="00582304" w:rsidRDefault="00E5158D" w:rsidP="00E5158D">
      <w:pPr>
        <w:pStyle w:val="af1"/>
        <w:spacing w:line="240" w:lineRule="auto"/>
        <w:ind w:leftChars="-236" w:left="-566" w:rightChars="-260" w:right="-624"/>
        <w:rPr>
          <w:szCs w:val="24"/>
        </w:rPr>
      </w:pPr>
      <w:bookmarkStart w:id="295" w:name="_Toc163389723"/>
      <w:bookmarkStart w:id="296" w:name="_Toc163389940"/>
      <w:r>
        <w:t xml:space="preserve">Table </w:t>
      </w:r>
      <w:fldSimple w:instr=" STYLEREF 1 \s ">
        <w:r w:rsidR="009D47CB">
          <w:rPr>
            <w:noProof/>
          </w:rPr>
          <w:t>4</w:t>
        </w:r>
      </w:fldSimple>
      <w:r>
        <w:t>.</w:t>
      </w:r>
      <w:fldSimple w:instr=" SEQ Table \* ARABIC \s 1 ">
        <w:r w:rsidR="009D47CB">
          <w:rPr>
            <w:noProof/>
          </w:rPr>
          <w:t>7</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群落一為均勻模型，群落二為</w:t>
      </w:r>
      <w:r w:rsidRPr="00582304">
        <w:rPr>
          <w:rFonts w:hint="eastAsia"/>
          <w:szCs w:val="24"/>
        </w:rPr>
        <w:t>B</w:t>
      </w:r>
      <w:r w:rsidRPr="00582304">
        <w:rPr>
          <w:szCs w:val="24"/>
        </w:rPr>
        <w:t>roken-stick</w:t>
      </w:r>
      <w:r w:rsidRPr="00582304">
        <w:rPr>
          <w:rFonts w:hint="eastAsia"/>
          <w:szCs w:val="24"/>
        </w:rPr>
        <w:t>模型之情況下的估計結果。</w:t>
      </w:r>
      <w:bookmarkEnd w:id="295"/>
      <w:bookmarkEnd w:id="29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E5158D" w:rsidRPr="00582304" w14:paraId="1677B485" w14:textId="77777777" w:rsidTr="00E320B5">
        <w:trPr>
          <w:cnfStyle w:val="100000000000" w:firstRow="1" w:lastRow="0" w:firstColumn="0" w:lastColumn="0" w:oddVBand="0" w:evenVBand="0" w:oddHBand="0" w:evenHBand="0" w:firstRowFirstColumn="0" w:firstRowLastColumn="0" w:lastRowFirstColumn="0" w:lastRowLastColumn="0"/>
          <w:trHeight w:val="324"/>
        </w:trPr>
        <w:tc>
          <w:tcPr>
            <w:tcW w:w="566" w:type="dxa"/>
            <w:noWrap/>
          </w:tcPr>
          <w:p w14:paraId="3DDFA087" w14:textId="77777777" w:rsidR="00E5158D" w:rsidRPr="00582304" w:rsidRDefault="00E5158D" w:rsidP="008B57D8">
            <w:pPr>
              <w:spacing w:line="240" w:lineRule="auto"/>
              <w:rPr>
                <w:iCs/>
                <w:szCs w:val="24"/>
              </w:rPr>
            </w:pPr>
            <w:r w:rsidRPr="00582304">
              <w:rPr>
                <w:iCs/>
                <w:szCs w:val="24"/>
              </w:rPr>
              <w:t>q</w:t>
            </w:r>
          </w:p>
        </w:tc>
        <w:tc>
          <w:tcPr>
            <w:tcW w:w="1274" w:type="dxa"/>
          </w:tcPr>
          <w:p w14:paraId="471E3209" w14:textId="77777777" w:rsidR="00E5158D" w:rsidRPr="00582304" w:rsidRDefault="00E5158D" w:rsidP="008B57D8">
            <w:pPr>
              <w:spacing w:line="240" w:lineRule="auto"/>
              <w:rPr>
                <w:color w:val="000000"/>
                <w:szCs w:val="24"/>
              </w:rPr>
            </w:pPr>
            <w:r w:rsidRPr="00582304">
              <w:rPr>
                <w:szCs w:val="24"/>
              </w:rPr>
              <w:t>Estimator</w:t>
            </w:r>
          </w:p>
        </w:tc>
        <w:tc>
          <w:tcPr>
            <w:tcW w:w="997" w:type="dxa"/>
            <w:noWrap/>
          </w:tcPr>
          <w:p w14:paraId="6C7258AF" w14:textId="77777777" w:rsidR="00E5158D" w:rsidRPr="00582304" w:rsidRDefault="00E5158D" w:rsidP="008B57D8">
            <w:pPr>
              <w:spacing w:line="240" w:lineRule="auto"/>
              <w:rPr>
                <w:color w:val="000000"/>
                <w:szCs w:val="24"/>
              </w:rPr>
            </w:pPr>
            <w:proofErr w:type="spellStart"/>
            <w:r w:rsidRPr="00582304">
              <w:rPr>
                <w:rFonts w:hint="eastAsia"/>
                <w:iCs/>
                <w:szCs w:val="24"/>
              </w:rPr>
              <w:t>Ob</w:t>
            </w:r>
            <w:r w:rsidRPr="00582304">
              <w:rPr>
                <w:iCs/>
                <w:szCs w:val="24"/>
              </w:rPr>
              <w:t>s</w:t>
            </w:r>
            <w:proofErr w:type="spellEnd"/>
          </w:p>
        </w:tc>
        <w:tc>
          <w:tcPr>
            <w:tcW w:w="1084" w:type="dxa"/>
            <w:noWrap/>
          </w:tcPr>
          <w:p w14:paraId="79C13479" w14:textId="77777777" w:rsidR="00E5158D" w:rsidRPr="00582304" w:rsidRDefault="00E5158D" w:rsidP="008B57D8">
            <w:pPr>
              <w:spacing w:line="240" w:lineRule="auto"/>
              <w:rPr>
                <w:color w:val="000000"/>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tcPr>
          <w:p w14:paraId="0406EC63" w14:textId="77777777" w:rsidR="00E5158D" w:rsidRPr="00582304" w:rsidRDefault="00E5158D" w:rsidP="008B57D8">
            <w:pPr>
              <w:spacing w:line="240" w:lineRule="auto"/>
              <w:rPr>
                <w:color w:val="000000"/>
                <w:szCs w:val="24"/>
              </w:rPr>
            </w:pPr>
            <w:r w:rsidRPr="00582304">
              <w:rPr>
                <w:rFonts w:hint="eastAsia"/>
                <w:iCs/>
                <w:szCs w:val="24"/>
              </w:rPr>
              <w:t>Bias</w:t>
            </w:r>
          </w:p>
        </w:tc>
        <w:tc>
          <w:tcPr>
            <w:tcW w:w="1089" w:type="dxa"/>
            <w:noWrap/>
          </w:tcPr>
          <w:p w14:paraId="18A75122" w14:textId="77777777" w:rsidR="00E5158D" w:rsidRPr="00582304" w:rsidRDefault="00E5158D" w:rsidP="008B57D8">
            <w:pPr>
              <w:spacing w:line="240" w:lineRule="auto"/>
              <w:rPr>
                <w:color w:val="000000"/>
                <w:szCs w:val="24"/>
              </w:rPr>
            </w:pPr>
            <w:r w:rsidRPr="00582304">
              <w:rPr>
                <w:rFonts w:hint="eastAsia"/>
                <w:iCs/>
                <w:szCs w:val="24"/>
              </w:rPr>
              <w:t xml:space="preserve">Sample </w:t>
            </w:r>
            <w:r w:rsidRPr="00582304">
              <w:rPr>
                <w:iCs/>
                <w:szCs w:val="24"/>
              </w:rPr>
              <w:t>SE</w:t>
            </w:r>
          </w:p>
        </w:tc>
        <w:tc>
          <w:tcPr>
            <w:tcW w:w="992" w:type="dxa"/>
            <w:noWrap/>
          </w:tcPr>
          <w:p w14:paraId="65E03D8C" w14:textId="77777777" w:rsidR="00E5158D" w:rsidRPr="00582304" w:rsidRDefault="00E5158D" w:rsidP="008B57D8">
            <w:pPr>
              <w:spacing w:line="240" w:lineRule="auto"/>
              <w:rPr>
                <w:color w:val="000000"/>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tcPr>
          <w:p w14:paraId="66A6068A" w14:textId="77777777" w:rsidR="00E5158D" w:rsidRPr="00582304" w:rsidRDefault="00E5158D" w:rsidP="008B57D8">
            <w:pPr>
              <w:spacing w:line="240" w:lineRule="auto"/>
              <w:rPr>
                <w:color w:val="000000"/>
                <w:szCs w:val="24"/>
              </w:rPr>
            </w:pPr>
            <w:r w:rsidRPr="00582304">
              <w:rPr>
                <w:rFonts w:hint="eastAsia"/>
                <w:iCs/>
                <w:szCs w:val="24"/>
              </w:rPr>
              <w:t>RMSE</w:t>
            </w:r>
          </w:p>
        </w:tc>
        <w:tc>
          <w:tcPr>
            <w:tcW w:w="1278" w:type="dxa"/>
          </w:tcPr>
          <w:p w14:paraId="0A55BE71" w14:textId="77777777" w:rsidR="00E5158D" w:rsidRPr="00582304" w:rsidRDefault="00E5158D" w:rsidP="008B57D8">
            <w:pPr>
              <w:spacing w:line="240" w:lineRule="auto"/>
              <w:rPr>
                <w:color w:val="000000"/>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39F21010" w14:textId="77777777" w:rsidTr="009A3B12">
        <w:trPr>
          <w:trHeight w:val="324"/>
        </w:trPr>
        <w:tc>
          <w:tcPr>
            <w:tcW w:w="566" w:type="dxa"/>
            <w:vMerge w:val="restart"/>
            <w:tcBorders>
              <w:top w:val="double" w:sz="4" w:space="0" w:color="auto"/>
              <w:bottom w:val="nil"/>
            </w:tcBorders>
            <w:noWrap/>
            <w:hideMark/>
          </w:tcPr>
          <w:p w14:paraId="09550007" w14:textId="77777777" w:rsidR="00E5158D" w:rsidRPr="00582304" w:rsidRDefault="00E5158D" w:rsidP="008B57D8">
            <w:pPr>
              <w:spacing w:line="240" w:lineRule="auto"/>
              <w:rPr>
                <w:iCs/>
                <w:szCs w:val="24"/>
              </w:rPr>
            </w:pPr>
            <w:r w:rsidRPr="00582304">
              <w:rPr>
                <w:iCs/>
                <w:szCs w:val="24"/>
              </w:rPr>
              <w:t>0.1</w:t>
            </w:r>
          </w:p>
        </w:tc>
        <w:tc>
          <w:tcPr>
            <w:tcW w:w="1274" w:type="dxa"/>
            <w:tcBorders>
              <w:top w:val="double" w:sz="4" w:space="0" w:color="auto"/>
              <w:bottom w:val="nil"/>
            </w:tcBorders>
          </w:tcPr>
          <w:p w14:paraId="1CEEB861"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0D241EAF" w14:textId="77777777" w:rsidR="00E5158D" w:rsidRPr="00582304" w:rsidRDefault="00E5158D" w:rsidP="008B57D8">
            <w:pPr>
              <w:spacing w:line="240" w:lineRule="auto"/>
              <w:rPr>
                <w:iCs/>
                <w:szCs w:val="24"/>
              </w:rPr>
            </w:pPr>
            <w:r w:rsidRPr="00582304">
              <w:rPr>
                <w:rFonts w:hint="eastAsia"/>
                <w:color w:val="000000"/>
              </w:rPr>
              <w:t>126.47</w:t>
            </w:r>
          </w:p>
        </w:tc>
        <w:tc>
          <w:tcPr>
            <w:tcW w:w="1084" w:type="dxa"/>
            <w:tcBorders>
              <w:top w:val="double" w:sz="4" w:space="0" w:color="auto"/>
              <w:bottom w:val="nil"/>
            </w:tcBorders>
            <w:noWrap/>
          </w:tcPr>
          <w:p w14:paraId="3DB9D0F4" w14:textId="77777777" w:rsidR="00E5158D" w:rsidRPr="00582304" w:rsidRDefault="00E5158D" w:rsidP="008B57D8">
            <w:pPr>
              <w:spacing w:line="240" w:lineRule="auto"/>
              <w:rPr>
                <w:iCs/>
                <w:szCs w:val="24"/>
              </w:rPr>
            </w:pPr>
            <w:r w:rsidRPr="00582304">
              <w:rPr>
                <w:rFonts w:hint="eastAsia"/>
                <w:color w:val="000000"/>
              </w:rPr>
              <w:t>290.58</w:t>
            </w:r>
          </w:p>
        </w:tc>
        <w:tc>
          <w:tcPr>
            <w:tcW w:w="1085" w:type="dxa"/>
            <w:tcBorders>
              <w:top w:val="double" w:sz="4" w:space="0" w:color="auto"/>
              <w:bottom w:val="nil"/>
            </w:tcBorders>
            <w:noWrap/>
          </w:tcPr>
          <w:p w14:paraId="1C91EF05" w14:textId="77777777" w:rsidR="00E5158D" w:rsidRPr="00582304" w:rsidRDefault="00E5158D" w:rsidP="008B57D8">
            <w:pPr>
              <w:spacing w:line="240" w:lineRule="auto"/>
              <w:rPr>
                <w:iCs/>
                <w:szCs w:val="24"/>
              </w:rPr>
            </w:pPr>
            <w:r w:rsidRPr="00582304">
              <w:rPr>
                <w:rFonts w:hint="eastAsia"/>
                <w:color w:val="000000"/>
              </w:rPr>
              <w:t>-9.42</w:t>
            </w:r>
          </w:p>
        </w:tc>
        <w:tc>
          <w:tcPr>
            <w:tcW w:w="1089" w:type="dxa"/>
            <w:tcBorders>
              <w:top w:val="double" w:sz="4" w:space="0" w:color="auto"/>
              <w:bottom w:val="nil"/>
            </w:tcBorders>
            <w:noWrap/>
          </w:tcPr>
          <w:p w14:paraId="258B4625" w14:textId="77777777" w:rsidR="00E5158D" w:rsidRPr="00582304" w:rsidRDefault="00E5158D" w:rsidP="008B57D8">
            <w:pPr>
              <w:spacing w:line="240" w:lineRule="auto"/>
              <w:rPr>
                <w:iCs/>
                <w:szCs w:val="24"/>
              </w:rPr>
            </w:pPr>
            <w:r w:rsidRPr="00582304">
              <w:rPr>
                <w:rFonts w:hint="eastAsia"/>
                <w:color w:val="000000"/>
              </w:rPr>
              <w:t>43.78</w:t>
            </w:r>
          </w:p>
        </w:tc>
        <w:tc>
          <w:tcPr>
            <w:tcW w:w="992" w:type="dxa"/>
            <w:tcBorders>
              <w:top w:val="double" w:sz="4" w:space="0" w:color="auto"/>
              <w:bottom w:val="nil"/>
            </w:tcBorders>
            <w:noWrap/>
          </w:tcPr>
          <w:p w14:paraId="6B0EBD2D" w14:textId="77777777" w:rsidR="00E5158D" w:rsidRPr="00582304" w:rsidRDefault="00E5158D" w:rsidP="008B57D8">
            <w:pPr>
              <w:spacing w:line="240" w:lineRule="auto"/>
              <w:rPr>
                <w:iCs/>
                <w:szCs w:val="24"/>
              </w:rPr>
            </w:pPr>
            <w:r w:rsidRPr="00582304">
              <w:rPr>
                <w:rFonts w:hint="eastAsia"/>
                <w:color w:val="000000"/>
              </w:rPr>
              <w:t>38.74</w:t>
            </w:r>
          </w:p>
        </w:tc>
        <w:tc>
          <w:tcPr>
            <w:tcW w:w="990" w:type="dxa"/>
            <w:tcBorders>
              <w:top w:val="double" w:sz="4" w:space="0" w:color="auto"/>
              <w:bottom w:val="nil"/>
            </w:tcBorders>
            <w:noWrap/>
          </w:tcPr>
          <w:p w14:paraId="2F7C48FB" w14:textId="77777777" w:rsidR="00E5158D" w:rsidRPr="00582304" w:rsidRDefault="00E5158D" w:rsidP="008B57D8">
            <w:pPr>
              <w:spacing w:line="240" w:lineRule="auto"/>
              <w:rPr>
                <w:iCs/>
                <w:szCs w:val="24"/>
              </w:rPr>
            </w:pPr>
            <w:r w:rsidRPr="00582304">
              <w:rPr>
                <w:rFonts w:hint="eastAsia"/>
                <w:color w:val="000000"/>
              </w:rPr>
              <w:t>44.76</w:t>
            </w:r>
          </w:p>
        </w:tc>
        <w:tc>
          <w:tcPr>
            <w:tcW w:w="1278" w:type="dxa"/>
            <w:tcBorders>
              <w:top w:val="double" w:sz="4" w:space="0" w:color="auto"/>
              <w:bottom w:val="nil"/>
            </w:tcBorders>
          </w:tcPr>
          <w:p w14:paraId="4E0892BC"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4BB40F78" w14:textId="77777777" w:rsidTr="009A3B12">
        <w:trPr>
          <w:trHeight w:val="324"/>
        </w:trPr>
        <w:tc>
          <w:tcPr>
            <w:tcW w:w="566" w:type="dxa"/>
            <w:vMerge/>
            <w:tcBorders>
              <w:top w:val="nil"/>
              <w:bottom w:val="nil"/>
            </w:tcBorders>
            <w:hideMark/>
          </w:tcPr>
          <w:p w14:paraId="165F0085" w14:textId="77777777" w:rsidR="00E5158D" w:rsidRPr="00582304" w:rsidRDefault="00E5158D" w:rsidP="008B57D8">
            <w:pPr>
              <w:spacing w:line="240" w:lineRule="auto"/>
              <w:rPr>
                <w:iCs/>
                <w:szCs w:val="24"/>
              </w:rPr>
            </w:pPr>
          </w:p>
        </w:tc>
        <w:tc>
          <w:tcPr>
            <w:tcW w:w="1274" w:type="dxa"/>
            <w:tcBorders>
              <w:top w:val="nil"/>
              <w:bottom w:val="nil"/>
            </w:tcBorders>
          </w:tcPr>
          <w:p w14:paraId="55A3A576"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0F9416" w14:textId="77777777" w:rsidR="00E5158D" w:rsidRPr="00582304" w:rsidRDefault="00E5158D" w:rsidP="008B57D8">
            <w:pPr>
              <w:spacing w:line="240" w:lineRule="auto"/>
              <w:rPr>
                <w:iCs/>
                <w:szCs w:val="24"/>
              </w:rPr>
            </w:pPr>
          </w:p>
        </w:tc>
        <w:tc>
          <w:tcPr>
            <w:tcW w:w="1084" w:type="dxa"/>
            <w:tcBorders>
              <w:top w:val="nil"/>
              <w:bottom w:val="nil"/>
            </w:tcBorders>
            <w:noWrap/>
          </w:tcPr>
          <w:p w14:paraId="2AB0B8E8" w14:textId="77777777" w:rsidR="00E5158D" w:rsidRPr="00582304" w:rsidRDefault="00E5158D" w:rsidP="008B57D8">
            <w:pPr>
              <w:spacing w:line="240" w:lineRule="auto"/>
              <w:rPr>
                <w:iCs/>
                <w:szCs w:val="24"/>
              </w:rPr>
            </w:pPr>
            <w:r w:rsidRPr="00582304">
              <w:rPr>
                <w:rFonts w:hint="eastAsia"/>
                <w:color w:val="000000"/>
              </w:rPr>
              <w:t>298.77</w:t>
            </w:r>
          </w:p>
        </w:tc>
        <w:tc>
          <w:tcPr>
            <w:tcW w:w="1085" w:type="dxa"/>
            <w:tcBorders>
              <w:top w:val="nil"/>
              <w:bottom w:val="nil"/>
            </w:tcBorders>
            <w:noWrap/>
          </w:tcPr>
          <w:p w14:paraId="58B25680" w14:textId="77777777" w:rsidR="00E5158D" w:rsidRPr="00582304" w:rsidRDefault="00E5158D" w:rsidP="008B57D8">
            <w:pPr>
              <w:spacing w:line="240" w:lineRule="auto"/>
              <w:rPr>
                <w:iCs/>
                <w:szCs w:val="24"/>
              </w:rPr>
            </w:pPr>
            <w:r w:rsidRPr="00582304">
              <w:rPr>
                <w:rFonts w:hint="eastAsia"/>
                <w:color w:val="000000"/>
              </w:rPr>
              <w:t>-1.23</w:t>
            </w:r>
          </w:p>
        </w:tc>
        <w:tc>
          <w:tcPr>
            <w:tcW w:w="1089" w:type="dxa"/>
            <w:tcBorders>
              <w:top w:val="nil"/>
              <w:bottom w:val="nil"/>
            </w:tcBorders>
            <w:noWrap/>
          </w:tcPr>
          <w:p w14:paraId="4CAD6283" w14:textId="77777777" w:rsidR="00E5158D" w:rsidRPr="00582304" w:rsidRDefault="00E5158D" w:rsidP="008B57D8">
            <w:pPr>
              <w:spacing w:line="240" w:lineRule="auto"/>
              <w:rPr>
                <w:iCs/>
                <w:szCs w:val="24"/>
              </w:rPr>
            </w:pPr>
            <w:r w:rsidRPr="00582304">
              <w:rPr>
                <w:rFonts w:hint="eastAsia"/>
                <w:color w:val="000000"/>
              </w:rPr>
              <w:t>55.94</w:t>
            </w:r>
          </w:p>
        </w:tc>
        <w:tc>
          <w:tcPr>
            <w:tcW w:w="992" w:type="dxa"/>
            <w:tcBorders>
              <w:top w:val="nil"/>
              <w:bottom w:val="nil"/>
            </w:tcBorders>
            <w:noWrap/>
          </w:tcPr>
          <w:p w14:paraId="32A918A7" w14:textId="77777777" w:rsidR="00E5158D" w:rsidRPr="00582304" w:rsidRDefault="00E5158D" w:rsidP="008B57D8">
            <w:pPr>
              <w:spacing w:line="240" w:lineRule="auto"/>
              <w:rPr>
                <w:iCs/>
                <w:szCs w:val="24"/>
              </w:rPr>
            </w:pPr>
            <w:r w:rsidRPr="00582304">
              <w:rPr>
                <w:rFonts w:hint="eastAsia"/>
                <w:color w:val="000000"/>
              </w:rPr>
              <w:t>44.91</w:t>
            </w:r>
          </w:p>
        </w:tc>
        <w:tc>
          <w:tcPr>
            <w:tcW w:w="990" w:type="dxa"/>
            <w:tcBorders>
              <w:top w:val="nil"/>
              <w:bottom w:val="nil"/>
            </w:tcBorders>
            <w:noWrap/>
          </w:tcPr>
          <w:p w14:paraId="1C238913" w14:textId="77777777" w:rsidR="00E5158D" w:rsidRPr="00582304" w:rsidRDefault="00E5158D" w:rsidP="008B57D8">
            <w:pPr>
              <w:spacing w:line="240" w:lineRule="auto"/>
              <w:rPr>
                <w:iCs/>
                <w:szCs w:val="24"/>
              </w:rPr>
            </w:pPr>
            <w:r w:rsidRPr="00582304">
              <w:rPr>
                <w:rFonts w:hint="eastAsia"/>
                <w:color w:val="000000"/>
              </w:rPr>
              <w:t>55.92</w:t>
            </w:r>
          </w:p>
        </w:tc>
        <w:tc>
          <w:tcPr>
            <w:tcW w:w="1278" w:type="dxa"/>
            <w:tcBorders>
              <w:top w:val="nil"/>
              <w:bottom w:val="nil"/>
            </w:tcBorders>
          </w:tcPr>
          <w:p w14:paraId="1A4E5F8B"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4B2D5C3E" w14:textId="77777777" w:rsidTr="009A3B12">
        <w:trPr>
          <w:trHeight w:val="324"/>
        </w:trPr>
        <w:tc>
          <w:tcPr>
            <w:tcW w:w="566" w:type="dxa"/>
            <w:vMerge/>
            <w:tcBorders>
              <w:top w:val="nil"/>
              <w:bottom w:val="nil"/>
            </w:tcBorders>
            <w:hideMark/>
          </w:tcPr>
          <w:p w14:paraId="55C23C5E" w14:textId="77777777" w:rsidR="00E5158D" w:rsidRPr="00582304" w:rsidRDefault="00E5158D" w:rsidP="008B57D8">
            <w:pPr>
              <w:spacing w:line="240" w:lineRule="auto"/>
              <w:rPr>
                <w:iCs/>
                <w:szCs w:val="24"/>
              </w:rPr>
            </w:pPr>
          </w:p>
        </w:tc>
        <w:tc>
          <w:tcPr>
            <w:tcW w:w="1274" w:type="dxa"/>
            <w:tcBorders>
              <w:top w:val="nil"/>
              <w:bottom w:val="nil"/>
            </w:tcBorders>
          </w:tcPr>
          <w:p w14:paraId="1792D0D2" w14:textId="77777777" w:rsidR="00E5158D" w:rsidRPr="00582304" w:rsidRDefault="00E5158D"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661C6A0" w14:textId="77777777" w:rsidR="00E5158D" w:rsidRPr="00582304" w:rsidRDefault="00E5158D" w:rsidP="008B57D8">
            <w:pPr>
              <w:spacing w:line="240" w:lineRule="auto"/>
              <w:rPr>
                <w:iCs/>
                <w:szCs w:val="24"/>
              </w:rPr>
            </w:pPr>
          </w:p>
        </w:tc>
        <w:tc>
          <w:tcPr>
            <w:tcW w:w="1084" w:type="dxa"/>
            <w:tcBorders>
              <w:top w:val="nil"/>
              <w:bottom w:val="nil"/>
            </w:tcBorders>
            <w:noWrap/>
          </w:tcPr>
          <w:p w14:paraId="200DED20" w14:textId="77777777" w:rsidR="00E5158D" w:rsidRPr="00582304" w:rsidRDefault="00E5158D" w:rsidP="008B57D8">
            <w:pPr>
              <w:spacing w:line="240" w:lineRule="auto"/>
              <w:rPr>
                <w:iCs/>
                <w:szCs w:val="24"/>
              </w:rPr>
            </w:pPr>
            <w:r w:rsidRPr="00582304">
              <w:rPr>
                <w:rFonts w:hint="eastAsia"/>
                <w:color w:val="000000"/>
              </w:rPr>
              <w:t>208.8</w:t>
            </w:r>
          </w:p>
        </w:tc>
        <w:tc>
          <w:tcPr>
            <w:tcW w:w="1085" w:type="dxa"/>
            <w:tcBorders>
              <w:top w:val="nil"/>
              <w:bottom w:val="nil"/>
            </w:tcBorders>
            <w:noWrap/>
          </w:tcPr>
          <w:p w14:paraId="514EA7FC" w14:textId="77777777" w:rsidR="00E5158D" w:rsidRPr="00582304" w:rsidRDefault="00E5158D" w:rsidP="008B57D8">
            <w:pPr>
              <w:spacing w:line="240" w:lineRule="auto"/>
              <w:rPr>
                <w:iCs/>
                <w:szCs w:val="24"/>
              </w:rPr>
            </w:pPr>
            <w:r w:rsidRPr="00582304">
              <w:rPr>
                <w:rFonts w:hint="eastAsia"/>
                <w:color w:val="000000"/>
              </w:rPr>
              <w:t>-91.2</w:t>
            </w:r>
          </w:p>
        </w:tc>
        <w:tc>
          <w:tcPr>
            <w:tcW w:w="1089" w:type="dxa"/>
            <w:tcBorders>
              <w:top w:val="nil"/>
              <w:bottom w:val="nil"/>
            </w:tcBorders>
            <w:noWrap/>
          </w:tcPr>
          <w:p w14:paraId="518F53B3" w14:textId="77777777" w:rsidR="00E5158D" w:rsidRPr="00582304" w:rsidRDefault="00E5158D" w:rsidP="008B57D8">
            <w:pPr>
              <w:spacing w:line="240" w:lineRule="auto"/>
              <w:rPr>
                <w:iCs/>
                <w:szCs w:val="24"/>
              </w:rPr>
            </w:pPr>
            <w:r w:rsidRPr="00582304">
              <w:rPr>
                <w:rFonts w:hint="eastAsia"/>
                <w:color w:val="000000"/>
              </w:rPr>
              <w:t>24.3</w:t>
            </w:r>
          </w:p>
        </w:tc>
        <w:tc>
          <w:tcPr>
            <w:tcW w:w="992" w:type="dxa"/>
            <w:tcBorders>
              <w:top w:val="nil"/>
              <w:bottom w:val="nil"/>
            </w:tcBorders>
            <w:noWrap/>
          </w:tcPr>
          <w:p w14:paraId="028ADC1D" w14:textId="77777777" w:rsidR="00E5158D" w:rsidRPr="00582304" w:rsidRDefault="00E5158D" w:rsidP="008B57D8">
            <w:pPr>
              <w:spacing w:line="240" w:lineRule="auto"/>
              <w:rPr>
                <w:iCs/>
                <w:szCs w:val="24"/>
              </w:rPr>
            </w:pPr>
            <w:r w:rsidRPr="00582304">
              <w:rPr>
                <w:rFonts w:hint="eastAsia"/>
                <w:color w:val="000000"/>
              </w:rPr>
              <w:t>19.13</w:t>
            </w:r>
          </w:p>
        </w:tc>
        <w:tc>
          <w:tcPr>
            <w:tcW w:w="990" w:type="dxa"/>
            <w:tcBorders>
              <w:top w:val="nil"/>
              <w:bottom w:val="nil"/>
            </w:tcBorders>
            <w:noWrap/>
          </w:tcPr>
          <w:p w14:paraId="242AEF19" w14:textId="77777777" w:rsidR="00E5158D" w:rsidRPr="00582304" w:rsidRDefault="00E5158D" w:rsidP="008B57D8">
            <w:pPr>
              <w:spacing w:line="240" w:lineRule="auto"/>
              <w:rPr>
                <w:iCs/>
                <w:szCs w:val="24"/>
              </w:rPr>
            </w:pPr>
            <w:r w:rsidRPr="00582304">
              <w:rPr>
                <w:rFonts w:hint="eastAsia"/>
                <w:color w:val="000000"/>
              </w:rPr>
              <w:t>94.38</w:t>
            </w:r>
          </w:p>
        </w:tc>
        <w:tc>
          <w:tcPr>
            <w:tcW w:w="1278" w:type="dxa"/>
            <w:tcBorders>
              <w:top w:val="nil"/>
              <w:bottom w:val="nil"/>
            </w:tcBorders>
          </w:tcPr>
          <w:p w14:paraId="1E234C28" w14:textId="77777777" w:rsidR="00E5158D" w:rsidRPr="00582304" w:rsidRDefault="00E5158D" w:rsidP="008B57D8">
            <w:pPr>
              <w:spacing w:line="240" w:lineRule="auto"/>
              <w:rPr>
                <w:color w:val="000000"/>
                <w:szCs w:val="24"/>
              </w:rPr>
            </w:pPr>
            <w:r w:rsidRPr="00582304">
              <w:rPr>
                <w:rFonts w:hint="eastAsia"/>
                <w:color w:val="000000"/>
              </w:rPr>
              <w:t>0.86</w:t>
            </w:r>
          </w:p>
        </w:tc>
      </w:tr>
      <w:tr w:rsidR="00E5158D" w:rsidRPr="00582304" w14:paraId="0DDC8F08" w14:textId="77777777" w:rsidTr="009A3B12">
        <w:trPr>
          <w:trHeight w:val="324"/>
        </w:trPr>
        <w:tc>
          <w:tcPr>
            <w:tcW w:w="566" w:type="dxa"/>
            <w:vMerge/>
            <w:tcBorders>
              <w:top w:val="nil"/>
              <w:bottom w:val="single" w:sz="4" w:space="0" w:color="auto"/>
            </w:tcBorders>
          </w:tcPr>
          <w:p w14:paraId="26389BD4"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64BEDDAB"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4AD82B"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753A471" w14:textId="77777777" w:rsidR="00E5158D" w:rsidRPr="00582304" w:rsidRDefault="00E5158D" w:rsidP="008B57D8">
            <w:pPr>
              <w:spacing w:line="240" w:lineRule="auto"/>
              <w:rPr>
                <w:color w:val="000000"/>
              </w:rPr>
            </w:pPr>
            <w:r w:rsidRPr="00582304">
              <w:rPr>
                <w:rFonts w:hint="eastAsia"/>
                <w:color w:val="000000"/>
              </w:rPr>
              <w:t>243.7</w:t>
            </w:r>
          </w:p>
        </w:tc>
        <w:tc>
          <w:tcPr>
            <w:tcW w:w="1085" w:type="dxa"/>
            <w:tcBorders>
              <w:top w:val="nil"/>
              <w:bottom w:val="single" w:sz="4" w:space="0" w:color="auto"/>
            </w:tcBorders>
            <w:noWrap/>
          </w:tcPr>
          <w:p w14:paraId="7ED84D14" w14:textId="77777777" w:rsidR="00E5158D" w:rsidRPr="00582304" w:rsidRDefault="00E5158D" w:rsidP="008B57D8">
            <w:pPr>
              <w:spacing w:line="240" w:lineRule="auto"/>
              <w:rPr>
                <w:color w:val="000000"/>
              </w:rPr>
            </w:pPr>
            <w:r w:rsidRPr="00582304">
              <w:rPr>
                <w:rFonts w:hint="eastAsia"/>
                <w:color w:val="000000"/>
              </w:rPr>
              <w:t>-56.3</w:t>
            </w:r>
          </w:p>
        </w:tc>
        <w:tc>
          <w:tcPr>
            <w:tcW w:w="1089" w:type="dxa"/>
            <w:tcBorders>
              <w:top w:val="nil"/>
              <w:bottom w:val="single" w:sz="4" w:space="0" w:color="auto"/>
            </w:tcBorders>
            <w:noWrap/>
          </w:tcPr>
          <w:p w14:paraId="4B11E3CA" w14:textId="77777777" w:rsidR="00E5158D" w:rsidRPr="00582304" w:rsidRDefault="00E5158D" w:rsidP="008B57D8">
            <w:pPr>
              <w:spacing w:line="240" w:lineRule="auto"/>
              <w:rPr>
                <w:color w:val="000000"/>
              </w:rPr>
            </w:pPr>
            <w:r w:rsidRPr="00582304">
              <w:rPr>
                <w:rFonts w:hint="eastAsia"/>
                <w:color w:val="000000"/>
              </w:rPr>
              <w:t>47.86</w:t>
            </w:r>
          </w:p>
        </w:tc>
        <w:tc>
          <w:tcPr>
            <w:tcW w:w="992" w:type="dxa"/>
            <w:tcBorders>
              <w:top w:val="nil"/>
              <w:bottom w:val="single" w:sz="4" w:space="0" w:color="auto"/>
            </w:tcBorders>
            <w:noWrap/>
          </w:tcPr>
          <w:p w14:paraId="085C890A" w14:textId="77777777" w:rsidR="00E5158D" w:rsidRPr="00582304" w:rsidRDefault="00E5158D" w:rsidP="008B57D8">
            <w:pPr>
              <w:spacing w:line="240" w:lineRule="auto"/>
              <w:rPr>
                <w:color w:val="000000"/>
              </w:rPr>
            </w:pPr>
            <w:r w:rsidRPr="00582304">
              <w:rPr>
                <w:rFonts w:hint="eastAsia"/>
                <w:color w:val="000000"/>
              </w:rPr>
              <w:t>38.89</w:t>
            </w:r>
          </w:p>
        </w:tc>
        <w:tc>
          <w:tcPr>
            <w:tcW w:w="990" w:type="dxa"/>
            <w:tcBorders>
              <w:top w:val="nil"/>
              <w:bottom w:val="single" w:sz="4" w:space="0" w:color="auto"/>
            </w:tcBorders>
            <w:noWrap/>
          </w:tcPr>
          <w:p w14:paraId="6101F123" w14:textId="77777777" w:rsidR="00E5158D" w:rsidRPr="00582304" w:rsidRDefault="00E5158D" w:rsidP="008B57D8">
            <w:pPr>
              <w:spacing w:line="240" w:lineRule="auto"/>
              <w:rPr>
                <w:color w:val="000000"/>
              </w:rPr>
            </w:pPr>
            <w:r w:rsidRPr="00582304">
              <w:rPr>
                <w:rFonts w:hint="eastAsia"/>
                <w:color w:val="000000"/>
              </w:rPr>
              <w:t>73.87</w:t>
            </w:r>
          </w:p>
        </w:tc>
        <w:tc>
          <w:tcPr>
            <w:tcW w:w="1278" w:type="dxa"/>
            <w:tcBorders>
              <w:top w:val="nil"/>
              <w:bottom w:val="single" w:sz="4" w:space="0" w:color="auto"/>
            </w:tcBorders>
          </w:tcPr>
          <w:p w14:paraId="228CC7E0" w14:textId="77777777" w:rsidR="00E5158D" w:rsidRPr="00582304" w:rsidRDefault="00E5158D" w:rsidP="008B57D8">
            <w:pPr>
              <w:spacing w:line="240" w:lineRule="auto"/>
              <w:rPr>
                <w:color w:val="000000"/>
              </w:rPr>
            </w:pPr>
            <w:r w:rsidRPr="00582304">
              <w:rPr>
                <w:rFonts w:hint="eastAsia"/>
                <w:color w:val="000000"/>
              </w:rPr>
              <w:t>0.88</w:t>
            </w:r>
          </w:p>
        </w:tc>
      </w:tr>
      <w:tr w:rsidR="00E5158D" w:rsidRPr="00582304" w14:paraId="78E1662E" w14:textId="77777777" w:rsidTr="009A3B12">
        <w:trPr>
          <w:trHeight w:val="324"/>
        </w:trPr>
        <w:tc>
          <w:tcPr>
            <w:tcW w:w="566" w:type="dxa"/>
            <w:vMerge w:val="restart"/>
            <w:tcBorders>
              <w:top w:val="single" w:sz="4" w:space="0" w:color="auto"/>
              <w:bottom w:val="nil"/>
            </w:tcBorders>
            <w:noWrap/>
          </w:tcPr>
          <w:p w14:paraId="6167D14A"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6D4E43D"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044E8A1" w14:textId="77777777" w:rsidR="00E5158D" w:rsidRPr="00582304" w:rsidRDefault="00E5158D" w:rsidP="008B57D8">
            <w:pPr>
              <w:spacing w:line="240" w:lineRule="auto"/>
              <w:rPr>
                <w:iCs/>
                <w:szCs w:val="24"/>
              </w:rPr>
            </w:pPr>
            <w:r w:rsidRPr="00582304">
              <w:rPr>
                <w:rFonts w:hint="eastAsia"/>
                <w:color w:val="000000"/>
              </w:rPr>
              <w:t>226.97</w:t>
            </w:r>
          </w:p>
        </w:tc>
        <w:tc>
          <w:tcPr>
            <w:tcW w:w="1084" w:type="dxa"/>
            <w:tcBorders>
              <w:top w:val="single" w:sz="4" w:space="0" w:color="auto"/>
              <w:bottom w:val="nil"/>
            </w:tcBorders>
            <w:noWrap/>
          </w:tcPr>
          <w:p w14:paraId="3E9D349E" w14:textId="77777777" w:rsidR="00E5158D" w:rsidRPr="00582304" w:rsidRDefault="00E5158D" w:rsidP="008B57D8">
            <w:pPr>
              <w:spacing w:line="240" w:lineRule="auto"/>
              <w:rPr>
                <w:iCs/>
                <w:szCs w:val="24"/>
              </w:rPr>
            </w:pPr>
            <w:r w:rsidRPr="00582304">
              <w:rPr>
                <w:rFonts w:hint="eastAsia"/>
                <w:color w:val="000000"/>
              </w:rPr>
              <w:t>292.39</w:t>
            </w:r>
          </w:p>
        </w:tc>
        <w:tc>
          <w:tcPr>
            <w:tcW w:w="1085" w:type="dxa"/>
            <w:tcBorders>
              <w:top w:val="single" w:sz="4" w:space="0" w:color="auto"/>
              <w:bottom w:val="nil"/>
            </w:tcBorders>
            <w:noWrap/>
          </w:tcPr>
          <w:p w14:paraId="2FF859DB" w14:textId="77777777" w:rsidR="00E5158D" w:rsidRPr="00582304" w:rsidRDefault="00E5158D" w:rsidP="008B57D8">
            <w:pPr>
              <w:spacing w:line="240" w:lineRule="auto"/>
              <w:rPr>
                <w:iCs/>
                <w:szCs w:val="24"/>
              </w:rPr>
            </w:pPr>
            <w:r w:rsidRPr="00582304">
              <w:rPr>
                <w:rFonts w:hint="eastAsia"/>
                <w:color w:val="000000"/>
              </w:rPr>
              <w:t>-7.61</w:t>
            </w:r>
          </w:p>
        </w:tc>
        <w:tc>
          <w:tcPr>
            <w:tcW w:w="1089" w:type="dxa"/>
            <w:tcBorders>
              <w:top w:val="single" w:sz="4" w:space="0" w:color="auto"/>
              <w:bottom w:val="nil"/>
            </w:tcBorders>
            <w:noWrap/>
          </w:tcPr>
          <w:p w14:paraId="659BF2D5" w14:textId="77777777" w:rsidR="00E5158D" w:rsidRPr="00582304" w:rsidRDefault="00E5158D" w:rsidP="008B57D8">
            <w:pPr>
              <w:spacing w:line="240" w:lineRule="auto"/>
              <w:rPr>
                <w:iCs/>
                <w:szCs w:val="24"/>
              </w:rPr>
            </w:pPr>
            <w:r w:rsidRPr="00582304">
              <w:rPr>
                <w:rFonts w:hint="eastAsia"/>
                <w:color w:val="000000"/>
              </w:rPr>
              <w:t>16.63</w:t>
            </w:r>
          </w:p>
        </w:tc>
        <w:tc>
          <w:tcPr>
            <w:tcW w:w="992" w:type="dxa"/>
            <w:tcBorders>
              <w:top w:val="single" w:sz="4" w:space="0" w:color="auto"/>
              <w:bottom w:val="nil"/>
            </w:tcBorders>
            <w:noWrap/>
          </w:tcPr>
          <w:p w14:paraId="2ABFD223" w14:textId="77777777" w:rsidR="00E5158D" w:rsidRPr="00582304" w:rsidRDefault="00E5158D" w:rsidP="008B57D8">
            <w:pPr>
              <w:spacing w:line="240" w:lineRule="auto"/>
              <w:rPr>
                <w:iCs/>
                <w:szCs w:val="24"/>
              </w:rPr>
            </w:pPr>
            <w:r w:rsidRPr="00582304">
              <w:rPr>
                <w:rFonts w:hint="eastAsia"/>
                <w:color w:val="000000"/>
              </w:rPr>
              <w:t>14.85</w:t>
            </w:r>
          </w:p>
        </w:tc>
        <w:tc>
          <w:tcPr>
            <w:tcW w:w="990" w:type="dxa"/>
            <w:tcBorders>
              <w:top w:val="single" w:sz="4" w:space="0" w:color="auto"/>
              <w:bottom w:val="nil"/>
            </w:tcBorders>
            <w:noWrap/>
          </w:tcPr>
          <w:p w14:paraId="1BED4CC1" w14:textId="77777777" w:rsidR="00E5158D" w:rsidRPr="00582304" w:rsidRDefault="00E5158D" w:rsidP="008B57D8">
            <w:pPr>
              <w:spacing w:line="240" w:lineRule="auto"/>
              <w:rPr>
                <w:iCs/>
                <w:szCs w:val="24"/>
              </w:rPr>
            </w:pPr>
            <w:r w:rsidRPr="00582304">
              <w:rPr>
                <w:rFonts w:hint="eastAsia"/>
                <w:color w:val="000000"/>
              </w:rPr>
              <w:t>18.28</w:t>
            </w:r>
          </w:p>
        </w:tc>
        <w:tc>
          <w:tcPr>
            <w:tcW w:w="1278" w:type="dxa"/>
            <w:tcBorders>
              <w:top w:val="single" w:sz="4" w:space="0" w:color="auto"/>
              <w:bottom w:val="nil"/>
            </w:tcBorders>
          </w:tcPr>
          <w:p w14:paraId="79A638E3" w14:textId="77777777" w:rsidR="00E5158D" w:rsidRPr="00582304" w:rsidRDefault="00E5158D" w:rsidP="008B57D8">
            <w:pPr>
              <w:spacing w:line="240" w:lineRule="auto"/>
              <w:rPr>
                <w:color w:val="000000"/>
                <w:szCs w:val="24"/>
              </w:rPr>
            </w:pPr>
            <w:r w:rsidRPr="00582304">
              <w:rPr>
                <w:rFonts w:hint="eastAsia"/>
                <w:color w:val="000000"/>
              </w:rPr>
              <w:t>0.93</w:t>
            </w:r>
          </w:p>
        </w:tc>
      </w:tr>
      <w:tr w:rsidR="00E5158D" w:rsidRPr="00582304" w14:paraId="3C2DF180" w14:textId="77777777" w:rsidTr="009A3B12">
        <w:trPr>
          <w:trHeight w:val="324"/>
        </w:trPr>
        <w:tc>
          <w:tcPr>
            <w:tcW w:w="566" w:type="dxa"/>
            <w:vMerge/>
            <w:tcBorders>
              <w:top w:val="nil"/>
              <w:bottom w:val="nil"/>
            </w:tcBorders>
          </w:tcPr>
          <w:p w14:paraId="7A19ED84" w14:textId="77777777" w:rsidR="00E5158D" w:rsidRPr="00582304" w:rsidRDefault="00E5158D" w:rsidP="008B57D8">
            <w:pPr>
              <w:spacing w:line="240" w:lineRule="auto"/>
              <w:rPr>
                <w:iCs/>
                <w:szCs w:val="24"/>
              </w:rPr>
            </w:pPr>
          </w:p>
        </w:tc>
        <w:tc>
          <w:tcPr>
            <w:tcW w:w="1274" w:type="dxa"/>
            <w:tcBorders>
              <w:top w:val="nil"/>
              <w:bottom w:val="nil"/>
            </w:tcBorders>
          </w:tcPr>
          <w:p w14:paraId="4FB9D611"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756206C" w14:textId="77777777" w:rsidR="00E5158D" w:rsidRPr="00582304" w:rsidRDefault="00E5158D" w:rsidP="008B57D8">
            <w:pPr>
              <w:spacing w:line="240" w:lineRule="auto"/>
              <w:rPr>
                <w:iCs/>
                <w:szCs w:val="24"/>
              </w:rPr>
            </w:pPr>
          </w:p>
        </w:tc>
        <w:tc>
          <w:tcPr>
            <w:tcW w:w="1084" w:type="dxa"/>
            <w:tcBorders>
              <w:top w:val="nil"/>
              <w:bottom w:val="nil"/>
            </w:tcBorders>
            <w:noWrap/>
          </w:tcPr>
          <w:p w14:paraId="2E268556" w14:textId="77777777" w:rsidR="00E5158D" w:rsidRPr="00582304" w:rsidRDefault="00E5158D" w:rsidP="008B57D8">
            <w:pPr>
              <w:spacing w:line="240" w:lineRule="auto"/>
              <w:rPr>
                <w:iCs/>
                <w:szCs w:val="24"/>
              </w:rPr>
            </w:pPr>
            <w:r w:rsidRPr="00582304">
              <w:rPr>
                <w:rFonts w:hint="eastAsia"/>
                <w:color w:val="000000"/>
              </w:rPr>
              <w:t>292.88</w:t>
            </w:r>
          </w:p>
        </w:tc>
        <w:tc>
          <w:tcPr>
            <w:tcW w:w="1085" w:type="dxa"/>
            <w:tcBorders>
              <w:top w:val="nil"/>
              <w:bottom w:val="nil"/>
            </w:tcBorders>
            <w:noWrap/>
          </w:tcPr>
          <w:p w14:paraId="16D5ED44" w14:textId="77777777" w:rsidR="00E5158D" w:rsidRPr="00582304" w:rsidRDefault="00E5158D" w:rsidP="008B57D8">
            <w:pPr>
              <w:spacing w:line="240" w:lineRule="auto"/>
              <w:rPr>
                <w:iCs/>
                <w:szCs w:val="24"/>
              </w:rPr>
            </w:pPr>
            <w:r w:rsidRPr="00582304">
              <w:rPr>
                <w:rFonts w:hint="eastAsia"/>
                <w:color w:val="000000"/>
              </w:rPr>
              <w:t>-7.12</w:t>
            </w:r>
          </w:p>
        </w:tc>
        <w:tc>
          <w:tcPr>
            <w:tcW w:w="1089" w:type="dxa"/>
            <w:tcBorders>
              <w:top w:val="nil"/>
              <w:bottom w:val="nil"/>
            </w:tcBorders>
            <w:noWrap/>
          </w:tcPr>
          <w:p w14:paraId="27FC05F3" w14:textId="77777777" w:rsidR="00E5158D" w:rsidRPr="00582304" w:rsidRDefault="00E5158D" w:rsidP="008B57D8">
            <w:pPr>
              <w:spacing w:line="240" w:lineRule="auto"/>
              <w:rPr>
                <w:iCs/>
                <w:szCs w:val="24"/>
              </w:rPr>
            </w:pPr>
            <w:r w:rsidRPr="00582304">
              <w:rPr>
                <w:rFonts w:hint="eastAsia"/>
                <w:color w:val="000000"/>
              </w:rPr>
              <w:t>22.97</w:t>
            </w:r>
          </w:p>
        </w:tc>
        <w:tc>
          <w:tcPr>
            <w:tcW w:w="992" w:type="dxa"/>
            <w:tcBorders>
              <w:top w:val="nil"/>
              <w:bottom w:val="nil"/>
            </w:tcBorders>
            <w:noWrap/>
          </w:tcPr>
          <w:p w14:paraId="0A7CF041" w14:textId="77777777" w:rsidR="00E5158D" w:rsidRPr="00582304" w:rsidRDefault="00E5158D" w:rsidP="008B57D8">
            <w:pPr>
              <w:spacing w:line="240" w:lineRule="auto"/>
              <w:rPr>
                <w:iCs/>
                <w:szCs w:val="24"/>
              </w:rPr>
            </w:pPr>
            <w:r w:rsidRPr="00582304">
              <w:rPr>
                <w:rFonts w:hint="eastAsia"/>
                <w:color w:val="000000"/>
              </w:rPr>
              <w:t>17.59</w:t>
            </w:r>
          </w:p>
        </w:tc>
        <w:tc>
          <w:tcPr>
            <w:tcW w:w="990" w:type="dxa"/>
            <w:tcBorders>
              <w:top w:val="nil"/>
              <w:bottom w:val="nil"/>
            </w:tcBorders>
            <w:noWrap/>
          </w:tcPr>
          <w:p w14:paraId="7619B132" w14:textId="77777777" w:rsidR="00E5158D" w:rsidRPr="00582304" w:rsidRDefault="00E5158D" w:rsidP="008B57D8">
            <w:pPr>
              <w:spacing w:line="240" w:lineRule="auto"/>
              <w:rPr>
                <w:iCs/>
                <w:szCs w:val="24"/>
              </w:rPr>
            </w:pPr>
            <w:r w:rsidRPr="00582304">
              <w:rPr>
                <w:rFonts w:hint="eastAsia"/>
                <w:color w:val="000000"/>
              </w:rPr>
              <w:t>24.04</w:t>
            </w:r>
          </w:p>
        </w:tc>
        <w:tc>
          <w:tcPr>
            <w:tcW w:w="1278" w:type="dxa"/>
            <w:tcBorders>
              <w:top w:val="nil"/>
              <w:bottom w:val="nil"/>
            </w:tcBorders>
          </w:tcPr>
          <w:p w14:paraId="52AFC539"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49286F21" w14:textId="77777777" w:rsidTr="009A3B12">
        <w:trPr>
          <w:trHeight w:val="324"/>
        </w:trPr>
        <w:tc>
          <w:tcPr>
            <w:tcW w:w="566" w:type="dxa"/>
            <w:vMerge/>
            <w:tcBorders>
              <w:top w:val="nil"/>
              <w:bottom w:val="nil"/>
            </w:tcBorders>
          </w:tcPr>
          <w:p w14:paraId="49969484" w14:textId="77777777" w:rsidR="00E5158D" w:rsidRPr="00582304" w:rsidRDefault="00E5158D" w:rsidP="008B57D8">
            <w:pPr>
              <w:spacing w:line="240" w:lineRule="auto"/>
              <w:rPr>
                <w:iCs/>
                <w:szCs w:val="24"/>
              </w:rPr>
            </w:pPr>
          </w:p>
        </w:tc>
        <w:tc>
          <w:tcPr>
            <w:tcW w:w="1274" w:type="dxa"/>
            <w:tcBorders>
              <w:top w:val="nil"/>
              <w:bottom w:val="nil"/>
            </w:tcBorders>
          </w:tcPr>
          <w:p w14:paraId="30CC5DB3"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2B337C63" w14:textId="77777777" w:rsidR="00E5158D" w:rsidRPr="00582304" w:rsidRDefault="00E5158D" w:rsidP="008B57D8">
            <w:pPr>
              <w:spacing w:line="240" w:lineRule="auto"/>
              <w:rPr>
                <w:iCs/>
                <w:szCs w:val="24"/>
              </w:rPr>
            </w:pPr>
          </w:p>
        </w:tc>
        <w:tc>
          <w:tcPr>
            <w:tcW w:w="1084" w:type="dxa"/>
            <w:tcBorders>
              <w:top w:val="nil"/>
              <w:bottom w:val="nil"/>
            </w:tcBorders>
            <w:noWrap/>
          </w:tcPr>
          <w:p w14:paraId="7137AC11" w14:textId="77777777" w:rsidR="00E5158D" w:rsidRPr="00582304" w:rsidRDefault="00E5158D" w:rsidP="008B57D8">
            <w:pPr>
              <w:spacing w:line="240" w:lineRule="auto"/>
              <w:rPr>
                <w:iCs/>
                <w:szCs w:val="24"/>
              </w:rPr>
            </w:pPr>
            <w:r w:rsidRPr="00582304">
              <w:rPr>
                <w:rFonts w:hint="eastAsia"/>
                <w:color w:val="000000"/>
              </w:rPr>
              <w:t>266.41</w:t>
            </w:r>
          </w:p>
        </w:tc>
        <w:tc>
          <w:tcPr>
            <w:tcW w:w="1085" w:type="dxa"/>
            <w:tcBorders>
              <w:top w:val="nil"/>
              <w:bottom w:val="nil"/>
            </w:tcBorders>
            <w:noWrap/>
          </w:tcPr>
          <w:p w14:paraId="7FD0FAAA" w14:textId="77777777" w:rsidR="00E5158D" w:rsidRPr="00582304" w:rsidRDefault="00E5158D" w:rsidP="008B57D8">
            <w:pPr>
              <w:spacing w:line="240" w:lineRule="auto"/>
              <w:rPr>
                <w:iCs/>
                <w:szCs w:val="24"/>
              </w:rPr>
            </w:pPr>
            <w:r w:rsidRPr="00582304">
              <w:rPr>
                <w:rFonts w:hint="eastAsia"/>
                <w:color w:val="000000"/>
              </w:rPr>
              <w:t>-33.59</w:t>
            </w:r>
          </w:p>
        </w:tc>
        <w:tc>
          <w:tcPr>
            <w:tcW w:w="1089" w:type="dxa"/>
            <w:tcBorders>
              <w:top w:val="nil"/>
              <w:bottom w:val="nil"/>
            </w:tcBorders>
            <w:noWrap/>
          </w:tcPr>
          <w:p w14:paraId="0F2D3A94" w14:textId="77777777" w:rsidR="00E5158D" w:rsidRPr="00582304" w:rsidRDefault="00E5158D" w:rsidP="008B57D8">
            <w:pPr>
              <w:spacing w:line="240" w:lineRule="auto"/>
              <w:rPr>
                <w:iCs/>
                <w:szCs w:val="24"/>
              </w:rPr>
            </w:pPr>
            <w:r w:rsidRPr="00582304">
              <w:rPr>
                <w:rFonts w:hint="eastAsia"/>
                <w:color w:val="000000"/>
              </w:rPr>
              <w:t>12.31</w:t>
            </w:r>
          </w:p>
        </w:tc>
        <w:tc>
          <w:tcPr>
            <w:tcW w:w="992" w:type="dxa"/>
            <w:tcBorders>
              <w:top w:val="nil"/>
              <w:bottom w:val="nil"/>
            </w:tcBorders>
            <w:noWrap/>
          </w:tcPr>
          <w:p w14:paraId="552D0C1E" w14:textId="77777777" w:rsidR="00E5158D" w:rsidRPr="00582304" w:rsidRDefault="00E5158D" w:rsidP="008B57D8">
            <w:pPr>
              <w:spacing w:line="240" w:lineRule="auto"/>
              <w:rPr>
                <w:iCs/>
                <w:szCs w:val="24"/>
              </w:rPr>
            </w:pPr>
            <w:r w:rsidRPr="00582304">
              <w:rPr>
                <w:rFonts w:hint="eastAsia"/>
                <w:color w:val="000000"/>
              </w:rPr>
              <w:t>10.79</w:t>
            </w:r>
          </w:p>
        </w:tc>
        <w:tc>
          <w:tcPr>
            <w:tcW w:w="990" w:type="dxa"/>
            <w:tcBorders>
              <w:top w:val="nil"/>
              <w:bottom w:val="nil"/>
            </w:tcBorders>
            <w:noWrap/>
          </w:tcPr>
          <w:p w14:paraId="3C36B842" w14:textId="77777777" w:rsidR="00E5158D" w:rsidRPr="00582304" w:rsidRDefault="00E5158D" w:rsidP="008B57D8">
            <w:pPr>
              <w:spacing w:line="240" w:lineRule="auto"/>
              <w:rPr>
                <w:iCs/>
                <w:szCs w:val="24"/>
              </w:rPr>
            </w:pPr>
            <w:r w:rsidRPr="00582304">
              <w:rPr>
                <w:rFonts w:hint="eastAsia"/>
                <w:color w:val="000000"/>
              </w:rPr>
              <w:t>35.77</w:t>
            </w:r>
          </w:p>
        </w:tc>
        <w:tc>
          <w:tcPr>
            <w:tcW w:w="1278" w:type="dxa"/>
            <w:tcBorders>
              <w:top w:val="nil"/>
              <w:bottom w:val="nil"/>
            </w:tcBorders>
          </w:tcPr>
          <w:p w14:paraId="1A47A242" w14:textId="77777777" w:rsidR="00E5158D" w:rsidRPr="00582304" w:rsidRDefault="00E5158D" w:rsidP="008B57D8">
            <w:pPr>
              <w:spacing w:line="240" w:lineRule="auto"/>
              <w:rPr>
                <w:color w:val="000000"/>
                <w:szCs w:val="24"/>
              </w:rPr>
            </w:pPr>
            <w:r w:rsidRPr="00582304">
              <w:rPr>
                <w:rFonts w:hint="eastAsia"/>
                <w:color w:val="000000"/>
              </w:rPr>
              <w:t>0.89</w:t>
            </w:r>
          </w:p>
        </w:tc>
      </w:tr>
      <w:tr w:rsidR="00E5158D" w:rsidRPr="00582304" w14:paraId="4B932839" w14:textId="77777777" w:rsidTr="009A3B12">
        <w:trPr>
          <w:trHeight w:val="324"/>
        </w:trPr>
        <w:tc>
          <w:tcPr>
            <w:tcW w:w="566" w:type="dxa"/>
            <w:vMerge/>
            <w:tcBorders>
              <w:top w:val="nil"/>
              <w:bottom w:val="single" w:sz="4" w:space="0" w:color="auto"/>
            </w:tcBorders>
          </w:tcPr>
          <w:p w14:paraId="2F3C24D3"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315D7258"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8F85C94"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1B0485F7" w14:textId="77777777" w:rsidR="00E5158D" w:rsidRPr="00582304" w:rsidRDefault="00E5158D" w:rsidP="008B57D8">
            <w:pPr>
              <w:spacing w:line="240" w:lineRule="auto"/>
              <w:rPr>
                <w:color w:val="000000"/>
              </w:rPr>
            </w:pPr>
            <w:r w:rsidRPr="00582304">
              <w:rPr>
                <w:rFonts w:hint="eastAsia"/>
                <w:color w:val="000000"/>
              </w:rPr>
              <w:t>296.35</w:t>
            </w:r>
          </w:p>
        </w:tc>
        <w:tc>
          <w:tcPr>
            <w:tcW w:w="1085" w:type="dxa"/>
            <w:tcBorders>
              <w:top w:val="nil"/>
              <w:bottom w:val="single" w:sz="4" w:space="0" w:color="auto"/>
            </w:tcBorders>
            <w:noWrap/>
          </w:tcPr>
          <w:p w14:paraId="1794134C" w14:textId="77777777" w:rsidR="00E5158D" w:rsidRPr="00582304" w:rsidRDefault="00E5158D" w:rsidP="008B57D8">
            <w:pPr>
              <w:spacing w:line="240" w:lineRule="auto"/>
              <w:rPr>
                <w:color w:val="000000"/>
              </w:rPr>
            </w:pPr>
            <w:r w:rsidRPr="00582304">
              <w:rPr>
                <w:rFonts w:hint="eastAsia"/>
                <w:color w:val="000000"/>
              </w:rPr>
              <w:t>-3.65</w:t>
            </w:r>
          </w:p>
        </w:tc>
        <w:tc>
          <w:tcPr>
            <w:tcW w:w="1089" w:type="dxa"/>
            <w:tcBorders>
              <w:top w:val="nil"/>
              <w:bottom w:val="single" w:sz="4" w:space="0" w:color="auto"/>
            </w:tcBorders>
            <w:noWrap/>
          </w:tcPr>
          <w:p w14:paraId="26B517CA" w14:textId="77777777" w:rsidR="00E5158D" w:rsidRPr="00582304" w:rsidRDefault="00E5158D" w:rsidP="008B57D8">
            <w:pPr>
              <w:spacing w:line="240" w:lineRule="auto"/>
              <w:rPr>
                <w:color w:val="000000"/>
              </w:rPr>
            </w:pPr>
            <w:r w:rsidRPr="00582304">
              <w:rPr>
                <w:rFonts w:hint="eastAsia"/>
                <w:color w:val="000000"/>
              </w:rPr>
              <w:t>27.04</w:t>
            </w:r>
          </w:p>
        </w:tc>
        <w:tc>
          <w:tcPr>
            <w:tcW w:w="992" w:type="dxa"/>
            <w:tcBorders>
              <w:top w:val="nil"/>
              <w:bottom w:val="single" w:sz="4" w:space="0" w:color="auto"/>
            </w:tcBorders>
            <w:noWrap/>
          </w:tcPr>
          <w:p w14:paraId="0C5E574F" w14:textId="77777777" w:rsidR="00E5158D" w:rsidRPr="00582304" w:rsidRDefault="00E5158D" w:rsidP="008B57D8">
            <w:pPr>
              <w:spacing w:line="240" w:lineRule="auto"/>
              <w:rPr>
                <w:color w:val="000000"/>
              </w:rPr>
            </w:pPr>
            <w:r w:rsidRPr="00582304">
              <w:rPr>
                <w:rFonts w:hint="eastAsia"/>
                <w:color w:val="000000"/>
              </w:rPr>
              <w:t>24.18</w:t>
            </w:r>
          </w:p>
        </w:tc>
        <w:tc>
          <w:tcPr>
            <w:tcW w:w="990" w:type="dxa"/>
            <w:tcBorders>
              <w:top w:val="nil"/>
              <w:bottom w:val="single" w:sz="4" w:space="0" w:color="auto"/>
            </w:tcBorders>
            <w:noWrap/>
          </w:tcPr>
          <w:p w14:paraId="1A482AA6" w14:textId="77777777" w:rsidR="00E5158D" w:rsidRPr="00582304" w:rsidRDefault="00E5158D" w:rsidP="008B57D8">
            <w:pPr>
              <w:spacing w:line="240" w:lineRule="auto"/>
              <w:rPr>
                <w:color w:val="000000"/>
              </w:rPr>
            </w:pPr>
            <w:r w:rsidRPr="00582304">
              <w:rPr>
                <w:rFonts w:hint="eastAsia"/>
                <w:color w:val="000000"/>
              </w:rPr>
              <w:t>27.27</w:t>
            </w:r>
          </w:p>
        </w:tc>
        <w:tc>
          <w:tcPr>
            <w:tcW w:w="1278" w:type="dxa"/>
            <w:tcBorders>
              <w:top w:val="nil"/>
              <w:bottom w:val="single" w:sz="4" w:space="0" w:color="auto"/>
            </w:tcBorders>
          </w:tcPr>
          <w:p w14:paraId="5D98D794" w14:textId="77777777" w:rsidR="00E5158D" w:rsidRPr="00582304" w:rsidRDefault="00E5158D" w:rsidP="008B57D8">
            <w:pPr>
              <w:spacing w:line="240" w:lineRule="auto"/>
              <w:rPr>
                <w:color w:val="000000"/>
              </w:rPr>
            </w:pPr>
            <w:r w:rsidRPr="00582304">
              <w:rPr>
                <w:rFonts w:hint="eastAsia"/>
                <w:color w:val="000000"/>
              </w:rPr>
              <w:t>0.88</w:t>
            </w:r>
          </w:p>
        </w:tc>
      </w:tr>
      <w:tr w:rsidR="00E5158D" w:rsidRPr="00582304" w14:paraId="5949C13A" w14:textId="77777777" w:rsidTr="009A3B12">
        <w:trPr>
          <w:trHeight w:val="324"/>
        </w:trPr>
        <w:tc>
          <w:tcPr>
            <w:tcW w:w="566" w:type="dxa"/>
            <w:vMerge w:val="restart"/>
            <w:tcBorders>
              <w:top w:val="single" w:sz="4" w:space="0" w:color="auto"/>
              <w:bottom w:val="nil"/>
            </w:tcBorders>
            <w:noWrap/>
          </w:tcPr>
          <w:p w14:paraId="677AFC4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742D2D5F"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4327FD7" w14:textId="77777777" w:rsidR="00E5158D" w:rsidRPr="00582304" w:rsidRDefault="00E5158D" w:rsidP="008B57D8">
            <w:pPr>
              <w:spacing w:line="240" w:lineRule="auto"/>
              <w:rPr>
                <w:iCs/>
                <w:szCs w:val="24"/>
              </w:rPr>
            </w:pPr>
            <w:r w:rsidRPr="00582304">
              <w:rPr>
                <w:rFonts w:hint="eastAsia"/>
                <w:color w:val="000000"/>
              </w:rPr>
              <w:t>261.52</w:t>
            </w:r>
          </w:p>
        </w:tc>
        <w:tc>
          <w:tcPr>
            <w:tcW w:w="1084" w:type="dxa"/>
            <w:tcBorders>
              <w:top w:val="single" w:sz="4" w:space="0" w:color="auto"/>
              <w:bottom w:val="nil"/>
            </w:tcBorders>
            <w:noWrap/>
          </w:tcPr>
          <w:p w14:paraId="205F04FE" w14:textId="77777777" w:rsidR="00E5158D" w:rsidRPr="00582304" w:rsidRDefault="00E5158D" w:rsidP="008B57D8">
            <w:pPr>
              <w:spacing w:line="240" w:lineRule="auto"/>
              <w:rPr>
                <w:iCs/>
                <w:szCs w:val="24"/>
              </w:rPr>
            </w:pPr>
            <w:r w:rsidRPr="00582304">
              <w:rPr>
                <w:rFonts w:hint="eastAsia"/>
                <w:color w:val="000000"/>
              </w:rPr>
              <w:t>296.89</w:t>
            </w:r>
          </w:p>
        </w:tc>
        <w:tc>
          <w:tcPr>
            <w:tcW w:w="1085" w:type="dxa"/>
            <w:tcBorders>
              <w:top w:val="single" w:sz="4" w:space="0" w:color="auto"/>
              <w:bottom w:val="nil"/>
            </w:tcBorders>
            <w:noWrap/>
          </w:tcPr>
          <w:p w14:paraId="784F4C5A" w14:textId="77777777" w:rsidR="00E5158D" w:rsidRPr="00582304" w:rsidRDefault="00E5158D" w:rsidP="008B57D8">
            <w:pPr>
              <w:spacing w:line="240" w:lineRule="auto"/>
              <w:rPr>
                <w:iCs/>
                <w:szCs w:val="24"/>
              </w:rPr>
            </w:pPr>
            <w:r w:rsidRPr="00582304">
              <w:rPr>
                <w:rFonts w:hint="eastAsia"/>
                <w:color w:val="000000"/>
              </w:rPr>
              <w:t>-3.11</w:t>
            </w:r>
          </w:p>
        </w:tc>
        <w:tc>
          <w:tcPr>
            <w:tcW w:w="1089" w:type="dxa"/>
            <w:tcBorders>
              <w:top w:val="single" w:sz="4" w:space="0" w:color="auto"/>
              <w:bottom w:val="nil"/>
            </w:tcBorders>
            <w:noWrap/>
          </w:tcPr>
          <w:p w14:paraId="15310EDC" w14:textId="77777777" w:rsidR="00E5158D" w:rsidRPr="00582304" w:rsidRDefault="00E5158D" w:rsidP="008B57D8">
            <w:pPr>
              <w:spacing w:line="240" w:lineRule="auto"/>
              <w:rPr>
                <w:iCs/>
                <w:szCs w:val="24"/>
              </w:rPr>
            </w:pPr>
            <w:r w:rsidRPr="00582304">
              <w:rPr>
                <w:rFonts w:hint="eastAsia"/>
                <w:color w:val="000000"/>
              </w:rPr>
              <w:t>8.5</w:t>
            </w:r>
          </w:p>
        </w:tc>
        <w:tc>
          <w:tcPr>
            <w:tcW w:w="992" w:type="dxa"/>
            <w:tcBorders>
              <w:top w:val="single" w:sz="4" w:space="0" w:color="auto"/>
              <w:bottom w:val="nil"/>
            </w:tcBorders>
            <w:noWrap/>
          </w:tcPr>
          <w:p w14:paraId="1613D2A2" w14:textId="77777777" w:rsidR="00E5158D" w:rsidRPr="00582304" w:rsidRDefault="00E5158D" w:rsidP="008B57D8">
            <w:pPr>
              <w:spacing w:line="240" w:lineRule="auto"/>
              <w:rPr>
                <w:iCs/>
                <w:szCs w:val="24"/>
              </w:rPr>
            </w:pPr>
            <w:r w:rsidRPr="00582304">
              <w:rPr>
                <w:rFonts w:hint="eastAsia"/>
                <w:color w:val="000000"/>
              </w:rPr>
              <w:t>9.19</w:t>
            </w:r>
          </w:p>
        </w:tc>
        <w:tc>
          <w:tcPr>
            <w:tcW w:w="990" w:type="dxa"/>
            <w:tcBorders>
              <w:top w:val="single" w:sz="4" w:space="0" w:color="auto"/>
              <w:bottom w:val="nil"/>
            </w:tcBorders>
            <w:noWrap/>
          </w:tcPr>
          <w:p w14:paraId="118459FC" w14:textId="77777777" w:rsidR="00E5158D" w:rsidRPr="00582304" w:rsidRDefault="00E5158D" w:rsidP="008B57D8">
            <w:pPr>
              <w:spacing w:line="240" w:lineRule="auto"/>
              <w:rPr>
                <w:iCs/>
                <w:szCs w:val="24"/>
              </w:rPr>
            </w:pPr>
            <w:r w:rsidRPr="00582304">
              <w:rPr>
                <w:rFonts w:hint="eastAsia"/>
                <w:color w:val="000000"/>
              </w:rPr>
              <w:t>9.05</w:t>
            </w:r>
          </w:p>
        </w:tc>
        <w:tc>
          <w:tcPr>
            <w:tcW w:w="1278" w:type="dxa"/>
            <w:tcBorders>
              <w:top w:val="single" w:sz="4" w:space="0" w:color="auto"/>
              <w:bottom w:val="nil"/>
            </w:tcBorders>
          </w:tcPr>
          <w:p w14:paraId="1D7CD6D1"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23FC89F2" w14:textId="77777777" w:rsidTr="009A3B12">
        <w:trPr>
          <w:trHeight w:val="324"/>
        </w:trPr>
        <w:tc>
          <w:tcPr>
            <w:tcW w:w="566" w:type="dxa"/>
            <w:vMerge/>
            <w:tcBorders>
              <w:top w:val="nil"/>
              <w:bottom w:val="nil"/>
            </w:tcBorders>
          </w:tcPr>
          <w:p w14:paraId="7D86BBD6" w14:textId="77777777" w:rsidR="00E5158D" w:rsidRPr="00582304" w:rsidRDefault="00E5158D" w:rsidP="008B57D8">
            <w:pPr>
              <w:spacing w:line="240" w:lineRule="auto"/>
              <w:rPr>
                <w:iCs/>
                <w:szCs w:val="24"/>
              </w:rPr>
            </w:pPr>
          </w:p>
        </w:tc>
        <w:tc>
          <w:tcPr>
            <w:tcW w:w="1274" w:type="dxa"/>
            <w:tcBorders>
              <w:top w:val="nil"/>
              <w:bottom w:val="nil"/>
            </w:tcBorders>
          </w:tcPr>
          <w:p w14:paraId="34E104EB"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7866EBC" w14:textId="77777777" w:rsidR="00E5158D" w:rsidRPr="00582304" w:rsidRDefault="00E5158D" w:rsidP="008B57D8">
            <w:pPr>
              <w:spacing w:line="240" w:lineRule="auto"/>
              <w:rPr>
                <w:iCs/>
                <w:szCs w:val="24"/>
              </w:rPr>
            </w:pPr>
          </w:p>
        </w:tc>
        <w:tc>
          <w:tcPr>
            <w:tcW w:w="1084" w:type="dxa"/>
            <w:tcBorders>
              <w:top w:val="nil"/>
              <w:bottom w:val="nil"/>
            </w:tcBorders>
            <w:noWrap/>
          </w:tcPr>
          <w:p w14:paraId="3B52E116" w14:textId="77777777" w:rsidR="00E5158D" w:rsidRPr="00582304" w:rsidRDefault="00E5158D" w:rsidP="008B57D8">
            <w:pPr>
              <w:spacing w:line="240" w:lineRule="auto"/>
              <w:rPr>
                <w:iCs/>
                <w:szCs w:val="24"/>
              </w:rPr>
            </w:pPr>
            <w:r w:rsidRPr="00582304">
              <w:rPr>
                <w:rFonts w:hint="eastAsia"/>
                <w:color w:val="000000"/>
              </w:rPr>
              <w:t>295.16</w:t>
            </w:r>
          </w:p>
        </w:tc>
        <w:tc>
          <w:tcPr>
            <w:tcW w:w="1085" w:type="dxa"/>
            <w:tcBorders>
              <w:top w:val="nil"/>
              <w:bottom w:val="nil"/>
            </w:tcBorders>
            <w:noWrap/>
          </w:tcPr>
          <w:p w14:paraId="7591EB12" w14:textId="77777777" w:rsidR="00E5158D" w:rsidRPr="00582304" w:rsidRDefault="00E5158D" w:rsidP="008B57D8">
            <w:pPr>
              <w:spacing w:line="240" w:lineRule="auto"/>
              <w:rPr>
                <w:iCs/>
                <w:szCs w:val="24"/>
              </w:rPr>
            </w:pPr>
            <w:r w:rsidRPr="00582304">
              <w:rPr>
                <w:rFonts w:hint="eastAsia"/>
                <w:color w:val="000000"/>
              </w:rPr>
              <w:t>-4.84</w:t>
            </w:r>
          </w:p>
        </w:tc>
        <w:tc>
          <w:tcPr>
            <w:tcW w:w="1089" w:type="dxa"/>
            <w:tcBorders>
              <w:top w:val="nil"/>
              <w:bottom w:val="nil"/>
            </w:tcBorders>
            <w:noWrap/>
          </w:tcPr>
          <w:p w14:paraId="79F408D2" w14:textId="77777777" w:rsidR="00E5158D" w:rsidRPr="00582304" w:rsidRDefault="00E5158D" w:rsidP="008B57D8">
            <w:pPr>
              <w:spacing w:line="240" w:lineRule="auto"/>
              <w:rPr>
                <w:iCs/>
                <w:szCs w:val="24"/>
              </w:rPr>
            </w:pPr>
            <w:r w:rsidRPr="00582304">
              <w:rPr>
                <w:rFonts w:hint="eastAsia"/>
                <w:color w:val="000000"/>
              </w:rPr>
              <w:t>10.14</w:t>
            </w:r>
          </w:p>
        </w:tc>
        <w:tc>
          <w:tcPr>
            <w:tcW w:w="992" w:type="dxa"/>
            <w:tcBorders>
              <w:top w:val="nil"/>
              <w:bottom w:val="nil"/>
            </w:tcBorders>
            <w:noWrap/>
          </w:tcPr>
          <w:p w14:paraId="22036716" w14:textId="77777777" w:rsidR="00E5158D" w:rsidRPr="00582304" w:rsidRDefault="00E5158D" w:rsidP="008B57D8">
            <w:pPr>
              <w:spacing w:line="240" w:lineRule="auto"/>
              <w:rPr>
                <w:iCs/>
                <w:szCs w:val="24"/>
              </w:rPr>
            </w:pPr>
            <w:r w:rsidRPr="00582304">
              <w:rPr>
                <w:rFonts w:hint="eastAsia"/>
                <w:color w:val="000000"/>
              </w:rPr>
              <w:t>9.17</w:t>
            </w:r>
          </w:p>
        </w:tc>
        <w:tc>
          <w:tcPr>
            <w:tcW w:w="990" w:type="dxa"/>
            <w:tcBorders>
              <w:top w:val="nil"/>
              <w:bottom w:val="nil"/>
            </w:tcBorders>
            <w:noWrap/>
          </w:tcPr>
          <w:p w14:paraId="77968823" w14:textId="77777777" w:rsidR="00E5158D" w:rsidRPr="00582304" w:rsidRDefault="00E5158D" w:rsidP="008B57D8">
            <w:pPr>
              <w:spacing w:line="240" w:lineRule="auto"/>
              <w:rPr>
                <w:iCs/>
                <w:szCs w:val="24"/>
              </w:rPr>
            </w:pPr>
            <w:r w:rsidRPr="00582304">
              <w:rPr>
                <w:rFonts w:hint="eastAsia"/>
                <w:color w:val="000000"/>
              </w:rPr>
              <w:t>11.23</w:t>
            </w:r>
          </w:p>
        </w:tc>
        <w:tc>
          <w:tcPr>
            <w:tcW w:w="1278" w:type="dxa"/>
            <w:tcBorders>
              <w:top w:val="nil"/>
              <w:bottom w:val="nil"/>
            </w:tcBorders>
          </w:tcPr>
          <w:p w14:paraId="64F19C0D"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5EEBC60F" w14:textId="77777777" w:rsidTr="009A3B12">
        <w:trPr>
          <w:trHeight w:val="324"/>
        </w:trPr>
        <w:tc>
          <w:tcPr>
            <w:tcW w:w="566" w:type="dxa"/>
            <w:vMerge/>
            <w:tcBorders>
              <w:top w:val="nil"/>
              <w:bottom w:val="nil"/>
            </w:tcBorders>
          </w:tcPr>
          <w:p w14:paraId="2A44DFFB" w14:textId="77777777" w:rsidR="00E5158D" w:rsidRPr="00582304" w:rsidRDefault="00E5158D" w:rsidP="008B57D8">
            <w:pPr>
              <w:spacing w:line="240" w:lineRule="auto"/>
              <w:rPr>
                <w:iCs/>
                <w:szCs w:val="24"/>
              </w:rPr>
            </w:pPr>
          </w:p>
        </w:tc>
        <w:tc>
          <w:tcPr>
            <w:tcW w:w="1274" w:type="dxa"/>
            <w:tcBorders>
              <w:top w:val="nil"/>
              <w:bottom w:val="nil"/>
            </w:tcBorders>
          </w:tcPr>
          <w:p w14:paraId="2F517C92"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Borders>
              <w:top w:val="nil"/>
              <w:bottom w:val="nil"/>
            </w:tcBorders>
          </w:tcPr>
          <w:p w14:paraId="6424C574" w14:textId="77777777" w:rsidR="00E5158D" w:rsidRPr="00582304" w:rsidRDefault="00E5158D" w:rsidP="008B57D8">
            <w:pPr>
              <w:spacing w:line="240" w:lineRule="auto"/>
              <w:rPr>
                <w:iCs/>
                <w:szCs w:val="24"/>
              </w:rPr>
            </w:pPr>
          </w:p>
        </w:tc>
        <w:tc>
          <w:tcPr>
            <w:tcW w:w="1084" w:type="dxa"/>
            <w:tcBorders>
              <w:top w:val="nil"/>
              <w:bottom w:val="nil"/>
            </w:tcBorders>
            <w:noWrap/>
          </w:tcPr>
          <w:p w14:paraId="71B7D9DD" w14:textId="77777777" w:rsidR="00E5158D" w:rsidRPr="00582304" w:rsidRDefault="00E5158D" w:rsidP="008B57D8">
            <w:pPr>
              <w:spacing w:line="240" w:lineRule="auto"/>
              <w:rPr>
                <w:iCs/>
                <w:szCs w:val="24"/>
              </w:rPr>
            </w:pPr>
            <w:r w:rsidRPr="00582304">
              <w:rPr>
                <w:rFonts w:hint="eastAsia"/>
                <w:color w:val="000000"/>
              </w:rPr>
              <w:t>286.59</w:t>
            </w:r>
          </w:p>
        </w:tc>
        <w:tc>
          <w:tcPr>
            <w:tcW w:w="1085" w:type="dxa"/>
            <w:tcBorders>
              <w:top w:val="nil"/>
              <w:bottom w:val="nil"/>
            </w:tcBorders>
            <w:noWrap/>
          </w:tcPr>
          <w:p w14:paraId="352DF49D" w14:textId="77777777" w:rsidR="00E5158D" w:rsidRPr="00582304" w:rsidRDefault="00E5158D" w:rsidP="008B57D8">
            <w:pPr>
              <w:spacing w:line="240" w:lineRule="auto"/>
              <w:rPr>
                <w:iCs/>
                <w:szCs w:val="24"/>
              </w:rPr>
            </w:pPr>
            <w:r w:rsidRPr="00582304">
              <w:rPr>
                <w:rFonts w:hint="eastAsia"/>
                <w:color w:val="000000"/>
              </w:rPr>
              <w:t>-13.41</w:t>
            </w:r>
          </w:p>
        </w:tc>
        <w:tc>
          <w:tcPr>
            <w:tcW w:w="1089" w:type="dxa"/>
            <w:tcBorders>
              <w:top w:val="nil"/>
              <w:bottom w:val="nil"/>
            </w:tcBorders>
            <w:noWrap/>
          </w:tcPr>
          <w:p w14:paraId="3F0DF24B" w14:textId="77777777" w:rsidR="00E5158D" w:rsidRPr="00582304" w:rsidRDefault="00E5158D" w:rsidP="008B57D8">
            <w:pPr>
              <w:spacing w:line="240" w:lineRule="auto"/>
              <w:rPr>
                <w:iCs/>
                <w:szCs w:val="24"/>
              </w:rPr>
            </w:pPr>
            <w:r w:rsidRPr="00582304">
              <w:rPr>
                <w:rFonts w:hint="eastAsia"/>
                <w:color w:val="000000"/>
              </w:rPr>
              <w:t>7.55</w:t>
            </w:r>
          </w:p>
        </w:tc>
        <w:tc>
          <w:tcPr>
            <w:tcW w:w="992" w:type="dxa"/>
            <w:tcBorders>
              <w:top w:val="nil"/>
              <w:bottom w:val="nil"/>
            </w:tcBorders>
            <w:noWrap/>
          </w:tcPr>
          <w:p w14:paraId="1514F71F" w14:textId="77777777" w:rsidR="00E5158D" w:rsidRPr="00582304" w:rsidRDefault="00E5158D" w:rsidP="008B57D8">
            <w:pPr>
              <w:spacing w:line="240" w:lineRule="auto"/>
              <w:rPr>
                <w:iCs/>
                <w:szCs w:val="24"/>
              </w:rPr>
            </w:pPr>
            <w:r w:rsidRPr="00582304">
              <w:rPr>
                <w:rFonts w:hint="eastAsia"/>
                <w:color w:val="000000"/>
              </w:rPr>
              <w:t>7.44</w:t>
            </w:r>
          </w:p>
        </w:tc>
        <w:tc>
          <w:tcPr>
            <w:tcW w:w="990" w:type="dxa"/>
            <w:tcBorders>
              <w:top w:val="nil"/>
              <w:bottom w:val="nil"/>
            </w:tcBorders>
            <w:noWrap/>
          </w:tcPr>
          <w:p w14:paraId="60592BDD" w14:textId="77777777" w:rsidR="00E5158D" w:rsidRPr="00582304" w:rsidRDefault="00E5158D" w:rsidP="008B57D8">
            <w:pPr>
              <w:spacing w:line="240" w:lineRule="auto"/>
              <w:rPr>
                <w:iCs/>
                <w:szCs w:val="24"/>
              </w:rPr>
            </w:pPr>
            <w:r w:rsidRPr="00582304">
              <w:rPr>
                <w:rFonts w:hint="eastAsia"/>
                <w:color w:val="000000"/>
              </w:rPr>
              <w:t>15.38</w:t>
            </w:r>
          </w:p>
        </w:tc>
        <w:tc>
          <w:tcPr>
            <w:tcW w:w="1278" w:type="dxa"/>
            <w:tcBorders>
              <w:top w:val="nil"/>
              <w:bottom w:val="nil"/>
            </w:tcBorders>
          </w:tcPr>
          <w:p w14:paraId="57F4A1B0" w14:textId="77777777" w:rsidR="00E5158D" w:rsidRPr="00582304" w:rsidRDefault="00E5158D" w:rsidP="008B57D8">
            <w:pPr>
              <w:spacing w:line="240" w:lineRule="auto"/>
              <w:rPr>
                <w:color w:val="000000"/>
                <w:szCs w:val="24"/>
              </w:rPr>
            </w:pPr>
            <w:r w:rsidRPr="00582304">
              <w:rPr>
                <w:rFonts w:hint="eastAsia"/>
                <w:color w:val="000000"/>
              </w:rPr>
              <w:t>0.92</w:t>
            </w:r>
          </w:p>
        </w:tc>
      </w:tr>
      <w:tr w:rsidR="00E5158D" w:rsidRPr="00582304" w14:paraId="5649579E" w14:textId="77777777" w:rsidTr="009A3B12">
        <w:trPr>
          <w:trHeight w:val="324"/>
        </w:trPr>
        <w:tc>
          <w:tcPr>
            <w:tcW w:w="566" w:type="dxa"/>
            <w:vMerge/>
            <w:tcBorders>
              <w:top w:val="nil"/>
              <w:bottom w:val="single" w:sz="4" w:space="0" w:color="auto"/>
            </w:tcBorders>
          </w:tcPr>
          <w:p w14:paraId="161A2796" w14:textId="77777777" w:rsidR="00E5158D" w:rsidRPr="00582304" w:rsidRDefault="00E5158D" w:rsidP="008B57D8">
            <w:pPr>
              <w:spacing w:line="240" w:lineRule="auto"/>
              <w:rPr>
                <w:iCs/>
                <w:szCs w:val="24"/>
              </w:rPr>
            </w:pPr>
          </w:p>
        </w:tc>
        <w:tc>
          <w:tcPr>
            <w:tcW w:w="1274" w:type="dxa"/>
            <w:tcBorders>
              <w:top w:val="nil"/>
              <w:bottom w:val="single" w:sz="4" w:space="0" w:color="auto"/>
            </w:tcBorders>
          </w:tcPr>
          <w:p w14:paraId="046D5BD2"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2682ED9" w14:textId="77777777" w:rsidR="00E5158D" w:rsidRPr="00582304" w:rsidRDefault="00E5158D" w:rsidP="008B57D8">
            <w:pPr>
              <w:spacing w:line="240" w:lineRule="auto"/>
              <w:rPr>
                <w:iCs/>
                <w:szCs w:val="24"/>
              </w:rPr>
            </w:pPr>
          </w:p>
        </w:tc>
        <w:tc>
          <w:tcPr>
            <w:tcW w:w="1084" w:type="dxa"/>
            <w:tcBorders>
              <w:top w:val="nil"/>
              <w:bottom w:val="single" w:sz="4" w:space="0" w:color="auto"/>
            </w:tcBorders>
            <w:noWrap/>
          </w:tcPr>
          <w:p w14:paraId="21DA3771" w14:textId="77777777" w:rsidR="00E5158D" w:rsidRPr="00582304" w:rsidRDefault="00E5158D" w:rsidP="008B57D8">
            <w:pPr>
              <w:spacing w:line="240" w:lineRule="auto"/>
              <w:rPr>
                <w:color w:val="000000"/>
              </w:rPr>
            </w:pPr>
            <w:r w:rsidRPr="00582304">
              <w:rPr>
                <w:rFonts w:hint="eastAsia"/>
                <w:color w:val="000000"/>
              </w:rPr>
              <w:t>320.96</w:t>
            </w:r>
          </w:p>
        </w:tc>
        <w:tc>
          <w:tcPr>
            <w:tcW w:w="1085" w:type="dxa"/>
            <w:tcBorders>
              <w:top w:val="nil"/>
              <w:bottom w:val="single" w:sz="4" w:space="0" w:color="auto"/>
            </w:tcBorders>
            <w:noWrap/>
          </w:tcPr>
          <w:p w14:paraId="4B8DA039" w14:textId="77777777" w:rsidR="00E5158D" w:rsidRPr="00582304" w:rsidRDefault="00E5158D" w:rsidP="008B57D8">
            <w:pPr>
              <w:spacing w:line="240" w:lineRule="auto"/>
              <w:rPr>
                <w:color w:val="000000"/>
              </w:rPr>
            </w:pPr>
            <w:r w:rsidRPr="00582304">
              <w:rPr>
                <w:rFonts w:hint="eastAsia"/>
                <w:color w:val="000000"/>
              </w:rPr>
              <w:t>20.96</w:t>
            </w:r>
          </w:p>
        </w:tc>
        <w:tc>
          <w:tcPr>
            <w:tcW w:w="1089" w:type="dxa"/>
            <w:tcBorders>
              <w:top w:val="nil"/>
              <w:bottom w:val="single" w:sz="4" w:space="0" w:color="auto"/>
            </w:tcBorders>
            <w:noWrap/>
          </w:tcPr>
          <w:p w14:paraId="13489110" w14:textId="77777777" w:rsidR="00E5158D" w:rsidRPr="00582304" w:rsidRDefault="00E5158D" w:rsidP="008B57D8">
            <w:pPr>
              <w:spacing w:line="240" w:lineRule="auto"/>
              <w:rPr>
                <w:color w:val="000000"/>
              </w:rPr>
            </w:pPr>
            <w:r w:rsidRPr="00582304">
              <w:rPr>
                <w:rFonts w:hint="eastAsia"/>
                <w:color w:val="000000"/>
              </w:rPr>
              <w:t>20.55</w:t>
            </w:r>
          </w:p>
        </w:tc>
        <w:tc>
          <w:tcPr>
            <w:tcW w:w="992" w:type="dxa"/>
            <w:tcBorders>
              <w:top w:val="nil"/>
              <w:bottom w:val="single" w:sz="4" w:space="0" w:color="auto"/>
            </w:tcBorders>
            <w:noWrap/>
          </w:tcPr>
          <w:p w14:paraId="61F1CAEF" w14:textId="77777777" w:rsidR="00E5158D" w:rsidRPr="00582304" w:rsidRDefault="00E5158D" w:rsidP="008B57D8">
            <w:pPr>
              <w:spacing w:line="240" w:lineRule="auto"/>
              <w:rPr>
                <w:color w:val="000000"/>
              </w:rPr>
            </w:pPr>
            <w:r w:rsidRPr="00582304">
              <w:rPr>
                <w:rFonts w:hint="eastAsia"/>
                <w:color w:val="000000"/>
              </w:rPr>
              <w:t>21.94</w:t>
            </w:r>
          </w:p>
        </w:tc>
        <w:tc>
          <w:tcPr>
            <w:tcW w:w="990" w:type="dxa"/>
            <w:tcBorders>
              <w:top w:val="nil"/>
              <w:bottom w:val="single" w:sz="4" w:space="0" w:color="auto"/>
            </w:tcBorders>
            <w:noWrap/>
          </w:tcPr>
          <w:p w14:paraId="14030E8A" w14:textId="77777777" w:rsidR="00E5158D" w:rsidRPr="00582304" w:rsidRDefault="00E5158D" w:rsidP="008B57D8">
            <w:pPr>
              <w:spacing w:line="240" w:lineRule="auto"/>
              <w:rPr>
                <w:color w:val="000000"/>
              </w:rPr>
            </w:pPr>
            <w:r w:rsidRPr="00582304">
              <w:rPr>
                <w:rFonts w:hint="eastAsia"/>
                <w:color w:val="000000"/>
              </w:rPr>
              <w:t>29.35</w:t>
            </w:r>
          </w:p>
        </w:tc>
        <w:tc>
          <w:tcPr>
            <w:tcW w:w="1278" w:type="dxa"/>
            <w:tcBorders>
              <w:top w:val="nil"/>
              <w:bottom w:val="single" w:sz="4" w:space="0" w:color="auto"/>
            </w:tcBorders>
          </w:tcPr>
          <w:p w14:paraId="54518432" w14:textId="77777777" w:rsidR="00E5158D" w:rsidRPr="00582304" w:rsidRDefault="00E5158D" w:rsidP="008B57D8">
            <w:pPr>
              <w:spacing w:line="240" w:lineRule="auto"/>
              <w:rPr>
                <w:color w:val="000000"/>
              </w:rPr>
            </w:pPr>
            <w:r w:rsidRPr="00582304">
              <w:rPr>
                <w:rFonts w:hint="eastAsia"/>
                <w:color w:val="000000"/>
              </w:rPr>
              <w:t>0.94</w:t>
            </w:r>
          </w:p>
        </w:tc>
      </w:tr>
      <w:tr w:rsidR="00E5158D" w:rsidRPr="00582304" w14:paraId="669A3DE6" w14:textId="77777777" w:rsidTr="009A3B12">
        <w:trPr>
          <w:trHeight w:val="324"/>
        </w:trPr>
        <w:tc>
          <w:tcPr>
            <w:tcW w:w="566" w:type="dxa"/>
            <w:vMerge w:val="restart"/>
            <w:tcBorders>
              <w:top w:val="single" w:sz="4" w:space="0" w:color="auto"/>
            </w:tcBorders>
            <w:noWrap/>
          </w:tcPr>
          <w:p w14:paraId="56B31FFD"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30DF13B7"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79040F0C" w14:textId="77777777" w:rsidR="00E5158D" w:rsidRPr="00582304" w:rsidRDefault="00E5158D" w:rsidP="008B57D8">
            <w:pPr>
              <w:spacing w:line="240" w:lineRule="auto"/>
              <w:rPr>
                <w:iCs/>
                <w:szCs w:val="24"/>
              </w:rPr>
            </w:pPr>
            <w:r w:rsidRPr="00582304">
              <w:rPr>
                <w:rFonts w:hint="eastAsia"/>
                <w:color w:val="000000"/>
              </w:rPr>
              <w:t>281.06</w:t>
            </w:r>
          </w:p>
        </w:tc>
        <w:tc>
          <w:tcPr>
            <w:tcW w:w="1084" w:type="dxa"/>
            <w:tcBorders>
              <w:top w:val="single" w:sz="4" w:space="0" w:color="auto"/>
            </w:tcBorders>
            <w:noWrap/>
          </w:tcPr>
          <w:p w14:paraId="2BC228B6" w14:textId="77777777" w:rsidR="00E5158D" w:rsidRPr="00582304" w:rsidRDefault="00E5158D" w:rsidP="008B57D8">
            <w:pPr>
              <w:spacing w:line="240" w:lineRule="auto"/>
              <w:rPr>
                <w:iCs/>
                <w:szCs w:val="24"/>
              </w:rPr>
            </w:pPr>
            <w:r w:rsidRPr="00582304">
              <w:rPr>
                <w:rFonts w:hint="eastAsia"/>
                <w:color w:val="000000"/>
              </w:rPr>
              <w:t>299.58</w:t>
            </w:r>
          </w:p>
        </w:tc>
        <w:tc>
          <w:tcPr>
            <w:tcW w:w="1085" w:type="dxa"/>
            <w:tcBorders>
              <w:top w:val="single" w:sz="4" w:space="0" w:color="auto"/>
            </w:tcBorders>
            <w:noWrap/>
          </w:tcPr>
          <w:p w14:paraId="52A09094" w14:textId="77777777" w:rsidR="00E5158D" w:rsidRPr="00582304" w:rsidRDefault="00E5158D" w:rsidP="008B57D8">
            <w:pPr>
              <w:spacing w:line="240" w:lineRule="auto"/>
              <w:rPr>
                <w:iCs/>
                <w:szCs w:val="24"/>
              </w:rPr>
            </w:pPr>
            <w:r w:rsidRPr="00582304">
              <w:rPr>
                <w:rFonts w:hint="eastAsia"/>
                <w:color w:val="000000"/>
              </w:rPr>
              <w:t>-0.42</w:t>
            </w:r>
          </w:p>
        </w:tc>
        <w:tc>
          <w:tcPr>
            <w:tcW w:w="1089" w:type="dxa"/>
            <w:tcBorders>
              <w:top w:val="single" w:sz="4" w:space="0" w:color="auto"/>
            </w:tcBorders>
            <w:noWrap/>
          </w:tcPr>
          <w:p w14:paraId="74D75C06" w14:textId="77777777" w:rsidR="00E5158D" w:rsidRPr="00582304" w:rsidRDefault="00E5158D" w:rsidP="008B57D8">
            <w:pPr>
              <w:spacing w:line="240" w:lineRule="auto"/>
              <w:rPr>
                <w:iCs/>
                <w:szCs w:val="24"/>
              </w:rPr>
            </w:pPr>
            <w:r w:rsidRPr="00582304">
              <w:rPr>
                <w:rFonts w:hint="eastAsia"/>
                <w:color w:val="000000"/>
              </w:rPr>
              <w:t>5.35</w:t>
            </w:r>
          </w:p>
        </w:tc>
        <w:tc>
          <w:tcPr>
            <w:tcW w:w="992" w:type="dxa"/>
            <w:tcBorders>
              <w:top w:val="single" w:sz="4" w:space="0" w:color="auto"/>
            </w:tcBorders>
            <w:noWrap/>
          </w:tcPr>
          <w:p w14:paraId="04F23F5B" w14:textId="77777777" w:rsidR="00E5158D" w:rsidRPr="00582304" w:rsidRDefault="00E5158D" w:rsidP="008B57D8">
            <w:pPr>
              <w:spacing w:line="240" w:lineRule="auto"/>
              <w:rPr>
                <w:iCs/>
                <w:szCs w:val="24"/>
              </w:rPr>
            </w:pPr>
            <w:r w:rsidRPr="00582304">
              <w:rPr>
                <w:rFonts w:hint="eastAsia"/>
                <w:color w:val="000000"/>
              </w:rPr>
              <w:t>5.33</w:t>
            </w:r>
          </w:p>
        </w:tc>
        <w:tc>
          <w:tcPr>
            <w:tcW w:w="990" w:type="dxa"/>
            <w:tcBorders>
              <w:top w:val="single" w:sz="4" w:space="0" w:color="auto"/>
            </w:tcBorders>
            <w:noWrap/>
          </w:tcPr>
          <w:p w14:paraId="5C752C32" w14:textId="77777777" w:rsidR="00E5158D" w:rsidRPr="00582304" w:rsidRDefault="00E5158D" w:rsidP="008B57D8">
            <w:pPr>
              <w:spacing w:line="240" w:lineRule="auto"/>
              <w:rPr>
                <w:iCs/>
                <w:szCs w:val="24"/>
              </w:rPr>
            </w:pPr>
            <w:r w:rsidRPr="00582304">
              <w:rPr>
                <w:rFonts w:hint="eastAsia"/>
                <w:color w:val="000000"/>
              </w:rPr>
              <w:t>5.36</w:t>
            </w:r>
          </w:p>
        </w:tc>
        <w:tc>
          <w:tcPr>
            <w:tcW w:w="1278" w:type="dxa"/>
            <w:tcBorders>
              <w:top w:val="single" w:sz="4" w:space="0" w:color="auto"/>
            </w:tcBorders>
          </w:tcPr>
          <w:p w14:paraId="162D6577"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1DA0EC29" w14:textId="77777777" w:rsidTr="0012249D">
        <w:trPr>
          <w:trHeight w:val="324"/>
        </w:trPr>
        <w:tc>
          <w:tcPr>
            <w:tcW w:w="566" w:type="dxa"/>
            <w:vMerge/>
          </w:tcPr>
          <w:p w14:paraId="46459F2F" w14:textId="77777777" w:rsidR="00E5158D" w:rsidRPr="00582304" w:rsidRDefault="00E5158D" w:rsidP="008B57D8">
            <w:pPr>
              <w:spacing w:line="240" w:lineRule="auto"/>
              <w:rPr>
                <w:iCs/>
                <w:szCs w:val="24"/>
              </w:rPr>
            </w:pPr>
          </w:p>
        </w:tc>
        <w:tc>
          <w:tcPr>
            <w:tcW w:w="1274" w:type="dxa"/>
          </w:tcPr>
          <w:p w14:paraId="77F8A6DC"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9264F7E" w14:textId="77777777" w:rsidR="00E5158D" w:rsidRPr="00582304" w:rsidRDefault="00E5158D" w:rsidP="008B57D8">
            <w:pPr>
              <w:spacing w:line="240" w:lineRule="auto"/>
              <w:rPr>
                <w:iCs/>
                <w:szCs w:val="24"/>
              </w:rPr>
            </w:pPr>
          </w:p>
        </w:tc>
        <w:tc>
          <w:tcPr>
            <w:tcW w:w="1084" w:type="dxa"/>
            <w:noWrap/>
          </w:tcPr>
          <w:p w14:paraId="6DC45B21" w14:textId="77777777" w:rsidR="00E5158D" w:rsidRPr="00582304" w:rsidRDefault="00E5158D" w:rsidP="008B57D8">
            <w:pPr>
              <w:spacing w:line="240" w:lineRule="auto"/>
              <w:rPr>
                <w:iCs/>
                <w:szCs w:val="24"/>
              </w:rPr>
            </w:pPr>
            <w:r w:rsidRPr="00582304">
              <w:rPr>
                <w:rFonts w:hint="eastAsia"/>
                <w:color w:val="000000"/>
              </w:rPr>
              <w:t>298.73</w:t>
            </w:r>
          </w:p>
        </w:tc>
        <w:tc>
          <w:tcPr>
            <w:tcW w:w="1085" w:type="dxa"/>
            <w:noWrap/>
          </w:tcPr>
          <w:p w14:paraId="20E8F055" w14:textId="77777777" w:rsidR="00E5158D" w:rsidRPr="00582304" w:rsidRDefault="00E5158D" w:rsidP="008B57D8">
            <w:pPr>
              <w:spacing w:line="240" w:lineRule="auto"/>
              <w:rPr>
                <w:iCs/>
                <w:szCs w:val="24"/>
              </w:rPr>
            </w:pPr>
            <w:r w:rsidRPr="00582304">
              <w:rPr>
                <w:rFonts w:hint="eastAsia"/>
                <w:color w:val="000000"/>
              </w:rPr>
              <w:t>-1.27</w:t>
            </w:r>
          </w:p>
        </w:tc>
        <w:tc>
          <w:tcPr>
            <w:tcW w:w="1089" w:type="dxa"/>
            <w:noWrap/>
          </w:tcPr>
          <w:p w14:paraId="2358C3B9" w14:textId="77777777" w:rsidR="00E5158D" w:rsidRPr="00582304" w:rsidRDefault="00E5158D" w:rsidP="008B57D8">
            <w:pPr>
              <w:spacing w:line="240" w:lineRule="auto"/>
              <w:rPr>
                <w:iCs/>
                <w:szCs w:val="24"/>
              </w:rPr>
            </w:pPr>
            <w:r w:rsidRPr="00582304">
              <w:rPr>
                <w:rFonts w:hint="eastAsia"/>
                <w:color w:val="000000"/>
              </w:rPr>
              <w:t>5.41</w:t>
            </w:r>
          </w:p>
        </w:tc>
        <w:tc>
          <w:tcPr>
            <w:tcW w:w="992" w:type="dxa"/>
            <w:noWrap/>
          </w:tcPr>
          <w:p w14:paraId="1F5957B1" w14:textId="77777777" w:rsidR="00E5158D" w:rsidRPr="00582304" w:rsidRDefault="00E5158D" w:rsidP="008B57D8">
            <w:pPr>
              <w:spacing w:line="240" w:lineRule="auto"/>
              <w:rPr>
                <w:iCs/>
                <w:szCs w:val="24"/>
              </w:rPr>
            </w:pPr>
            <w:r w:rsidRPr="00582304">
              <w:rPr>
                <w:rFonts w:hint="eastAsia"/>
                <w:color w:val="000000"/>
              </w:rPr>
              <w:t>5.07</w:t>
            </w:r>
          </w:p>
        </w:tc>
        <w:tc>
          <w:tcPr>
            <w:tcW w:w="990" w:type="dxa"/>
            <w:noWrap/>
          </w:tcPr>
          <w:p w14:paraId="4185DFB7" w14:textId="77777777" w:rsidR="00E5158D" w:rsidRPr="00582304" w:rsidRDefault="00E5158D" w:rsidP="008B57D8">
            <w:pPr>
              <w:spacing w:line="240" w:lineRule="auto"/>
              <w:rPr>
                <w:iCs/>
                <w:szCs w:val="24"/>
              </w:rPr>
            </w:pPr>
            <w:r w:rsidRPr="00582304">
              <w:rPr>
                <w:rFonts w:hint="eastAsia"/>
                <w:color w:val="000000"/>
              </w:rPr>
              <w:t>5.56</w:t>
            </w:r>
          </w:p>
        </w:tc>
        <w:tc>
          <w:tcPr>
            <w:tcW w:w="1278" w:type="dxa"/>
          </w:tcPr>
          <w:p w14:paraId="47E45515" w14:textId="77777777" w:rsidR="00E5158D" w:rsidRPr="00582304" w:rsidRDefault="00E5158D" w:rsidP="008B57D8">
            <w:pPr>
              <w:spacing w:line="240" w:lineRule="auto"/>
              <w:rPr>
                <w:color w:val="000000"/>
                <w:szCs w:val="24"/>
              </w:rPr>
            </w:pPr>
            <w:r w:rsidRPr="00582304">
              <w:rPr>
                <w:rFonts w:hint="eastAsia"/>
                <w:color w:val="000000"/>
              </w:rPr>
              <w:t>0.93</w:t>
            </w:r>
          </w:p>
        </w:tc>
      </w:tr>
      <w:tr w:rsidR="00E5158D" w:rsidRPr="00582304" w14:paraId="2B3B8104" w14:textId="77777777" w:rsidTr="0012249D">
        <w:trPr>
          <w:trHeight w:val="324"/>
        </w:trPr>
        <w:tc>
          <w:tcPr>
            <w:tcW w:w="566" w:type="dxa"/>
            <w:vMerge/>
          </w:tcPr>
          <w:p w14:paraId="41909917" w14:textId="77777777" w:rsidR="00E5158D" w:rsidRPr="00582304" w:rsidRDefault="00E5158D" w:rsidP="008B57D8">
            <w:pPr>
              <w:spacing w:line="240" w:lineRule="auto"/>
              <w:rPr>
                <w:iCs/>
                <w:szCs w:val="24"/>
              </w:rPr>
            </w:pPr>
          </w:p>
        </w:tc>
        <w:tc>
          <w:tcPr>
            <w:tcW w:w="1274" w:type="dxa"/>
          </w:tcPr>
          <w:p w14:paraId="634DEA09" w14:textId="77777777" w:rsidR="00E5158D" w:rsidRPr="00582304" w:rsidRDefault="00E5158D" w:rsidP="008B57D8">
            <w:pPr>
              <w:spacing w:line="240" w:lineRule="auto"/>
              <w:rPr>
                <w:iCs/>
                <w:szCs w:val="24"/>
              </w:rPr>
            </w:pPr>
            <w:r w:rsidRPr="00582304">
              <w:rPr>
                <w:color w:val="000000"/>
                <w:szCs w:val="24"/>
              </w:rPr>
              <w:t>wChao2</w:t>
            </w:r>
          </w:p>
        </w:tc>
        <w:tc>
          <w:tcPr>
            <w:tcW w:w="997" w:type="dxa"/>
            <w:vMerge/>
          </w:tcPr>
          <w:p w14:paraId="3F183D93" w14:textId="77777777" w:rsidR="00E5158D" w:rsidRPr="00582304" w:rsidRDefault="00E5158D" w:rsidP="008B57D8">
            <w:pPr>
              <w:spacing w:line="240" w:lineRule="auto"/>
              <w:rPr>
                <w:iCs/>
                <w:szCs w:val="24"/>
              </w:rPr>
            </w:pPr>
          </w:p>
        </w:tc>
        <w:tc>
          <w:tcPr>
            <w:tcW w:w="1084" w:type="dxa"/>
            <w:noWrap/>
          </w:tcPr>
          <w:p w14:paraId="1FFF163B" w14:textId="77777777" w:rsidR="00E5158D" w:rsidRPr="00582304" w:rsidRDefault="00E5158D" w:rsidP="008B57D8">
            <w:pPr>
              <w:spacing w:line="240" w:lineRule="auto"/>
              <w:rPr>
                <w:iCs/>
                <w:szCs w:val="24"/>
              </w:rPr>
            </w:pPr>
            <w:r w:rsidRPr="00582304">
              <w:rPr>
                <w:rFonts w:hint="eastAsia"/>
                <w:color w:val="000000"/>
              </w:rPr>
              <w:t>296.51</w:t>
            </w:r>
          </w:p>
        </w:tc>
        <w:tc>
          <w:tcPr>
            <w:tcW w:w="1085" w:type="dxa"/>
            <w:noWrap/>
          </w:tcPr>
          <w:p w14:paraId="1804A982" w14:textId="77777777" w:rsidR="00E5158D" w:rsidRPr="00582304" w:rsidRDefault="00E5158D" w:rsidP="008B57D8">
            <w:pPr>
              <w:spacing w:line="240" w:lineRule="auto"/>
              <w:rPr>
                <w:iCs/>
                <w:szCs w:val="24"/>
              </w:rPr>
            </w:pPr>
            <w:r w:rsidRPr="00582304">
              <w:rPr>
                <w:rFonts w:hint="eastAsia"/>
                <w:color w:val="000000"/>
              </w:rPr>
              <w:t>-3.49</w:t>
            </w:r>
          </w:p>
        </w:tc>
        <w:tc>
          <w:tcPr>
            <w:tcW w:w="1089" w:type="dxa"/>
            <w:noWrap/>
          </w:tcPr>
          <w:p w14:paraId="05E78C10" w14:textId="77777777" w:rsidR="00E5158D" w:rsidRPr="00582304" w:rsidRDefault="00E5158D" w:rsidP="008B57D8">
            <w:pPr>
              <w:spacing w:line="240" w:lineRule="auto"/>
              <w:rPr>
                <w:iCs/>
                <w:szCs w:val="24"/>
              </w:rPr>
            </w:pPr>
            <w:r w:rsidRPr="00582304">
              <w:rPr>
                <w:rFonts w:hint="eastAsia"/>
                <w:color w:val="000000"/>
              </w:rPr>
              <w:t>5.24</w:t>
            </w:r>
          </w:p>
        </w:tc>
        <w:tc>
          <w:tcPr>
            <w:tcW w:w="992" w:type="dxa"/>
            <w:noWrap/>
          </w:tcPr>
          <w:p w14:paraId="1EF4FF42" w14:textId="77777777" w:rsidR="00E5158D" w:rsidRPr="00582304" w:rsidRDefault="00E5158D" w:rsidP="008B57D8">
            <w:pPr>
              <w:spacing w:line="240" w:lineRule="auto"/>
              <w:rPr>
                <w:iCs/>
                <w:szCs w:val="24"/>
              </w:rPr>
            </w:pPr>
            <w:r w:rsidRPr="00582304">
              <w:rPr>
                <w:rFonts w:hint="eastAsia"/>
                <w:color w:val="000000"/>
              </w:rPr>
              <w:t>4.9</w:t>
            </w:r>
          </w:p>
        </w:tc>
        <w:tc>
          <w:tcPr>
            <w:tcW w:w="990" w:type="dxa"/>
            <w:noWrap/>
          </w:tcPr>
          <w:p w14:paraId="37F1385B" w14:textId="77777777" w:rsidR="00E5158D" w:rsidRPr="00582304" w:rsidRDefault="00E5158D" w:rsidP="008B57D8">
            <w:pPr>
              <w:spacing w:line="240" w:lineRule="auto"/>
              <w:rPr>
                <w:iCs/>
                <w:szCs w:val="24"/>
              </w:rPr>
            </w:pPr>
            <w:r w:rsidRPr="00582304">
              <w:rPr>
                <w:rFonts w:hint="eastAsia"/>
                <w:color w:val="000000"/>
              </w:rPr>
              <w:t>6.3</w:t>
            </w:r>
          </w:p>
        </w:tc>
        <w:tc>
          <w:tcPr>
            <w:tcW w:w="1278" w:type="dxa"/>
          </w:tcPr>
          <w:p w14:paraId="3C0BC96F"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7F8180FE" w14:textId="77777777" w:rsidTr="0012249D">
        <w:trPr>
          <w:trHeight w:val="324"/>
        </w:trPr>
        <w:tc>
          <w:tcPr>
            <w:tcW w:w="566" w:type="dxa"/>
            <w:vMerge/>
          </w:tcPr>
          <w:p w14:paraId="24D13A31" w14:textId="77777777" w:rsidR="00E5158D" w:rsidRPr="00582304" w:rsidRDefault="00E5158D" w:rsidP="008B57D8">
            <w:pPr>
              <w:spacing w:line="240" w:lineRule="auto"/>
              <w:rPr>
                <w:iCs/>
                <w:szCs w:val="24"/>
              </w:rPr>
            </w:pPr>
          </w:p>
        </w:tc>
        <w:tc>
          <w:tcPr>
            <w:tcW w:w="1274" w:type="dxa"/>
          </w:tcPr>
          <w:p w14:paraId="09B22513" w14:textId="77777777" w:rsidR="00E5158D" w:rsidRPr="00582304" w:rsidRDefault="00E5158D" w:rsidP="008B57D8">
            <w:pPr>
              <w:spacing w:line="240" w:lineRule="auto"/>
              <w:rPr>
                <w:color w:val="000000"/>
                <w:szCs w:val="24"/>
              </w:rPr>
            </w:pPr>
            <w:r>
              <w:rPr>
                <w:rFonts w:hint="eastAsia"/>
                <w:color w:val="000000"/>
                <w:szCs w:val="24"/>
              </w:rPr>
              <w:t>New</w:t>
            </w:r>
          </w:p>
        </w:tc>
        <w:tc>
          <w:tcPr>
            <w:tcW w:w="997" w:type="dxa"/>
            <w:vMerge/>
          </w:tcPr>
          <w:p w14:paraId="1244F105" w14:textId="77777777" w:rsidR="00E5158D" w:rsidRPr="00582304" w:rsidRDefault="00E5158D" w:rsidP="008B57D8">
            <w:pPr>
              <w:spacing w:line="240" w:lineRule="auto"/>
              <w:rPr>
                <w:iCs/>
                <w:szCs w:val="24"/>
              </w:rPr>
            </w:pPr>
          </w:p>
        </w:tc>
        <w:tc>
          <w:tcPr>
            <w:tcW w:w="1084" w:type="dxa"/>
            <w:noWrap/>
          </w:tcPr>
          <w:p w14:paraId="79DEF93F" w14:textId="77777777" w:rsidR="00E5158D" w:rsidRPr="00582304" w:rsidRDefault="00E5158D" w:rsidP="008B57D8">
            <w:pPr>
              <w:spacing w:line="240" w:lineRule="auto"/>
              <w:rPr>
                <w:color w:val="000000"/>
              </w:rPr>
            </w:pPr>
            <w:r w:rsidRPr="00582304">
              <w:rPr>
                <w:rFonts w:hint="eastAsia"/>
                <w:color w:val="000000"/>
              </w:rPr>
              <w:t>342.9</w:t>
            </w:r>
          </w:p>
        </w:tc>
        <w:tc>
          <w:tcPr>
            <w:tcW w:w="1085" w:type="dxa"/>
            <w:noWrap/>
          </w:tcPr>
          <w:p w14:paraId="7A0CDB12" w14:textId="77777777" w:rsidR="00E5158D" w:rsidRPr="00582304" w:rsidRDefault="00E5158D" w:rsidP="008B57D8">
            <w:pPr>
              <w:spacing w:line="240" w:lineRule="auto"/>
              <w:rPr>
                <w:color w:val="000000"/>
              </w:rPr>
            </w:pPr>
            <w:r w:rsidRPr="00582304">
              <w:rPr>
                <w:rFonts w:hint="eastAsia"/>
                <w:color w:val="000000"/>
              </w:rPr>
              <w:t>42.9</w:t>
            </w:r>
          </w:p>
        </w:tc>
        <w:tc>
          <w:tcPr>
            <w:tcW w:w="1089" w:type="dxa"/>
            <w:noWrap/>
          </w:tcPr>
          <w:p w14:paraId="5A3D4509" w14:textId="77777777" w:rsidR="00E5158D" w:rsidRPr="00582304" w:rsidRDefault="00E5158D" w:rsidP="008B57D8">
            <w:pPr>
              <w:spacing w:line="240" w:lineRule="auto"/>
              <w:rPr>
                <w:color w:val="000000"/>
              </w:rPr>
            </w:pPr>
            <w:r w:rsidRPr="00582304">
              <w:rPr>
                <w:rFonts w:hint="eastAsia"/>
                <w:color w:val="000000"/>
              </w:rPr>
              <w:t>20.83</w:t>
            </w:r>
          </w:p>
        </w:tc>
        <w:tc>
          <w:tcPr>
            <w:tcW w:w="992" w:type="dxa"/>
            <w:noWrap/>
          </w:tcPr>
          <w:p w14:paraId="7B8E6214" w14:textId="77777777" w:rsidR="00E5158D" w:rsidRPr="00582304" w:rsidRDefault="00E5158D" w:rsidP="008B57D8">
            <w:pPr>
              <w:spacing w:line="240" w:lineRule="auto"/>
              <w:rPr>
                <w:color w:val="000000"/>
              </w:rPr>
            </w:pPr>
            <w:r w:rsidRPr="00582304">
              <w:rPr>
                <w:rFonts w:hint="eastAsia"/>
                <w:color w:val="000000"/>
              </w:rPr>
              <w:t>23.26</w:t>
            </w:r>
          </w:p>
        </w:tc>
        <w:tc>
          <w:tcPr>
            <w:tcW w:w="990" w:type="dxa"/>
            <w:noWrap/>
          </w:tcPr>
          <w:p w14:paraId="2055841E" w14:textId="77777777" w:rsidR="00E5158D" w:rsidRPr="00582304" w:rsidRDefault="00E5158D" w:rsidP="008B57D8">
            <w:pPr>
              <w:spacing w:line="240" w:lineRule="auto"/>
              <w:rPr>
                <w:color w:val="000000"/>
              </w:rPr>
            </w:pPr>
            <w:r w:rsidRPr="00582304">
              <w:rPr>
                <w:rFonts w:hint="eastAsia"/>
                <w:color w:val="000000"/>
              </w:rPr>
              <w:t>47.69</w:t>
            </w:r>
          </w:p>
        </w:tc>
        <w:tc>
          <w:tcPr>
            <w:tcW w:w="1278" w:type="dxa"/>
          </w:tcPr>
          <w:p w14:paraId="0BBA2747" w14:textId="77777777" w:rsidR="00E5158D" w:rsidRPr="00582304" w:rsidRDefault="00E5158D" w:rsidP="008B57D8">
            <w:pPr>
              <w:spacing w:line="240" w:lineRule="auto"/>
              <w:rPr>
                <w:color w:val="000000"/>
              </w:rPr>
            </w:pPr>
            <w:r w:rsidRPr="00582304">
              <w:rPr>
                <w:rFonts w:hint="eastAsia"/>
                <w:color w:val="000000"/>
              </w:rPr>
              <w:t>0.95</w:t>
            </w:r>
          </w:p>
        </w:tc>
      </w:tr>
    </w:tbl>
    <w:p w14:paraId="263E84F0" w14:textId="77777777" w:rsidR="00E5158D" w:rsidRPr="00582304" w:rsidRDefault="00E5158D" w:rsidP="00E5158D">
      <w:pPr>
        <w:widowControl/>
        <w:ind w:rightChars="-260" w:right="-624"/>
        <w:rPr>
          <w:szCs w:val="24"/>
        </w:rPr>
      </w:pPr>
    </w:p>
    <w:p w14:paraId="477EBDFC" w14:textId="2629B4B3" w:rsidR="00E5158D" w:rsidRPr="00582304" w:rsidRDefault="00E5158D" w:rsidP="00E5158D">
      <w:pPr>
        <w:pStyle w:val="af1"/>
        <w:spacing w:line="240" w:lineRule="auto"/>
        <w:ind w:leftChars="-295" w:left="-708" w:rightChars="-319" w:right="-766"/>
        <w:jc w:val="both"/>
        <w:rPr>
          <w:szCs w:val="24"/>
        </w:rPr>
      </w:pPr>
      <w:bookmarkStart w:id="297" w:name="_Toc163389724"/>
      <w:bookmarkStart w:id="298" w:name="_Toc163389941"/>
      <w:r>
        <w:t xml:space="preserve">Table </w:t>
      </w:r>
      <w:fldSimple w:instr=" STYLEREF 1 \s ">
        <w:r w:rsidR="009D47CB">
          <w:rPr>
            <w:noProof/>
          </w:rPr>
          <w:t>4</w:t>
        </w:r>
      </w:fldSimple>
      <w:r>
        <w:t>.</w:t>
      </w:r>
      <w:fldSimple w:instr=" SEQ Table \* ARABIC \s 1 ">
        <w:r w:rsidR="009D47CB">
          <w:rPr>
            <w:noProof/>
          </w:rPr>
          <w:t>8</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w:t>
      </w:r>
      <w:r w:rsidRPr="00582304">
        <w:rPr>
          <w:rFonts w:hint="eastAsia"/>
          <w:szCs w:val="24"/>
        </w:rPr>
        <w:t>B</w:t>
      </w:r>
      <w:r w:rsidRPr="00582304">
        <w:rPr>
          <w:szCs w:val="24"/>
        </w:rPr>
        <w:t>roken-stick</w:t>
      </w:r>
      <w:r w:rsidRPr="00582304">
        <w:rPr>
          <w:rFonts w:hint="eastAsia"/>
          <w:szCs w:val="24"/>
        </w:rPr>
        <w:t>模型，群落二為對數常數模型之情況下的估計結果。</w:t>
      </w:r>
      <w:bookmarkEnd w:id="297"/>
      <w:bookmarkEnd w:id="298"/>
    </w:p>
    <w:tbl>
      <w:tblPr>
        <w:tblStyle w:val="afd"/>
        <w:tblW w:w="9359" w:type="dxa"/>
        <w:tblLayout w:type="fixed"/>
        <w:tblLook w:val="04A0" w:firstRow="1" w:lastRow="0" w:firstColumn="1" w:lastColumn="0" w:noHBand="0" w:noVBand="1"/>
      </w:tblPr>
      <w:tblGrid>
        <w:gridCol w:w="568"/>
        <w:gridCol w:w="1278"/>
        <w:gridCol w:w="1000"/>
        <w:gridCol w:w="1124"/>
        <w:gridCol w:w="954"/>
        <w:gridCol w:w="1039"/>
        <w:gridCol w:w="1039"/>
        <w:gridCol w:w="1039"/>
        <w:gridCol w:w="1318"/>
      </w:tblGrid>
      <w:tr w:rsidR="00E5158D" w:rsidRPr="00582304" w14:paraId="1CF51122" w14:textId="77777777" w:rsidTr="00B740DC">
        <w:trPr>
          <w:cnfStyle w:val="100000000000" w:firstRow="1" w:lastRow="0" w:firstColumn="0" w:lastColumn="0" w:oddVBand="0" w:evenVBand="0" w:oddHBand="0" w:evenHBand="0" w:firstRowFirstColumn="0" w:firstRowLastColumn="0" w:lastRowFirstColumn="0" w:lastRowLastColumn="0"/>
          <w:trHeight w:val="324"/>
        </w:trPr>
        <w:tc>
          <w:tcPr>
            <w:tcW w:w="568" w:type="dxa"/>
            <w:shd w:val="clear" w:color="auto" w:fill="auto"/>
            <w:noWrap/>
          </w:tcPr>
          <w:p w14:paraId="644B3B5F" w14:textId="77777777" w:rsidR="00E5158D" w:rsidRPr="00582304" w:rsidRDefault="00E5158D" w:rsidP="008B57D8">
            <w:pPr>
              <w:spacing w:line="240" w:lineRule="auto"/>
              <w:rPr>
                <w:iCs/>
                <w:szCs w:val="24"/>
              </w:rPr>
            </w:pPr>
            <w:r w:rsidRPr="00582304">
              <w:rPr>
                <w:iCs/>
                <w:szCs w:val="24"/>
              </w:rPr>
              <w:t>q</w:t>
            </w:r>
          </w:p>
        </w:tc>
        <w:tc>
          <w:tcPr>
            <w:tcW w:w="1278" w:type="dxa"/>
            <w:shd w:val="clear" w:color="auto" w:fill="auto"/>
          </w:tcPr>
          <w:p w14:paraId="353188A6" w14:textId="77777777" w:rsidR="00E5158D" w:rsidRPr="00582304" w:rsidRDefault="00E5158D" w:rsidP="008B57D8">
            <w:pPr>
              <w:spacing w:line="240" w:lineRule="auto"/>
              <w:rPr>
                <w:color w:val="000000"/>
                <w:szCs w:val="24"/>
              </w:rPr>
            </w:pPr>
            <w:r w:rsidRPr="00582304">
              <w:rPr>
                <w:szCs w:val="24"/>
              </w:rPr>
              <w:t>Estimator</w:t>
            </w:r>
          </w:p>
        </w:tc>
        <w:tc>
          <w:tcPr>
            <w:tcW w:w="1000" w:type="dxa"/>
            <w:shd w:val="clear" w:color="auto" w:fill="auto"/>
            <w:noWrap/>
          </w:tcPr>
          <w:p w14:paraId="485419AD" w14:textId="77777777" w:rsidR="00E5158D" w:rsidRPr="00582304" w:rsidRDefault="00E5158D" w:rsidP="008B57D8">
            <w:pPr>
              <w:spacing w:line="240" w:lineRule="auto"/>
              <w:rPr>
                <w:color w:val="000000"/>
                <w:szCs w:val="24"/>
              </w:rPr>
            </w:pPr>
            <w:proofErr w:type="spellStart"/>
            <w:r w:rsidRPr="00582304">
              <w:rPr>
                <w:rFonts w:hint="eastAsia"/>
                <w:iCs/>
                <w:szCs w:val="24"/>
              </w:rPr>
              <w:t>Ob</w:t>
            </w:r>
            <w:r w:rsidRPr="00582304">
              <w:rPr>
                <w:iCs/>
                <w:szCs w:val="24"/>
              </w:rPr>
              <w:t>s</w:t>
            </w:r>
            <w:proofErr w:type="spellEnd"/>
          </w:p>
        </w:tc>
        <w:tc>
          <w:tcPr>
            <w:tcW w:w="1124" w:type="dxa"/>
            <w:shd w:val="clear" w:color="auto" w:fill="auto"/>
            <w:noWrap/>
          </w:tcPr>
          <w:p w14:paraId="5D69E5BA" w14:textId="77777777" w:rsidR="00E5158D" w:rsidRPr="00582304" w:rsidRDefault="00E5158D" w:rsidP="008B57D8">
            <w:pPr>
              <w:spacing w:line="240" w:lineRule="auto"/>
              <w:rPr>
                <w:color w:val="000000"/>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954" w:type="dxa"/>
            <w:shd w:val="clear" w:color="auto" w:fill="auto"/>
            <w:noWrap/>
          </w:tcPr>
          <w:p w14:paraId="429EEF48" w14:textId="77777777" w:rsidR="00E5158D" w:rsidRPr="00582304" w:rsidRDefault="00E5158D" w:rsidP="008B57D8">
            <w:pPr>
              <w:spacing w:line="240" w:lineRule="auto"/>
              <w:rPr>
                <w:color w:val="000000"/>
                <w:szCs w:val="24"/>
              </w:rPr>
            </w:pPr>
            <w:r w:rsidRPr="00582304">
              <w:rPr>
                <w:rFonts w:hint="eastAsia"/>
                <w:iCs/>
                <w:szCs w:val="24"/>
              </w:rPr>
              <w:t>Bias</w:t>
            </w:r>
          </w:p>
        </w:tc>
        <w:tc>
          <w:tcPr>
            <w:tcW w:w="1039" w:type="dxa"/>
            <w:shd w:val="clear" w:color="auto" w:fill="auto"/>
            <w:noWrap/>
          </w:tcPr>
          <w:p w14:paraId="664E6768" w14:textId="77777777" w:rsidR="00E5158D" w:rsidRPr="00582304" w:rsidRDefault="00E5158D" w:rsidP="008B57D8">
            <w:pPr>
              <w:spacing w:line="240" w:lineRule="auto"/>
              <w:rPr>
                <w:color w:val="000000"/>
                <w:szCs w:val="24"/>
              </w:rPr>
            </w:pPr>
            <w:r w:rsidRPr="00582304">
              <w:rPr>
                <w:rFonts w:hint="eastAsia"/>
                <w:iCs/>
                <w:szCs w:val="24"/>
              </w:rPr>
              <w:t xml:space="preserve">Sample </w:t>
            </w:r>
            <w:r w:rsidRPr="00582304">
              <w:rPr>
                <w:iCs/>
                <w:szCs w:val="24"/>
              </w:rPr>
              <w:t>SE</w:t>
            </w:r>
          </w:p>
        </w:tc>
        <w:tc>
          <w:tcPr>
            <w:tcW w:w="1039" w:type="dxa"/>
            <w:shd w:val="clear" w:color="auto" w:fill="auto"/>
            <w:noWrap/>
          </w:tcPr>
          <w:p w14:paraId="68E20135" w14:textId="77777777" w:rsidR="00E5158D" w:rsidRPr="00582304" w:rsidRDefault="00E5158D" w:rsidP="008B57D8">
            <w:pPr>
              <w:spacing w:line="240" w:lineRule="auto"/>
              <w:rPr>
                <w:color w:val="000000"/>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1039" w:type="dxa"/>
            <w:shd w:val="clear" w:color="auto" w:fill="auto"/>
            <w:noWrap/>
          </w:tcPr>
          <w:p w14:paraId="415534D5" w14:textId="77777777" w:rsidR="00E5158D" w:rsidRPr="00582304" w:rsidRDefault="00E5158D" w:rsidP="008B57D8">
            <w:pPr>
              <w:spacing w:line="240" w:lineRule="auto"/>
              <w:rPr>
                <w:color w:val="000000"/>
                <w:szCs w:val="24"/>
              </w:rPr>
            </w:pPr>
            <w:r w:rsidRPr="00582304">
              <w:rPr>
                <w:rFonts w:hint="eastAsia"/>
                <w:iCs/>
                <w:szCs w:val="24"/>
              </w:rPr>
              <w:t>RMSE</w:t>
            </w:r>
          </w:p>
        </w:tc>
        <w:tc>
          <w:tcPr>
            <w:tcW w:w="1318" w:type="dxa"/>
            <w:shd w:val="clear" w:color="auto" w:fill="auto"/>
          </w:tcPr>
          <w:p w14:paraId="7CD89C67" w14:textId="77777777" w:rsidR="00E5158D" w:rsidRPr="00582304" w:rsidRDefault="00E5158D" w:rsidP="008B57D8">
            <w:pPr>
              <w:spacing w:line="240" w:lineRule="auto"/>
              <w:rPr>
                <w:color w:val="000000"/>
                <w:szCs w:val="24"/>
              </w:rPr>
            </w:pPr>
            <w:r w:rsidRPr="00582304">
              <w:rPr>
                <w:iCs/>
                <w:szCs w:val="24"/>
              </w:rPr>
              <w:t xml:space="preserve">95% CI </w:t>
            </w:r>
            <w:r w:rsidRPr="00582304">
              <w:rPr>
                <w:rFonts w:hint="eastAsia"/>
                <w:iCs/>
                <w:szCs w:val="24"/>
              </w:rPr>
              <w:t>Co</w:t>
            </w:r>
            <w:r w:rsidRPr="00582304">
              <w:rPr>
                <w:iCs/>
                <w:szCs w:val="24"/>
              </w:rPr>
              <w:t>verage</w:t>
            </w:r>
          </w:p>
        </w:tc>
      </w:tr>
      <w:tr w:rsidR="00E5158D" w:rsidRPr="00582304" w14:paraId="18F18621" w14:textId="77777777" w:rsidTr="00B740DC">
        <w:trPr>
          <w:trHeight w:val="324"/>
        </w:trPr>
        <w:tc>
          <w:tcPr>
            <w:tcW w:w="568" w:type="dxa"/>
            <w:vMerge w:val="restart"/>
            <w:tcBorders>
              <w:top w:val="double" w:sz="4" w:space="0" w:color="auto"/>
              <w:bottom w:val="nil"/>
            </w:tcBorders>
            <w:shd w:val="clear" w:color="auto" w:fill="auto"/>
            <w:noWrap/>
            <w:hideMark/>
          </w:tcPr>
          <w:p w14:paraId="009F069E" w14:textId="77777777" w:rsidR="00E5158D" w:rsidRPr="00582304" w:rsidRDefault="00E5158D" w:rsidP="008B57D8">
            <w:pPr>
              <w:spacing w:line="240" w:lineRule="auto"/>
              <w:rPr>
                <w:iCs/>
                <w:szCs w:val="24"/>
              </w:rPr>
            </w:pPr>
            <w:r w:rsidRPr="00582304">
              <w:rPr>
                <w:iCs/>
                <w:szCs w:val="24"/>
              </w:rPr>
              <w:t>0.1</w:t>
            </w:r>
          </w:p>
        </w:tc>
        <w:tc>
          <w:tcPr>
            <w:tcW w:w="1278" w:type="dxa"/>
            <w:tcBorders>
              <w:top w:val="double" w:sz="4" w:space="0" w:color="auto"/>
              <w:bottom w:val="nil"/>
            </w:tcBorders>
            <w:shd w:val="clear" w:color="auto" w:fill="auto"/>
          </w:tcPr>
          <w:p w14:paraId="6FCD96E4"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double" w:sz="4" w:space="0" w:color="auto"/>
              <w:bottom w:val="nil"/>
            </w:tcBorders>
            <w:shd w:val="clear" w:color="auto" w:fill="auto"/>
            <w:noWrap/>
          </w:tcPr>
          <w:p w14:paraId="3D228B36" w14:textId="77777777" w:rsidR="00E5158D" w:rsidRPr="00582304" w:rsidRDefault="00E5158D" w:rsidP="008B57D8">
            <w:pPr>
              <w:spacing w:line="240" w:lineRule="auto"/>
              <w:rPr>
                <w:iCs/>
                <w:szCs w:val="24"/>
              </w:rPr>
            </w:pPr>
            <w:r w:rsidRPr="00582304">
              <w:rPr>
                <w:rFonts w:hint="eastAsia"/>
                <w:color w:val="000000"/>
              </w:rPr>
              <w:t>121.47</w:t>
            </w:r>
          </w:p>
        </w:tc>
        <w:tc>
          <w:tcPr>
            <w:tcW w:w="1124" w:type="dxa"/>
            <w:tcBorders>
              <w:top w:val="double" w:sz="4" w:space="0" w:color="auto"/>
              <w:bottom w:val="nil"/>
            </w:tcBorders>
            <w:shd w:val="clear" w:color="auto" w:fill="auto"/>
            <w:noWrap/>
          </w:tcPr>
          <w:p w14:paraId="714368A9" w14:textId="77777777" w:rsidR="00E5158D" w:rsidRPr="00582304" w:rsidRDefault="00E5158D" w:rsidP="008B57D8">
            <w:pPr>
              <w:spacing w:line="240" w:lineRule="auto"/>
              <w:rPr>
                <w:iCs/>
                <w:szCs w:val="24"/>
              </w:rPr>
            </w:pPr>
            <w:r w:rsidRPr="00582304">
              <w:rPr>
                <w:rFonts w:hint="eastAsia"/>
                <w:color w:val="000000"/>
              </w:rPr>
              <w:t>282.17</w:t>
            </w:r>
          </w:p>
        </w:tc>
        <w:tc>
          <w:tcPr>
            <w:tcW w:w="954" w:type="dxa"/>
            <w:tcBorders>
              <w:top w:val="double" w:sz="4" w:space="0" w:color="auto"/>
              <w:bottom w:val="nil"/>
            </w:tcBorders>
            <w:shd w:val="clear" w:color="auto" w:fill="auto"/>
            <w:noWrap/>
          </w:tcPr>
          <w:p w14:paraId="421317A0" w14:textId="77777777" w:rsidR="00E5158D" w:rsidRPr="00582304" w:rsidRDefault="00E5158D" w:rsidP="008B57D8">
            <w:pPr>
              <w:spacing w:line="240" w:lineRule="auto"/>
              <w:rPr>
                <w:iCs/>
                <w:szCs w:val="24"/>
              </w:rPr>
            </w:pPr>
            <w:r w:rsidRPr="00582304">
              <w:rPr>
                <w:rFonts w:hint="eastAsia"/>
                <w:color w:val="000000"/>
              </w:rPr>
              <w:t>-17.83</w:t>
            </w:r>
          </w:p>
        </w:tc>
        <w:tc>
          <w:tcPr>
            <w:tcW w:w="1039" w:type="dxa"/>
            <w:tcBorders>
              <w:top w:val="double" w:sz="4" w:space="0" w:color="auto"/>
              <w:bottom w:val="nil"/>
            </w:tcBorders>
            <w:shd w:val="clear" w:color="auto" w:fill="auto"/>
            <w:noWrap/>
          </w:tcPr>
          <w:p w14:paraId="717E3541" w14:textId="77777777" w:rsidR="00E5158D" w:rsidRPr="00582304" w:rsidRDefault="00E5158D" w:rsidP="008B57D8">
            <w:pPr>
              <w:spacing w:line="240" w:lineRule="auto"/>
              <w:rPr>
                <w:iCs/>
                <w:szCs w:val="24"/>
              </w:rPr>
            </w:pPr>
            <w:r w:rsidRPr="00582304">
              <w:rPr>
                <w:rFonts w:hint="eastAsia"/>
                <w:color w:val="000000"/>
              </w:rPr>
              <w:t>45.02</w:t>
            </w:r>
          </w:p>
        </w:tc>
        <w:tc>
          <w:tcPr>
            <w:tcW w:w="1039" w:type="dxa"/>
            <w:tcBorders>
              <w:top w:val="double" w:sz="4" w:space="0" w:color="auto"/>
              <w:bottom w:val="nil"/>
            </w:tcBorders>
            <w:shd w:val="clear" w:color="auto" w:fill="auto"/>
            <w:noWrap/>
          </w:tcPr>
          <w:p w14:paraId="11CE008B" w14:textId="77777777" w:rsidR="00E5158D" w:rsidRPr="00582304" w:rsidRDefault="00E5158D" w:rsidP="008B57D8">
            <w:pPr>
              <w:spacing w:line="240" w:lineRule="auto"/>
              <w:rPr>
                <w:iCs/>
                <w:szCs w:val="24"/>
              </w:rPr>
            </w:pPr>
            <w:r w:rsidRPr="00582304">
              <w:rPr>
                <w:rFonts w:hint="eastAsia"/>
                <w:color w:val="000000"/>
              </w:rPr>
              <w:t>41.28</w:t>
            </w:r>
          </w:p>
        </w:tc>
        <w:tc>
          <w:tcPr>
            <w:tcW w:w="1039" w:type="dxa"/>
            <w:tcBorders>
              <w:top w:val="double" w:sz="4" w:space="0" w:color="auto"/>
              <w:bottom w:val="nil"/>
            </w:tcBorders>
            <w:shd w:val="clear" w:color="auto" w:fill="auto"/>
            <w:noWrap/>
          </w:tcPr>
          <w:p w14:paraId="26F786C6" w14:textId="77777777" w:rsidR="00E5158D" w:rsidRPr="00582304" w:rsidRDefault="00E5158D" w:rsidP="008B57D8">
            <w:pPr>
              <w:spacing w:line="240" w:lineRule="auto"/>
              <w:rPr>
                <w:iCs/>
                <w:szCs w:val="24"/>
              </w:rPr>
            </w:pPr>
            <w:r w:rsidRPr="00582304">
              <w:rPr>
                <w:rFonts w:hint="eastAsia"/>
                <w:color w:val="000000"/>
              </w:rPr>
              <w:t>48.4</w:t>
            </w:r>
          </w:p>
        </w:tc>
        <w:tc>
          <w:tcPr>
            <w:tcW w:w="1318" w:type="dxa"/>
            <w:tcBorders>
              <w:top w:val="double" w:sz="4" w:space="0" w:color="auto"/>
              <w:bottom w:val="nil"/>
            </w:tcBorders>
            <w:shd w:val="clear" w:color="auto" w:fill="auto"/>
          </w:tcPr>
          <w:p w14:paraId="00FA2F34" w14:textId="77777777" w:rsidR="00E5158D" w:rsidRPr="00582304" w:rsidRDefault="00E5158D" w:rsidP="008B57D8">
            <w:pPr>
              <w:spacing w:line="240" w:lineRule="auto"/>
              <w:rPr>
                <w:color w:val="FF0000"/>
                <w:szCs w:val="24"/>
              </w:rPr>
            </w:pPr>
            <w:r w:rsidRPr="00582304">
              <w:rPr>
                <w:rFonts w:hint="eastAsia"/>
                <w:color w:val="000000"/>
              </w:rPr>
              <w:t>0.94</w:t>
            </w:r>
          </w:p>
        </w:tc>
      </w:tr>
      <w:tr w:rsidR="00E5158D" w:rsidRPr="00582304" w14:paraId="47AC2784" w14:textId="77777777" w:rsidTr="00B740DC">
        <w:trPr>
          <w:trHeight w:val="324"/>
        </w:trPr>
        <w:tc>
          <w:tcPr>
            <w:tcW w:w="568" w:type="dxa"/>
            <w:vMerge/>
            <w:tcBorders>
              <w:top w:val="nil"/>
              <w:bottom w:val="nil"/>
            </w:tcBorders>
            <w:shd w:val="clear" w:color="auto" w:fill="auto"/>
            <w:hideMark/>
          </w:tcPr>
          <w:p w14:paraId="04B36839"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1B21594" w14:textId="77777777" w:rsidR="00E5158D" w:rsidRPr="00582304" w:rsidRDefault="00E5158D"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57F2C02B"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16C31B59" w14:textId="77777777" w:rsidR="00E5158D" w:rsidRPr="00582304" w:rsidRDefault="00E5158D" w:rsidP="008B57D8">
            <w:pPr>
              <w:spacing w:line="240" w:lineRule="auto"/>
              <w:rPr>
                <w:iCs/>
                <w:szCs w:val="24"/>
              </w:rPr>
            </w:pPr>
            <w:r w:rsidRPr="00582304">
              <w:rPr>
                <w:rFonts w:hint="eastAsia"/>
                <w:color w:val="000000"/>
              </w:rPr>
              <w:t>289.76</w:t>
            </w:r>
          </w:p>
        </w:tc>
        <w:tc>
          <w:tcPr>
            <w:tcW w:w="954" w:type="dxa"/>
            <w:tcBorders>
              <w:top w:val="nil"/>
              <w:bottom w:val="nil"/>
            </w:tcBorders>
            <w:shd w:val="clear" w:color="auto" w:fill="auto"/>
            <w:noWrap/>
          </w:tcPr>
          <w:p w14:paraId="55FCE41F" w14:textId="77777777" w:rsidR="00E5158D" w:rsidRPr="00582304" w:rsidRDefault="00E5158D" w:rsidP="008B57D8">
            <w:pPr>
              <w:spacing w:line="240" w:lineRule="auto"/>
              <w:rPr>
                <w:iCs/>
                <w:szCs w:val="24"/>
              </w:rPr>
            </w:pPr>
            <w:r w:rsidRPr="00582304">
              <w:rPr>
                <w:rFonts w:hint="eastAsia"/>
                <w:color w:val="000000"/>
              </w:rPr>
              <w:t>-10.24</w:t>
            </w:r>
          </w:p>
        </w:tc>
        <w:tc>
          <w:tcPr>
            <w:tcW w:w="1039" w:type="dxa"/>
            <w:tcBorders>
              <w:top w:val="nil"/>
              <w:bottom w:val="nil"/>
            </w:tcBorders>
            <w:shd w:val="clear" w:color="auto" w:fill="auto"/>
            <w:noWrap/>
          </w:tcPr>
          <w:p w14:paraId="61C85B57" w14:textId="77777777" w:rsidR="00E5158D" w:rsidRPr="00582304" w:rsidRDefault="00E5158D" w:rsidP="008B57D8">
            <w:pPr>
              <w:spacing w:line="240" w:lineRule="auto"/>
              <w:rPr>
                <w:iCs/>
                <w:szCs w:val="24"/>
              </w:rPr>
            </w:pPr>
            <w:r w:rsidRPr="00582304">
              <w:rPr>
                <w:rFonts w:hint="eastAsia"/>
                <w:color w:val="000000"/>
              </w:rPr>
              <w:t>56.53</w:t>
            </w:r>
          </w:p>
        </w:tc>
        <w:tc>
          <w:tcPr>
            <w:tcW w:w="1039" w:type="dxa"/>
            <w:tcBorders>
              <w:top w:val="nil"/>
              <w:bottom w:val="nil"/>
            </w:tcBorders>
            <w:shd w:val="clear" w:color="auto" w:fill="auto"/>
            <w:noWrap/>
          </w:tcPr>
          <w:p w14:paraId="5E650FE4" w14:textId="77777777" w:rsidR="00E5158D" w:rsidRPr="00582304" w:rsidRDefault="00E5158D" w:rsidP="008B57D8">
            <w:pPr>
              <w:spacing w:line="240" w:lineRule="auto"/>
              <w:rPr>
                <w:iCs/>
                <w:szCs w:val="24"/>
              </w:rPr>
            </w:pPr>
            <w:r w:rsidRPr="00582304">
              <w:rPr>
                <w:rFonts w:hint="eastAsia"/>
                <w:color w:val="000000"/>
              </w:rPr>
              <w:t>47.66</w:t>
            </w:r>
          </w:p>
        </w:tc>
        <w:tc>
          <w:tcPr>
            <w:tcW w:w="1039" w:type="dxa"/>
            <w:tcBorders>
              <w:top w:val="nil"/>
              <w:bottom w:val="nil"/>
            </w:tcBorders>
            <w:shd w:val="clear" w:color="auto" w:fill="auto"/>
            <w:noWrap/>
          </w:tcPr>
          <w:p w14:paraId="661F7E42" w14:textId="77777777" w:rsidR="00E5158D" w:rsidRPr="00582304" w:rsidRDefault="00E5158D" w:rsidP="008B57D8">
            <w:pPr>
              <w:spacing w:line="240" w:lineRule="auto"/>
              <w:rPr>
                <w:iCs/>
                <w:szCs w:val="24"/>
              </w:rPr>
            </w:pPr>
            <w:r w:rsidRPr="00582304">
              <w:rPr>
                <w:rFonts w:hint="eastAsia"/>
                <w:color w:val="000000"/>
              </w:rPr>
              <w:t>57.42</w:t>
            </w:r>
          </w:p>
        </w:tc>
        <w:tc>
          <w:tcPr>
            <w:tcW w:w="1318" w:type="dxa"/>
            <w:tcBorders>
              <w:top w:val="nil"/>
              <w:bottom w:val="nil"/>
            </w:tcBorders>
            <w:shd w:val="clear" w:color="auto" w:fill="auto"/>
          </w:tcPr>
          <w:p w14:paraId="613BA169" w14:textId="77777777" w:rsidR="00E5158D" w:rsidRPr="00582304" w:rsidRDefault="00E5158D" w:rsidP="008B57D8">
            <w:pPr>
              <w:spacing w:line="240" w:lineRule="auto"/>
              <w:rPr>
                <w:color w:val="FF0000"/>
                <w:szCs w:val="24"/>
              </w:rPr>
            </w:pPr>
            <w:r w:rsidRPr="00582304">
              <w:rPr>
                <w:rFonts w:hint="eastAsia"/>
                <w:color w:val="000000"/>
              </w:rPr>
              <w:t>0.92</w:t>
            </w:r>
          </w:p>
        </w:tc>
      </w:tr>
      <w:tr w:rsidR="00E5158D" w:rsidRPr="00582304" w14:paraId="7A1DDC14" w14:textId="77777777" w:rsidTr="00B740DC">
        <w:trPr>
          <w:trHeight w:val="324"/>
        </w:trPr>
        <w:tc>
          <w:tcPr>
            <w:tcW w:w="568" w:type="dxa"/>
            <w:vMerge/>
            <w:tcBorders>
              <w:top w:val="nil"/>
              <w:bottom w:val="nil"/>
            </w:tcBorders>
            <w:shd w:val="clear" w:color="auto" w:fill="auto"/>
            <w:hideMark/>
          </w:tcPr>
          <w:p w14:paraId="3274BBC9"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4354D6C6" w14:textId="77777777" w:rsidR="00E5158D" w:rsidRPr="00582304" w:rsidRDefault="00E5158D" w:rsidP="008B57D8">
            <w:pPr>
              <w:spacing w:line="240" w:lineRule="auto"/>
              <w:rPr>
                <w:color w:val="000000"/>
                <w:szCs w:val="24"/>
              </w:rPr>
            </w:pPr>
            <w:r w:rsidRPr="00582304">
              <w:rPr>
                <w:color w:val="000000"/>
                <w:szCs w:val="24"/>
              </w:rPr>
              <w:t>wChao2</w:t>
            </w:r>
          </w:p>
        </w:tc>
        <w:tc>
          <w:tcPr>
            <w:tcW w:w="1000" w:type="dxa"/>
            <w:vMerge/>
            <w:tcBorders>
              <w:top w:val="nil"/>
              <w:bottom w:val="nil"/>
            </w:tcBorders>
            <w:shd w:val="clear" w:color="auto" w:fill="auto"/>
          </w:tcPr>
          <w:p w14:paraId="28C05215"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7519B589" w14:textId="77777777" w:rsidR="00E5158D" w:rsidRPr="00582304" w:rsidRDefault="00E5158D" w:rsidP="008B57D8">
            <w:pPr>
              <w:spacing w:line="240" w:lineRule="auto"/>
              <w:rPr>
                <w:iCs/>
                <w:szCs w:val="24"/>
              </w:rPr>
            </w:pPr>
            <w:r w:rsidRPr="00582304">
              <w:rPr>
                <w:rFonts w:hint="eastAsia"/>
                <w:color w:val="000000"/>
              </w:rPr>
              <w:t>202.82</w:t>
            </w:r>
          </w:p>
        </w:tc>
        <w:tc>
          <w:tcPr>
            <w:tcW w:w="954" w:type="dxa"/>
            <w:tcBorders>
              <w:top w:val="nil"/>
              <w:bottom w:val="nil"/>
            </w:tcBorders>
            <w:shd w:val="clear" w:color="auto" w:fill="auto"/>
            <w:noWrap/>
          </w:tcPr>
          <w:p w14:paraId="765634AA" w14:textId="77777777" w:rsidR="00E5158D" w:rsidRPr="00582304" w:rsidRDefault="00E5158D" w:rsidP="008B57D8">
            <w:pPr>
              <w:spacing w:line="240" w:lineRule="auto"/>
              <w:rPr>
                <w:iCs/>
                <w:szCs w:val="24"/>
              </w:rPr>
            </w:pPr>
            <w:r w:rsidRPr="00582304">
              <w:rPr>
                <w:rFonts w:hint="eastAsia"/>
                <w:color w:val="000000"/>
              </w:rPr>
              <w:t>-97.18</w:t>
            </w:r>
          </w:p>
        </w:tc>
        <w:tc>
          <w:tcPr>
            <w:tcW w:w="1039" w:type="dxa"/>
            <w:tcBorders>
              <w:top w:val="nil"/>
              <w:bottom w:val="nil"/>
            </w:tcBorders>
            <w:shd w:val="clear" w:color="auto" w:fill="auto"/>
            <w:noWrap/>
          </w:tcPr>
          <w:p w14:paraId="642F4D2D" w14:textId="77777777" w:rsidR="00E5158D" w:rsidRPr="00582304" w:rsidRDefault="00E5158D" w:rsidP="008B57D8">
            <w:pPr>
              <w:spacing w:line="240" w:lineRule="auto"/>
              <w:rPr>
                <w:iCs/>
                <w:szCs w:val="24"/>
              </w:rPr>
            </w:pPr>
            <w:r w:rsidRPr="00582304">
              <w:rPr>
                <w:rFonts w:hint="eastAsia"/>
                <w:color w:val="000000"/>
              </w:rPr>
              <w:t>25.04</w:t>
            </w:r>
          </w:p>
        </w:tc>
        <w:tc>
          <w:tcPr>
            <w:tcW w:w="1039" w:type="dxa"/>
            <w:tcBorders>
              <w:top w:val="nil"/>
              <w:bottom w:val="nil"/>
            </w:tcBorders>
            <w:shd w:val="clear" w:color="auto" w:fill="auto"/>
            <w:noWrap/>
          </w:tcPr>
          <w:p w14:paraId="05B09516" w14:textId="77777777" w:rsidR="00E5158D" w:rsidRPr="00582304" w:rsidRDefault="00E5158D" w:rsidP="008B57D8">
            <w:pPr>
              <w:spacing w:line="240" w:lineRule="auto"/>
              <w:rPr>
                <w:iCs/>
                <w:szCs w:val="24"/>
              </w:rPr>
            </w:pPr>
            <w:r w:rsidRPr="00582304">
              <w:rPr>
                <w:rFonts w:hint="eastAsia"/>
                <w:color w:val="000000"/>
              </w:rPr>
              <w:t>19.94</w:t>
            </w:r>
          </w:p>
        </w:tc>
        <w:tc>
          <w:tcPr>
            <w:tcW w:w="1039" w:type="dxa"/>
            <w:tcBorders>
              <w:top w:val="nil"/>
              <w:bottom w:val="nil"/>
            </w:tcBorders>
            <w:shd w:val="clear" w:color="auto" w:fill="auto"/>
            <w:noWrap/>
          </w:tcPr>
          <w:p w14:paraId="62542962" w14:textId="77777777" w:rsidR="00E5158D" w:rsidRPr="00582304" w:rsidRDefault="00E5158D" w:rsidP="008B57D8">
            <w:pPr>
              <w:spacing w:line="240" w:lineRule="auto"/>
              <w:rPr>
                <w:iCs/>
                <w:szCs w:val="24"/>
              </w:rPr>
            </w:pPr>
            <w:r w:rsidRPr="00582304">
              <w:rPr>
                <w:rFonts w:hint="eastAsia"/>
                <w:color w:val="000000"/>
              </w:rPr>
              <w:t>100.36</w:t>
            </w:r>
          </w:p>
        </w:tc>
        <w:tc>
          <w:tcPr>
            <w:tcW w:w="1318" w:type="dxa"/>
            <w:tcBorders>
              <w:top w:val="nil"/>
              <w:bottom w:val="nil"/>
            </w:tcBorders>
            <w:shd w:val="clear" w:color="auto" w:fill="auto"/>
          </w:tcPr>
          <w:p w14:paraId="51C47DE0" w14:textId="77777777" w:rsidR="00E5158D" w:rsidRPr="00582304" w:rsidRDefault="00E5158D" w:rsidP="008B57D8">
            <w:pPr>
              <w:spacing w:line="240" w:lineRule="auto"/>
              <w:rPr>
                <w:color w:val="000000"/>
                <w:szCs w:val="24"/>
              </w:rPr>
            </w:pPr>
            <w:r w:rsidRPr="00582304">
              <w:rPr>
                <w:rFonts w:hint="eastAsia"/>
                <w:color w:val="000000"/>
              </w:rPr>
              <w:t>0.87</w:t>
            </w:r>
          </w:p>
        </w:tc>
      </w:tr>
      <w:tr w:rsidR="00E5158D" w:rsidRPr="00582304" w14:paraId="1DF0C59F" w14:textId="77777777" w:rsidTr="00B740DC">
        <w:trPr>
          <w:trHeight w:val="324"/>
        </w:trPr>
        <w:tc>
          <w:tcPr>
            <w:tcW w:w="568" w:type="dxa"/>
            <w:vMerge/>
            <w:tcBorders>
              <w:top w:val="nil"/>
              <w:bottom w:val="single" w:sz="4" w:space="0" w:color="auto"/>
            </w:tcBorders>
            <w:shd w:val="clear" w:color="auto" w:fill="auto"/>
          </w:tcPr>
          <w:p w14:paraId="6690E612"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5FD735A6"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5E321DD6"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43AF703C" w14:textId="77777777" w:rsidR="00E5158D" w:rsidRPr="00582304" w:rsidRDefault="00E5158D" w:rsidP="008B57D8">
            <w:pPr>
              <w:spacing w:line="240" w:lineRule="auto"/>
              <w:rPr>
                <w:color w:val="000000"/>
              </w:rPr>
            </w:pPr>
            <w:r w:rsidRPr="00582304">
              <w:rPr>
                <w:rFonts w:hint="eastAsia"/>
                <w:color w:val="000000"/>
              </w:rPr>
              <w:t>243.48</w:t>
            </w:r>
          </w:p>
        </w:tc>
        <w:tc>
          <w:tcPr>
            <w:tcW w:w="954" w:type="dxa"/>
            <w:tcBorders>
              <w:top w:val="nil"/>
              <w:bottom w:val="single" w:sz="4" w:space="0" w:color="auto"/>
            </w:tcBorders>
            <w:shd w:val="clear" w:color="auto" w:fill="auto"/>
            <w:noWrap/>
          </w:tcPr>
          <w:p w14:paraId="3C71914D" w14:textId="77777777" w:rsidR="00E5158D" w:rsidRPr="00582304" w:rsidRDefault="00E5158D" w:rsidP="008B57D8">
            <w:pPr>
              <w:spacing w:line="240" w:lineRule="auto"/>
              <w:rPr>
                <w:color w:val="000000"/>
              </w:rPr>
            </w:pPr>
            <w:r w:rsidRPr="00582304">
              <w:rPr>
                <w:rFonts w:hint="eastAsia"/>
                <w:color w:val="000000"/>
              </w:rPr>
              <w:t>-56.52</w:t>
            </w:r>
          </w:p>
        </w:tc>
        <w:tc>
          <w:tcPr>
            <w:tcW w:w="1039" w:type="dxa"/>
            <w:tcBorders>
              <w:top w:val="nil"/>
              <w:bottom w:val="single" w:sz="4" w:space="0" w:color="auto"/>
            </w:tcBorders>
            <w:shd w:val="clear" w:color="auto" w:fill="auto"/>
            <w:noWrap/>
          </w:tcPr>
          <w:p w14:paraId="6BE01934" w14:textId="77777777" w:rsidR="00E5158D" w:rsidRPr="00582304" w:rsidRDefault="00E5158D" w:rsidP="008B57D8">
            <w:pPr>
              <w:spacing w:line="240" w:lineRule="auto"/>
              <w:rPr>
                <w:color w:val="000000"/>
              </w:rPr>
            </w:pPr>
            <w:r w:rsidRPr="00582304">
              <w:rPr>
                <w:rFonts w:hint="eastAsia"/>
                <w:color w:val="000000"/>
              </w:rPr>
              <w:t>50.92</w:t>
            </w:r>
          </w:p>
        </w:tc>
        <w:tc>
          <w:tcPr>
            <w:tcW w:w="1039" w:type="dxa"/>
            <w:tcBorders>
              <w:top w:val="nil"/>
              <w:bottom w:val="single" w:sz="4" w:space="0" w:color="auto"/>
            </w:tcBorders>
            <w:shd w:val="clear" w:color="auto" w:fill="auto"/>
            <w:noWrap/>
          </w:tcPr>
          <w:p w14:paraId="0F33BEC1" w14:textId="77777777" w:rsidR="00E5158D" w:rsidRPr="00582304" w:rsidRDefault="00E5158D" w:rsidP="008B57D8">
            <w:pPr>
              <w:spacing w:line="240" w:lineRule="auto"/>
              <w:rPr>
                <w:color w:val="000000"/>
              </w:rPr>
            </w:pPr>
            <w:r w:rsidRPr="00582304">
              <w:rPr>
                <w:rFonts w:hint="eastAsia"/>
                <w:color w:val="000000"/>
              </w:rPr>
              <w:t>41.92</w:t>
            </w:r>
          </w:p>
        </w:tc>
        <w:tc>
          <w:tcPr>
            <w:tcW w:w="1039" w:type="dxa"/>
            <w:tcBorders>
              <w:top w:val="nil"/>
              <w:bottom w:val="single" w:sz="4" w:space="0" w:color="auto"/>
            </w:tcBorders>
            <w:shd w:val="clear" w:color="auto" w:fill="auto"/>
            <w:noWrap/>
          </w:tcPr>
          <w:p w14:paraId="4F29A417" w14:textId="77777777" w:rsidR="00E5158D" w:rsidRPr="00582304" w:rsidRDefault="00E5158D" w:rsidP="008B57D8">
            <w:pPr>
              <w:spacing w:line="240" w:lineRule="auto"/>
              <w:rPr>
                <w:color w:val="000000"/>
              </w:rPr>
            </w:pPr>
            <w:r w:rsidRPr="00582304">
              <w:rPr>
                <w:rFonts w:hint="eastAsia"/>
                <w:color w:val="000000"/>
              </w:rPr>
              <w:t>76.06</w:t>
            </w:r>
          </w:p>
        </w:tc>
        <w:tc>
          <w:tcPr>
            <w:tcW w:w="1318" w:type="dxa"/>
            <w:tcBorders>
              <w:top w:val="nil"/>
              <w:bottom w:val="single" w:sz="4" w:space="0" w:color="auto"/>
            </w:tcBorders>
            <w:shd w:val="clear" w:color="auto" w:fill="auto"/>
          </w:tcPr>
          <w:p w14:paraId="0B88E61E" w14:textId="77777777" w:rsidR="00E5158D" w:rsidRPr="00582304" w:rsidRDefault="00E5158D" w:rsidP="008B57D8">
            <w:pPr>
              <w:spacing w:line="240" w:lineRule="auto"/>
              <w:rPr>
                <w:color w:val="000000"/>
              </w:rPr>
            </w:pPr>
            <w:r w:rsidRPr="00582304">
              <w:rPr>
                <w:rFonts w:hint="eastAsia"/>
                <w:color w:val="000000"/>
              </w:rPr>
              <w:t>0.87</w:t>
            </w:r>
          </w:p>
        </w:tc>
      </w:tr>
      <w:tr w:rsidR="00E5158D" w:rsidRPr="00582304" w14:paraId="0B0EC2EC" w14:textId="77777777" w:rsidTr="00B740DC">
        <w:trPr>
          <w:trHeight w:val="324"/>
        </w:trPr>
        <w:tc>
          <w:tcPr>
            <w:tcW w:w="568" w:type="dxa"/>
            <w:vMerge w:val="restart"/>
            <w:tcBorders>
              <w:top w:val="single" w:sz="4" w:space="0" w:color="auto"/>
              <w:bottom w:val="nil"/>
            </w:tcBorders>
            <w:shd w:val="clear" w:color="auto" w:fill="auto"/>
            <w:noWrap/>
          </w:tcPr>
          <w:p w14:paraId="38DA2B7F"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.3</w:t>
            </w:r>
          </w:p>
        </w:tc>
        <w:tc>
          <w:tcPr>
            <w:tcW w:w="1278" w:type="dxa"/>
            <w:tcBorders>
              <w:top w:val="single" w:sz="4" w:space="0" w:color="auto"/>
              <w:bottom w:val="nil"/>
            </w:tcBorders>
            <w:shd w:val="clear" w:color="auto" w:fill="auto"/>
          </w:tcPr>
          <w:p w14:paraId="24C36C99"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bottom w:val="nil"/>
            </w:tcBorders>
            <w:shd w:val="clear" w:color="auto" w:fill="auto"/>
            <w:noWrap/>
          </w:tcPr>
          <w:p w14:paraId="7829EBAA" w14:textId="77777777" w:rsidR="00E5158D" w:rsidRPr="00582304" w:rsidRDefault="00E5158D" w:rsidP="008B57D8">
            <w:pPr>
              <w:spacing w:line="240" w:lineRule="auto"/>
              <w:rPr>
                <w:iCs/>
                <w:szCs w:val="24"/>
              </w:rPr>
            </w:pPr>
            <w:r w:rsidRPr="00582304">
              <w:rPr>
                <w:rFonts w:hint="eastAsia"/>
                <w:color w:val="000000"/>
              </w:rPr>
              <w:t>223.77</w:t>
            </w:r>
          </w:p>
        </w:tc>
        <w:tc>
          <w:tcPr>
            <w:tcW w:w="1124" w:type="dxa"/>
            <w:tcBorders>
              <w:top w:val="single" w:sz="4" w:space="0" w:color="auto"/>
              <w:bottom w:val="nil"/>
            </w:tcBorders>
            <w:shd w:val="clear" w:color="auto" w:fill="auto"/>
            <w:noWrap/>
          </w:tcPr>
          <w:p w14:paraId="7B42E0E6" w14:textId="77777777" w:rsidR="00E5158D" w:rsidRPr="00582304" w:rsidRDefault="00E5158D" w:rsidP="008B57D8">
            <w:pPr>
              <w:spacing w:line="240" w:lineRule="auto"/>
              <w:rPr>
                <w:iCs/>
                <w:szCs w:val="24"/>
              </w:rPr>
            </w:pPr>
            <w:r w:rsidRPr="00582304">
              <w:rPr>
                <w:rFonts w:hint="eastAsia"/>
                <w:color w:val="000000"/>
              </w:rPr>
              <w:t>300.21</w:t>
            </w:r>
          </w:p>
        </w:tc>
        <w:tc>
          <w:tcPr>
            <w:tcW w:w="954" w:type="dxa"/>
            <w:tcBorders>
              <w:top w:val="single" w:sz="4" w:space="0" w:color="auto"/>
              <w:bottom w:val="nil"/>
            </w:tcBorders>
            <w:shd w:val="clear" w:color="auto" w:fill="auto"/>
            <w:noWrap/>
          </w:tcPr>
          <w:p w14:paraId="4FBAD968" w14:textId="77777777" w:rsidR="00E5158D" w:rsidRPr="00582304" w:rsidRDefault="00E5158D" w:rsidP="008B57D8">
            <w:pPr>
              <w:spacing w:line="240" w:lineRule="auto"/>
              <w:rPr>
                <w:iCs/>
                <w:szCs w:val="24"/>
              </w:rPr>
            </w:pPr>
            <w:r w:rsidRPr="00582304">
              <w:rPr>
                <w:rFonts w:hint="eastAsia"/>
                <w:color w:val="000000"/>
              </w:rPr>
              <w:t>0.21</w:t>
            </w:r>
          </w:p>
        </w:tc>
        <w:tc>
          <w:tcPr>
            <w:tcW w:w="1039" w:type="dxa"/>
            <w:tcBorders>
              <w:top w:val="single" w:sz="4" w:space="0" w:color="auto"/>
              <w:bottom w:val="nil"/>
            </w:tcBorders>
            <w:shd w:val="clear" w:color="auto" w:fill="auto"/>
            <w:noWrap/>
          </w:tcPr>
          <w:p w14:paraId="4E333C61" w14:textId="77777777" w:rsidR="00E5158D" w:rsidRPr="00582304" w:rsidRDefault="00E5158D" w:rsidP="008B57D8">
            <w:pPr>
              <w:spacing w:line="240" w:lineRule="auto"/>
              <w:rPr>
                <w:iCs/>
                <w:szCs w:val="24"/>
              </w:rPr>
            </w:pPr>
            <w:r w:rsidRPr="00582304">
              <w:rPr>
                <w:rFonts w:hint="eastAsia"/>
                <w:color w:val="000000"/>
              </w:rPr>
              <w:t>17.93</w:t>
            </w:r>
          </w:p>
        </w:tc>
        <w:tc>
          <w:tcPr>
            <w:tcW w:w="1039" w:type="dxa"/>
            <w:tcBorders>
              <w:top w:val="single" w:sz="4" w:space="0" w:color="auto"/>
              <w:bottom w:val="nil"/>
            </w:tcBorders>
            <w:shd w:val="clear" w:color="auto" w:fill="auto"/>
            <w:noWrap/>
          </w:tcPr>
          <w:p w14:paraId="1EA027A9" w14:textId="77777777" w:rsidR="00E5158D" w:rsidRPr="00582304" w:rsidRDefault="00E5158D" w:rsidP="008B57D8">
            <w:pPr>
              <w:spacing w:line="240" w:lineRule="auto"/>
              <w:rPr>
                <w:iCs/>
                <w:szCs w:val="24"/>
              </w:rPr>
            </w:pPr>
            <w:r w:rsidRPr="00582304">
              <w:rPr>
                <w:rFonts w:hint="eastAsia"/>
                <w:color w:val="000000"/>
              </w:rPr>
              <w:t>19.62</w:t>
            </w:r>
          </w:p>
        </w:tc>
        <w:tc>
          <w:tcPr>
            <w:tcW w:w="1039" w:type="dxa"/>
            <w:tcBorders>
              <w:top w:val="single" w:sz="4" w:space="0" w:color="auto"/>
              <w:bottom w:val="nil"/>
            </w:tcBorders>
            <w:shd w:val="clear" w:color="auto" w:fill="auto"/>
            <w:noWrap/>
          </w:tcPr>
          <w:p w14:paraId="011E50BF" w14:textId="77777777" w:rsidR="00E5158D" w:rsidRPr="00582304" w:rsidRDefault="00E5158D" w:rsidP="008B57D8">
            <w:pPr>
              <w:spacing w:line="240" w:lineRule="auto"/>
              <w:rPr>
                <w:iCs/>
                <w:szCs w:val="24"/>
              </w:rPr>
            </w:pPr>
            <w:r w:rsidRPr="00582304">
              <w:rPr>
                <w:rFonts w:hint="eastAsia"/>
                <w:color w:val="000000"/>
              </w:rPr>
              <w:t>17.93</w:t>
            </w:r>
          </w:p>
        </w:tc>
        <w:tc>
          <w:tcPr>
            <w:tcW w:w="1318" w:type="dxa"/>
            <w:tcBorders>
              <w:top w:val="single" w:sz="4" w:space="0" w:color="auto"/>
              <w:bottom w:val="nil"/>
            </w:tcBorders>
            <w:shd w:val="clear" w:color="auto" w:fill="auto"/>
          </w:tcPr>
          <w:p w14:paraId="030C5468"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13E6A46B" w14:textId="77777777" w:rsidTr="00B740DC">
        <w:trPr>
          <w:trHeight w:val="324"/>
        </w:trPr>
        <w:tc>
          <w:tcPr>
            <w:tcW w:w="568" w:type="dxa"/>
            <w:vMerge/>
            <w:tcBorders>
              <w:top w:val="nil"/>
              <w:bottom w:val="nil"/>
            </w:tcBorders>
            <w:shd w:val="clear" w:color="auto" w:fill="auto"/>
          </w:tcPr>
          <w:p w14:paraId="50588BFE"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6FFF7FEF"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37DBF3CD"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0C24E29B" w14:textId="77777777" w:rsidR="00E5158D" w:rsidRPr="00582304" w:rsidRDefault="00E5158D" w:rsidP="008B57D8">
            <w:pPr>
              <w:spacing w:line="240" w:lineRule="auto"/>
              <w:rPr>
                <w:iCs/>
                <w:szCs w:val="24"/>
              </w:rPr>
            </w:pPr>
            <w:r w:rsidRPr="00582304">
              <w:rPr>
                <w:rFonts w:hint="eastAsia"/>
                <w:color w:val="000000"/>
              </w:rPr>
              <w:t>301.38</w:t>
            </w:r>
          </w:p>
        </w:tc>
        <w:tc>
          <w:tcPr>
            <w:tcW w:w="954" w:type="dxa"/>
            <w:tcBorders>
              <w:top w:val="nil"/>
              <w:bottom w:val="nil"/>
            </w:tcBorders>
            <w:shd w:val="clear" w:color="auto" w:fill="auto"/>
            <w:noWrap/>
          </w:tcPr>
          <w:p w14:paraId="7E1613B2" w14:textId="77777777" w:rsidR="00E5158D" w:rsidRPr="00582304" w:rsidRDefault="00E5158D" w:rsidP="008B57D8">
            <w:pPr>
              <w:spacing w:line="240" w:lineRule="auto"/>
              <w:rPr>
                <w:iCs/>
                <w:szCs w:val="24"/>
              </w:rPr>
            </w:pPr>
            <w:r w:rsidRPr="00582304">
              <w:rPr>
                <w:rFonts w:hint="eastAsia"/>
                <w:color w:val="000000"/>
              </w:rPr>
              <w:t>1.38</w:t>
            </w:r>
          </w:p>
        </w:tc>
        <w:tc>
          <w:tcPr>
            <w:tcW w:w="1039" w:type="dxa"/>
            <w:tcBorders>
              <w:top w:val="nil"/>
              <w:bottom w:val="nil"/>
            </w:tcBorders>
            <w:shd w:val="clear" w:color="auto" w:fill="auto"/>
            <w:noWrap/>
          </w:tcPr>
          <w:p w14:paraId="2FFE8721" w14:textId="77777777" w:rsidR="00E5158D" w:rsidRPr="00582304" w:rsidRDefault="00E5158D" w:rsidP="008B57D8">
            <w:pPr>
              <w:spacing w:line="240" w:lineRule="auto"/>
              <w:rPr>
                <w:iCs/>
                <w:szCs w:val="24"/>
              </w:rPr>
            </w:pPr>
            <w:r w:rsidRPr="00582304">
              <w:rPr>
                <w:rFonts w:hint="eastAsia"/>
                <w:color w:val="000000"/>
              </w:rPr>
              <w:t>24.33</w:t>
            </w:r>
          </w:p>
        </w:tc>
        <w:tc>
          <w:tcPr>
            <w:tcW w:w="1039" w:type="dxa"/>
            <w:tcBorders>
              <w:top w:val="nil"/>
              <w:bottom w:val="nil"/>
            </w:tcBorders>
            <w:shd w:val="clear" w:color="auto" w:fill="auto"/>
            <w:noWrap/>
          </w:tcPr>
          <w:p w14:paraId="5292D361" w14:textId="77777777" w:rsidR="00E5158D" w:rsidRPr="00582304" w:rsidRDefault="00E5158D" w:rsidP="008B57D8">
            <w:pPr>
              <w:spacing w:line="240" w:lineRule="auto"/>
              <w:rPr>
                <w:iCs/>
                <w:szCs w:val="24"/>
              </w:rPr>
            </w:pPr>
            <w:r w:rsidRPr="00582304">
              <w:rPr>
                <w:rFonts w:hint="eastAsia"/>
                <w:color w:val="000000"/>
              </w:rPr>
              <w:t>19.37</w:t>
            </w:r>
          </w:p>
        </w:tc>
        <w:tc>
          <w:tcPr>
            <w:tcW w:w="1039" w:type="dxa"/>
            <w:tcBorders>
              <w:top w:val="nil"/>
              <w:bottom w:val="nil"/>
            </w:tcBorders>
            <w:shd w:val="clear" w:color="auto" w:fill="auto"/>
            <w:noWrap/>
          </w:tcPr>
          <w:p w14:paraId="65C41AA2" w14:textId="77777777" w:rsidR="00E5158D" w:rsidRPr="00582304" w:rsidRDefault="00E5158D" w:rsidP="008B57D8">
            <w:pPr>
              <w:spacing w:line="240" w:lineRule="auto"/>
              <w:rPr>
                <w:iCs/>
                <w:szCs w:val="24"/>
              </w:rPr>
            </w:pPr>
            <w:r w:rsidRPr="00582304">
              <w:rPr>
                <w:rFonts w:hint="eastAsia"/>
                <w:color w:val="000000"/>
              </w:rPr>
              <w:t>24.36</w:t>
            </w:r>
          </w:p>
        </w:tc>
        <w:tc>
          <w:tcPr>
            <w:tcW w:w="1318" w:type="dxa"/>
            <w:tcBorders>
              <w:top w:val="nil"/>
              <w:bottom w:val="nil"/>
            </w:tcBorders>
            <w:shd w:val="clear" w:color="auto" w:fill="auto"/>
          </w:tcPr>
          <w:p w14:paraId="2F3EB65C"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03C55004" w14:textId="77777777" w:rsidTr="00B740DC">
        <w:trPr>
          <w:trHeight w:val="324"/>
        </w:trPr>
        <w:tc>
          <w:tcPr>
            <w:tcW w:w="568" w:type="dxa"/>
            <w:vMerge/>
            <w:tcBorders>
              <w:top w:val="nil"/>
              <w:bottom w:val="nil"/>
            </w:tcBorders>
            <w:shd w:val="clear" w:color="auto" w:fill="auto"/>
          </w:tcPr>
          <w:p w14:paraId="123E4ACE"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AC88192"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tcBorders>
              <w:top w:val="nil"/>
              <w:bottom w:val="nil"/>
            </w:tcBorders>
            <w:shd w:val="clear" w:color="auto" w:fill="auto"/>
          </w:tcPr>
          <w:p w14:paraId="791FBBD7"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51762668" w14:textId="77777777" w:rsidR="00E5158D" w:rsidRPr="00582304" w:rsidRDefault="00E5158D" w:rsidP="008B57D8">
            <w:pPr>
              <w:spacing w:line="240" w:lineRule="auto"/>
              <w:rPr>
                <w:iCs/>
                <w:szCs w:val="24"/>
              </w:rPr>
            </w:pPr>
            <w:r w:rsidRPr="00582304">
              <w:rPr>
                <w:rFonts w:hint="eastAsia"/>
                <w:color w:val="000000"/>
              </w:rPr>
              <w:t>269.92</w:t>
            </w:r>
          </w:p>
        </w:tc>
        <w:tc>
          <w:tcPr>
            <w:tcW w:w="954" w:type="dxa"/>
            <w:tcBorders>
              <w:top w:val="nil"/>
              <w:bottom w:val="nil"/>
            </w:tcBorders>
            <w:shd w:val="clear" w:color="auto" w:fill="auto"/>
            <w:noWrap/>
          </w:tcPr>
          <w:p w14:paraId="3CAC5500" w14:textId="77777777" w:rsidR="00E5158D" w:rsidRPr="00582304" w:rsidRDefault="00E5158D" w:rsidP="008B57D8">
            <w:pPr>
              <w:spacing w:line="240" w:lineRule="auto"/>
              <w:rPr>
                <w:iCs/>
                <w:szCs w:val="24"/>
              </w:rPr>
            </w:pPr>
            <w:r w:rsidRPr="00582304">
              <w:rPr>
                <w:rFonts w:hint="eastAsia"/>
                <w:color w:val="000000"/>
              </w:rPr>
              <w:t>-30.08</w:t>
            </w:r>
          </w:p>
        </w:tc>
        <w:tc>
          <w:tcPr>
            <w:tcW w:w="1039" w:type="dxa"/>
            <w:tcBorders>
              <w:top w:val="nil"/>
              <w:bottom w:val="nil"/>
            </w:tcBorders>
            <w:shd w:val="clear" w:color="auto" w:fill="auto"/>
            <w:noWrap/>
          </w:tcPr>
          <w:p w14:paraId="3A45A616" w14:textId="77777777" w:rsidR="00E5158D" w:rsidRPr="00582304" w:rsidRDefault="00E5158D" w:rsidP="008B57D8">
            <w:pPr>
              <w:spacing w:line="240" w:lineRule="auto"/>
              <w:rPr>
                <w:iCs/>
                <w:szCs w:val="24"/>
              </w:rPr>
            </w:pPr>
            <w:r w:rsidRPr="00582304">
              <w:rPr>
                <w:rFonts w:hint="eastAsia"/>
                <w:color w:val="000000"/>
              </w:rPr>
              <w:t>13.26</w:t>
            </w:r>
          </w:p>
        </w:tc>
        <w:tc>
          <w:tcPr>
            <w:tcW w:w="1039" w:type="dxa"/>
            <w:tcBorders>
              <w:top w:val="nil"/>
              <w:bottom w:val="nil"/>
            </w:tcBorders>
            <w:shd w:val="clear" w:color="auto" w:fill="auto"/>
            <w:noWrap/>
          </w:tcPr>
          <w:p w14:paraId="1D015F9A" w14:textId="77777777" w:rsidR="00E5158D" w:rsidRPr="00582304" w:rsidRDefault="00E5158D" w:rsidP="008B57D8">
            <w:pPr>
              <w:spacing w:line="240" w:lineRule="auto"/>
              <w:rPr>
                <w:iCs/>
                <w:szCs w:val="24"/>
              </w:rPr>
            </w:pPr>
            <w:r w:rsidRPr="00582304">
              <w:rPr>
                <w:rFonts w:hint="eastAsia"/>
                <w:color w:val="000000"/>
              </w:rPr>
              <w:t>11.78</w:t>
            </w:r>
          </w:p>
        </w:tc>
        <w:tc>
          <w:tcPr>
            <w:tcW w:w="1039" w:type="dxa"/>
            <w:tcBorders>
              <w:top w:val="nil"/>
              <w:bottom w:val="nil"/>
            </w:tcBorders>
            <w:shd w:val="clear" w:color="auto" w:fill="auto"/>
            <w:noWrap/>
          </w:tcPr>
          <w:p w14:paraId="58BD66F8" w14:textId="77777777" w:rsidR="00E5158D" w:rsidRPr="00582304" w:rsidRDefault="00E5158D" w:rsidP="008B57D8">
            <w:pPr>
              <w:spacing w:line="240" w:lineRule="auto"/>
              <w:rPr>
                <w:iCs/>
                <w:szCs w:val="24"/>
              </w:rPr>
            </w:pPr>
            <w:r w:rsidRPr="00582304">
              <w:rPr>
                <w:rFonts w:hint="eastAsia"/>
                <w:color w:val="000000"/>
              </w:rPr>
              <w:t>32.87</w:t>
            </w:r>
          </w:p>
        </w:tc>
        <w:tc>
          <w:tcPr>
            <w:tcW w:w="1318" w:type="dxa"/>
            <w:tcBorders>
              <w:top w:val="nil"/>
              <w:bottom w:val="nil"/>
            </w:tcBorders>
            <w:shd w:val="clear" w:color="auto" w:fill="auto"/>
          </w:tcPr>
          <w:p w14:paraId="752411A1"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60568B93" w14:textId="77777777" w:rsidTr="00B740DC">
        <w:trPr>
          <w:trHeight w:val="324"/>
        </w:trPr>
        <w:tc>
          <w:tcPr>
            <w:tcW w:w="568" w:type="dxa"/>
            <w:vMerge/>
            <w:tcBorders>
              <w:top w:val="nil"/>
              <w:bottom w:val="single" w:sz="4" w:space="0" w:color="auto"/>
            </w:tcBorders>
            <w:shd w:val="clear" w:color="auto" w:fill="auto"/>
          </w:tcPr>
          <w:p w14:paraId="439B6D1D"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3CB5CC33"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25679220"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115DA80D" w14:textId="77777777" w:rsidR="00E5158D" w:rsidRPr="00582304" w:rsidRDefault="00E5158D" w:rsidP="008B57D8">
            <w:pPr>
              <w:spacing w:line="240" w:lineRule="auto"/>
              <w:rPr>
                <w:color w:val="000000"/>
              </w:rPr>
            </w:pPr>
            <w:r w:rsidRPr="00582304">
              <w:rPr>
                <w:rFonts w:hint="eastAsia"/>
                <w:color w:val="000000"/>
              </w:rPr>
              <w:t>304.82</w:t>
            </w:r>
          </w:p>
        </w:tc>
        <w:tc>
          <w:tcPr>
            <w:tcW w:w="954" w:type="dxa"/>
            <w:tcBorders>
              <w:top w:val="nil"/>
              <w:bottom w:val="single" w:sz="4" w:space="0" w:color="auto"/>
            </w:tcBorders>
            <w:shd w:val="clear" w:color="auto" w:fill="auto"/>
            <w:noWrap/>
          </w:tcPr>
          <w:p w14:paraId="5104A6B4" w14:textId="77777777" w:rsidR="00E5158D" w:rsidRPr="00582304" w:rsidRDefault="00E5158D" w:rsidP="008B57D8">
            <w:pPr>
              <w:spacing w:line="240" w:lineRule="auto"/>
              <w:rPr>
                <w:color w:val="000000"/>
              </w:rPr>
            </w:pPr>
            <w:r w:rsidRPr="00582304">
              <w:rPr>
                <w:rFonts w:hint="eastAsia"/>
                <w:color w:val="000000"/>
              </w:rPr>
              <w:t>4.82</w:t>
            </w:r>
          </w:p>
        </w:tc>
        <w:tc>
          <w:tcPr>
            <w:tcW w:w="1039" w:type="dxa"/>
            <w:tcBorders>
              <w:top w:val="nil"/>
              <w:bottom w:val="single" w:sz="4" w:space="0" w:color="auto"/>
            </w:tcBorders>
            <w:shd w:val="clear" w:color="auto" w:fill="auto"/>
            <w:noWrap/>
          </w:tcPr>
          <w:p w14:paraId="3A7C3922" w14:textId="77777777" w:rsidR="00E5158D" w:rsidRPr="00582304" w:rsidRDefault="00E5158D" w:rsidP="008B57D8">
            <w:pPr>
              <w:spacing w:line="240" w:lineRule="auto"/>
              <w:rPr>
                <w:color w:val="000000"/>
              </w:rPr>
            </w:pPr>
            <w:r w:rsidRPr="00582304">
              <w:rPr>
                <w:rFonts w:hint="eastAsia"/>
                <w:color w:val="000000"/>
              </w:rPr>
              <w:t>31.38</w:t>
            </w:r>
          </w:p>
        </w:tc>
        <w:tc>
          <w:tcPr>
            <w:tcW w:w="1039" w:type="dxa"/>
            <w:tcBorders>
              <w:top w:val="nil"/>
              <w:bottom w:val="single" w:sz="4" w:space="0" w:color="auto"/>
            </w:tcBorders>
            <w:shd w:val="clear" w:color="auto" w:fill="auto"/>
            <w:noWrap/>
          </w:tcPr>
          <w:p w14:paraId="4AA89CDA" w14:textId="77777777" w:rsidR="00E5158D" w:rsidRPr="00582304" w:rsidRDefault="00E5158D" w:rsidP="008B57D8">
            <w:pPr>
              <w:spacing w:line="240" w:lineRule="auto"/>
              <w:rPr>
                <w:color w:val="000000"/>
              </w:rPr>
            </w:pPr>
            <w:r w:rsidRPr="00582304">
              <w:rPr>
                <w:rFonts w:hint="eastAsia"/>
                <w:color w:val="000000"/>
              </w:rPr>
              <w:t>27.43</w:t>
            </w:r>
          </w:p>
        </w:tc>
        <w:tc>
          <w:tcPr>
            <w:tcW w:w="1039" w:type="dxa"/>
            <w:tcBorders>
              <w:top w:val="nil"/>
              <w:bottom w:val="single" w:sz="4" w:space="0" w:color="auto"/>
            </w:tcBorders>
            <w:shd w:val="clear" w:color="auto" w:fill="auto"/>
            <w:noWrap/>
          </w:tcPr>
          <w:p w14:paraId="41962652" w14:textId="77777777" w:rsidR="00E5158D" w:rsidRPr="00582304" w:rsidRDefault="00E5158D" w:rsidP="008B57D8">
            <w:pPr>
              <w:spacing w:line="240" w:lineRule="auto"/>
              <w:rPr>
                <w:color w:val="000000"/>
              </w:rPr>
            </w:pPr>
            <w:r w:rsidRPr="00582304">
              <w:rPr>
                <w:rFonts w:hint="eastAsia"/>
                <w:color w:val="000000"/>
              </w:rPr>
              <w:t>31.74</w:t>
            </w:r>
          </w:p>
        </w:tc>
        <w:tc>
          <w:tcPr>
            <w:tcW w:w="1318" w:type="dxa"/>
            <w:tcBorders>
              <w:top w:val="nil"/>
              <w:bottom w:val="single" w:sz="4" w:space="0" w:color="auto"/>
            </w:tcBorders>
            <w:shd w:val="clear" w:color="auto" w:fill="auto"/>
          </w:tcPr>
          <w:p w14:paraId="3848EA70" w14:textId="77777777" w:rsidR="00E5158D" w:rsidRPr="00582304" w:rsidRDefault="00E5158D" w:rsidP="008B57D8">
            <w:pPr>
              <w:spacing w:line="240" w:lineRule="auto"/>
              <w:rPr>
                <w:color w:val="000000"/>
              </w:rPr>
            </w:pPr>
            <w:r w:rsidRPr="00582304">
              <w:rPr>
                <w:rFonts w:hint="eastAsia"/>
                <w:color w:val="000000"/>
              </w:rPr>
              <w:t>0.91</w:t>
            </w:r>
          </w:p>
        </w:tc>
      </w:tr>
      <w:tr w:rsidR="00E5158D" w:rsidRPr="00582304" w14:paraId="3161DA46" w14:textId="77777777" w:rsidTr="00B740DC">
        <w:trPr>
          <w:trHeight w:val="324"/>
        </w:trPr>
        <w:tc>
          <w:tcPr>
            <w:tcW w:w="568" w:type="dxa"/>
            <w:vMerge w:val="restart"/>
            <w:tcBorders>
              <w:top w:val="single" w:sz="4" w:space="0" w:color="auto"/>
              <w:bottom w:val="nil"/>
            </w:tcBorders>
            <w:shd w:val="clear" w:color="auto" w:fill="auto"/>
            <w:noWrap/>
          </w:tcPr>
          <w:p w14:paraId="73356BC7"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.5</w:t>
            </w:r>
          </w:p>
        </w:tc>
        <w:tc>
          <w:tcPr>
            <w:tcW w:w="1278" w:type="dxa"/>
            <w:tcBorders>
              <w:top w:val="single" w:sz="4" w:space="0" w:color="auto"/>
              <w:bottom w:val="nil"/>
            </w:tcBorders>
            <w:shd w:val="clear" w:color="auto" w:fill="auto"/>
          </w:tcPr>
          <w:p w14:paraId="6374A847"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bottom w:val="nil"/>
            </w:tcBorders>
            <w:shd w:val="clear" w:color="auto" w:fill="auto"/>
            <w:noWrap/>
          </w:tcPr>
          <w:p w14:paraId="0D6896B8" w14:textId="77777777" w:rsidR="00E5158D" w:rsidRPr="00582304" w:rsidRDefault="00E5158D" w:rsidP="008B57D8">
            <w:pPr>
              <w:spacing w:line="240" w:lineRule="auto"/>
              <w:rPr>
                <w:iCs/>
                <w:szCs w:val="24"/>
              </w:rPr>
            </w:pPr>
            <w:r w:rsidRPr="00582304">
              <w:rPr>
                <w:rFonts w:hint="eastAsia"/>
                <w:color w:val="000000"/>
              </w:rPr>
              <w:t>262.89</w:t>
            </w:r>
          </w:p>
        </w:tc>
        <w:tc>
          <w:tcPr>
            <w:tcW w:w="1124" w:type="dxa"/>
            <w:tcBorders>
              <w:top w:val="single" w:sz="4" w:space="0" w:color="auto"/>
              <w:bottom w:val="nil"/>
            </w:tcBorders>
            <w:shd w:val="clear" w:color="auto" w:fill="auto"/>
            <w:noWrap/>
          </w:tcPr>
          <w:p w14:paraId="006ACC0B" w14:textId="77777777" w:rsidR="00E5158D" w:rsidRPr="00582304" w:rsidRDefault="00E5158D" w:rsidP="008B57D8">
            <w:pPr>
              <w:spacing w:line="240" w:lineRule="auto"/>
              <w:rPr>
                <w:iCs/>
                <w:szCs w:val="24"/>
              </w:rPr>
            </w:pPr>
            <w:r w:rsidRPr="00582304">
              <w:rPr>
                <w:rFonts w:hint="eastAsia"/>
                <w:color w:val="000000"/>
              </w:rPr>
              <w:t>300.71</w:t>
            </w:r>
          </w:p>
        </w:tc>
        <w:tc>
          <w:tcPr>
            <w:tcW w:w="954" w:type="dxa"/>
            <w:tcBorders>
              <w:top w:val="single" w:sz="4" w:space="0" w:color="auto"/>
              <w:bottom w:val="nil"/>
            </w:tcBorders>
            <w:shd w:val="clear" w:color="auto" w:fill="auto"/>
            <w:noWrap/>
          </w:tcPr>
          <w:p w14:paraId="1C226225" w14:textId="77777777" w:rsidR="00E5158D" w:rsidRPr="00582304" w:rsidRDefault="00E5158D" w:rsidP="008B57D8">
            <w:pPr>
              <w:spacing w:line="240" w:lineRule="auto"/>
              <w:rPr>
                <w:iCs/>
                <w:szCs w:val="24"/>
              </w:rPr>
            </w:pPr>
            <w:r w:rsidRPr="00582304">
              <w:rPr>
                <w:rFonts w:hint="eastAsia"/>
                <w:color w:val="000000"/>
              </w:rPr>
              <w:t>0.71</w:t>
            </w:r>
          </w:p>
        </w:tc>
        <w:tc>
          <w:tcPr>
            <w:tcW w:w="1039" w:type="dxa"/>
            <w:tcBorders>
              <w:top w:val="single" w:sz="4" w:space="0" w:color="auto"/>
              <w:bottom w:val="nil"/>
            </w:tcBorders>
            <w:shd w:val="clear" w:color="auto" w:fill="auto"/>
            <w:noWrap/>
          </w:tcPr>
          <w:p w14:paraId="6E1BD5FE" w14:textId="77777777" w:rsidR="00E5158D" w:rsidRPr="00582304" w:rsidRDefault="00E5158D" w:rsidP="008B57D8">
            <w:pPr>
              <w:spacing w:line="240" w:lineRule="auto"/>
              <w:rPr>
                <w:iCs/>
                <w:szCs w:val="24"/>
              </w:rPr>
            </w:pPr>
            <w:r w:rsidRPr="00582304">
              <w:rPr>
                <w:rFonts w:hint="eastAsia"/>
                <w:color w:val="000000"/>
              </w:rPr>
              <w:t>9.14</w:t>
            </w:r>
          </w:p>
        </w:tc>
        <w:tc>
          <w:tcPr>
            <w:tcW w:w="1039" w:type="dxa"/>
            <w:tcBorders>
              <w:top w:val="single" w:sz="4" w:space="0" w:color="auto"/>
              <w:bottom w:val="nil"/>
            </w:tcBorders>
            <w:shd w:val="clear" w:color="auto" w:fill="auto"/>
            <w:noWrap/>
          </w:tcPr>
          <w:p w14:paraId="3CED7197" w14:textId="77777777" w:rsidR="00E5158D" w:rsidRPr="00582304" w:rsidRDefault="00E5158D" w:rsidP="008B57D8">
            <w:pPr>
              <w:spacing w:line="240" w:lineRule="auto"/>
              <w:rPr>
                <w:iCs/>
                <w:szCs w:val="24"/>
              </w:rPr>
            </w:pPr>
            <w:r w:rsidRPr="00582304">
              <w:rPr>
                <w:rFonts w:hint="eastAsia"/>
                <w:color w:val="000000"/>
              </w:rPr>
              <w:t>9.81</w:t>
            </w:r>
          </w:p>
        </w:tc>
        <w:tc>
          <w:tcPr>
            <w:tcW w:w="1039" w:type="dxa"/>
            <w:tcBorders>
              <w:top w:val="single" w:sz="4" w:space="0" w:color="auto"/>
              <w:bottom w:val="nil"/>
            </w:tcBorders>
            <w:shd w:val="clear" w:color="auto" w:fill="auto"/>
            <w:noWrap/>
          </w:tcPr>
          <w:p w14:paraId="7C2B76E8" w14:textId="77777777" w:rsidR="00E5158D" w:rsidRPr="00582304" w:rsidRDefault="00E5158D" w:rsidP="008B57D8">
            <w:pPr>
              <w:spacing w:line="240" w:lineRule="auto"/>
              <w:rPr>
                <w:iCs/>
                <w:szCs w:val="24"/>
              </w:rPr>
            </w:pPr>
            <w:r w:rsidRPr="00582304">
              <w:rPr>
                <w:rFonts w:hint="eastAsia"/>
                <w:color w:val="000000"/>
              </w:rPr>
              <w:t>9.16</w:t>
            </w:r>
          </w:p>
        </w:tc>
        <w:tc>
          <w:tcPr>
            <w:tcW w:w="1318" w:type="dxa"/>
            <w:tcBorders>
              <w:top w:val="single" w:sz="4" w:space="0" w:color="auto"/>
              <w:bottom w:val="nil"/>
            </w:tcBorders>
            <w:shd w:val="clear" w:color="auto" w:fill="auto"/>
          </w:tcPr>
          <w:p w14:paraId="2A7DA64E" w14:textId="77777777" w:rsidR="00E5158D" w:rsidRPr="00582304" w:rsidRDefault="00E5158D" w:rsidP="008B57D8">
            <w:pPr>
              <w:spacing w:line="240" w:lineRule="auto"/>
              <w:rPr>
                <w:color w:val="000000"/>
                <w:szCs w:val="24"/>
              </w:rPr>
            </w:pPr>
            <w:r w:rsidRPr="00582304">
              <w:rPr>
                <w:rFonts w:hint="eastAsia"/>
                <w:color w:val="000000"/>
              </w:rPr>
              <w:t>0.97</w:t>
            </w:r>
          </w:p>
        </w:tc>
      </w:tr>
      <w:tr w:rsidR="00E5158D" w:rsidRPr="00582304" w14:paraId="4D4D6877" w14:textId="77777777" w:rsidTr="00B740DC">
        <w:trPr>
          <w:trHeight w:val="324"/>
        </w:trPr>
        <w:tc>
          <w:tcPr>
            <w:tcW w:w="568" w:type="dxa"/>
            <w:vMerge/>
            <w:tcBorders>
              <w:top w:val="nil"/>
              <w:bottom w:val="nil"/>
            </w:tcBorders>
            <w:shd w:val="clear" w:color="auto" w:fill="auto"/>
          </w:tcPr>
          <w:p w14:paraId="11FF8467"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12871626"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tcBorders>
              <w:top w:val="nil"/>
              <w:bottom w:val="nil"/>
            </w:tcBorders>
            <w:shd w:val="clear" w:color="auto" w:fill="auto"/>
          </w:tcPr>
          <w:p w14:paraId="63696228"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5CE774C4" w14:textId="77777777" w:rsidR="00E5158D" w:rsidRPr="00582304" w:rsidRDefault="00E5158D" w:rsidP="008B57D8">
            <w:pPr>
              <w:spacing w:line="240" w:lineRule="auto"/>
              <w:rPr>
                <w:iCs/>
                <w:szCs w:val="24"/>
              </w:rPr>
            </w:pPr>
            <w:r w:rsidRPr="00582304">
              <w:rPr>
                <w:rFonts w:hint="eastAsia"/>
                <w:color w:val="000000"/>
              </w:rPr>
              <w:t>301.44</w:t>
            </w:r>
          </w:p>
        </w:tc>
        <w:tc>
          <w:tcPr>
            <w:tcW w:w="954" w:type="dxa"/>
            <w:tcBorders>
              <w:top w:val="nil"/>
              <w:bottom w:val="nil"/>
            </w:tcBorders>
            <w:shd w:val="clear" w:color="auto" w:fill="auto"/>
            <w:noWrap/>
          </w:tcPr>
          <w:p w14:paraId="3677740C" w14:textId="77777777" w:rsidR="00E5158D" w:rsidRPr="00582304" w:rsidRDefault="00E5158D" w:rsidP="008B57D8">
            <w:pPr>
              <w:spacing w:line="240" w:lineRule="auto"/>
              <w:rPr>
                <w:iCs/>
                <w:szCs w:val="24"/>
              </w:rPr>
            </w:pPr>
            <w:r w:rsidRPr="00582304">
              <w:rPr>
                <w:rFonts w:hint="eastAsia"/>
                <w:color w:val="000000"/>
              </w:rPr>
              <w:t>1.44</w:t>
            </w:r>
          </w:p>
        </w:tc>
        <w:tc>
          <w:tcPr>
            <w:tcW w:w="1039" w:type="dxa"/>
            <w:tcBorders>
              <w:top w:val="nil"/>
              <w:bottom w:val="nil"/>
            </w:tcBorders>
            <w:shd w:val="clear" w:color="auto" w:fill="auto"/>
            <w:noWrap/>
          </w:tcPr>
          <w:p w14:paraId="1FABB8F8" w14:textId="77777777" w:rsidR="00E5158D" w:rsidRPr="00582304" w:rsidRDefault="00E5158D" w:rsidP="008B57D8">
            <w:pPr>
              <w:spacing w:line="240" w:lineRule="auto"/>
              <w:rPr>
                <w:iCs/>
                <w:szCs w:val="24"/>
              </w:rPr>
            </w:pPr>
            <w:r w:rsidRPr="00582304">
              <w:rPr>
                <w:rFonts w:hint="eastAsia"/>
                <w:color w:val="000000"/>
              </w:rPr>
              <w:t>11.58</w:t>
            </w:r>
          </w:p>
        </w:tc>
        <w:tc>
          <w:tcPr>
            <w:tcW w:w="1039" w:type="dxa"/>
            <w:tcBorders>
              <w:top w:val="nil"/>
              <w:bottom w:val="nil"/>
            </w:tcBorders>
            <w:shd w:val="clear" w:color="auto" w:fill="auto"/>
            <w:noWrap/>
          </w:tcPr>
          <w:p w14:paraId="19E3B5F2" w14:textId="77777777" w:rsidR="00E5158D" w:rsidRPr="00582304" w:rsidRDefault="00E5158D" w:rsidP="008B57D8">
            <w:pPr>
              <w:spacing w:line="240" w:lineRule="auto"/>
              <w:rPr>
                <w:iCs/>
                <w:szCs w:val="24"/>
              </w:rPr>
            </w:pPr>
            <w:r w:rsidRPr="00582304">
              <w:rPr>
                <w:rFonts w:hint="eastAsia"/>
                <w:color w:val="000000"/>
              </w:rPr>
              <w:t>9.83</w:t>
            </w:r>
          </w:p>
        </w:tc>
        <w:tc>
          <w:tcPr>
            <w:tcW w:w="1039" w:type="dxa"/>
            <w:tcBorders>
              <w:top w:val="nil"/>
              <w:bottom w:val="nil"/>
            </w:tcBorders>
            <w:shd w:val="clear" w:color="auto" w:fill="auto"/>
            <w:noWrap/>
          </w:tcPr>
          <w:p w14:paraId="4FC7D310" w14:textId="77777777" w:rsidR="00E5158D" w:rsidRPr="00582304" w:rsidRDefault="00E5158D" w:rsidP="008B57D8">
            <w:pPr>
              <w:spacing w:line="240" w:lineRule="auto"/>
              <w:rPr>
                <w:iCs/>
                <w:szCs w:val="24"/>
              </w:rPr>
            </w:pPr>
            <w:r w:rsidRPr="00582304">
              <w:rPr>
                <w:rFonts w:hint="eastAsia"/>
                <w:color w:val="000000"/>
              </w:rPr>
              <w:t>11.66</w:t>
            </w:r>
          </w:p>
        </w:tc>
        <w:tc>
          <w:tcPr>
            <w:tcW w:w="1318" w:type="dxa"/>
            <w:tcBorders>
              <w:top w:val="nil"/>
              <w:bottom w:val="nil"/>
            </w:tcBorders>
            <w:shd w:val="clear" w:color="auto" w:fill="auto"/>
          </w:tcPr>
          <w:p w14:paraId="3FF8F7F6"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555DBF16" w14:textId="77777777" w:rsidTr="00B740DC">
        <w:trPr>
          <w:trHeight w:val="324"/>
        </w:trPr>
        <w:tc>
          <w:tcPr>
            <w:tcW w:w="568" w:type="dxa"/>
            <w:vMerge/>
            <w:tcBorders>
              <w:top w:val="nil"/>
              <w:bottom w:val="nil"/>
            </w:tcBorders>
            <w:shd w:val="clear" w:color="auto" w:fill="auto"/>
          </w:tcPr>
          <w:p w14:paraId="2DAD7DBD" w14:textId="77777777" w:rsidR="00E5158D" w:rsidRPr="00582304" w:rsidRDefault="00E5158D" w:rsidP="008B57D8">
            <w:pPr>
              <w:spacing w:line="240" w:lineRule="auto"/>
              <w:rPr>
                <w:iCs/>
                <w:szCs w:val="24"/>
              </w:rPr>
            </w:pPr>
          </w:p>
        </w:tc>
        <w:tc>
          <w:tcPr>
            <w:tcW w:w="1278" w:type="dxa"/>
            <w:tcBorders>
              <w:top w:val="nil"/>
              <w:bottom w:val="nil"/>
            </w:tcBorders>
            <w:shd w:val="clear" w:color="auto" w:fill="auto"/>
          </w:tcPr>
          <w:p w14:paraId="73BD93B3"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tcBorders>
              <w:top w:val="nil"/>
              <w:bottom w:val="nil"/>
            </w:tcBorders>
            <w:shd w:val="clear" w:color="auto" w:fill="auto"/>
          </w:tcPr>
          <w:p w14:paraId="4AD82446" w14:textId="77777777" w:rsidR="00E5158D" w:rsidRPr="00582304" w:rsidRDefault="00E5158D" w:rsidP="008B57D8">
            <w:pPr>
              <w:spacing w:line="240" w:lineRule="auto"/>
              <w:rPr>
                <w:iCs/>
                <w:szCs w:val="24"/>
              </w:rPr>
            </w:pPr>
          </w:p>
        </w:tc>
        <w:tc>
          <w:tcPr>
            <w:tcW w:w="1124" w:type="dxa"/>
            <w:tcBorders>
              <w:top w:val="nil"/>
              <w:bottom w:val="nil"/>
            </w:tcBorders>
            <w:shd w:val="clear" w:color="auto" w:fill="auto"/>
            <w:noWrap/>
          </w:tcPr>
          <w:p w14:paraId="60F48125" w14:textId="77777777" w:rsidR="00E5158D" w:rsidRPr="00582304" w:rsidRDefault="00E5158D" w:rsidP="008B57D8">
            <w:pPr>
              <w:spacing w:line="240" w:lineRule="auto"/>
              <w:rPr>
                <w:iCs/>
                <w:szCs w:val="24"/>
              </w:rPr>
            </w:pPr>
            <w:r w:rsidRPr="00582304">
              <w:rPr>
                <w:rFonts w:hint="eastAsia"/>
                <w:color w:val="000000"/>
              </w:rPr>
              <w:t>289.26</w:t>
            </w:r>
          </w:p>
        </w:tc>
        <w:tc>
          <w:tcPr>
            <w:tcW w:w="954" w:type="dxa"/>
            <w:tcBorders>
              <w:top w:val="nil"/>
              <w:bottom w:val="nil"/>
            </w:tcBorders>
            <w:shd w:val="clear" w:color="auto" w:fill="auto"/>
            <w:noWrap/>
          </w:tcPr>
          <w:p w14:paraId="1F0B61FA" w14:textId="77777777" w:rsidR="00E5158D" w:rsidRPr="00582304" w:rsidRDefault="00E5158D" w:rsidP="008B57D8">
            <w:pPr>
              <w:spacing w:line="240" w:lineRule="auto"/>
              <w:rPr>
                <w:iCs/>
                <w:szCs w:val="24"/>
              </w:rPr>
            </w:pPr>
            <w:r w:rsidRPr="00582304">
              <w:rPr>
                <w:rFonts w:hint="eastAsia"/>
                <w:color w:val="000000"/>
              </w:rPr>
              <w:t>-10.74</w:t>
            </w:r>
          </w:p>
        </w:tc>
        <w:tc>
          <w:tcPr>
            <w:tcW w:w="1039" w:type="dxa"/>
            <w:tcBorders>
              <w:top w:val="nil"/>
              <w:bottom w:val="nil"/>
            </w:tcBorders>
            <w:shd w:val="clear" w:color="auto" w:fill="auto"/>
            <w:noWrap/>
          </w:tcPr>
          <w:p w14:paraId="12BA7F20" w14:textId="77777777" w:rsidR="00E5158D" w:rsidRPr="00582304" w:rsidRDefault="00E5158D" w:rsidP="008B57D8">
            <w:pPr>
              <w:spacing w:line="240" w:lineRule="auto"/>
              <w:rPr>
                <w:iCs/>
                <w:szCs w:val="24"/>
              </w:rPr>
            </w:pPr>
            <w:r w:rsidRPr="00582304">
              <w:rPr>
                <w:rFonts w:hint="eastAsia"/>
                <w:color w:val="000000"/>
              </w:rPr>
              <w:t>8.02</w:t>
            </w:r>
          </w:p>
        </w:tc>
        <w:tc>
          <w:tcPr>
            <w:tcW w:w="1039" w:type="dxa"/>
            <w:tcBorders>
              <w:top w:val="nil"/>
              <w:bottom w:val="nil"/>
            </w:tcBorders>
            <w:shd w:val="clear" w:color="auto" w:fill="auto"/>
            <w:noWrap/>
          </w:tcPr>
          <w:p w14:paraId="17ABB729" w14:textId="77777777" w:rsidR="00E5158D" w:rsidRPr="00582304" w:rsidRDefault="00E5158D" w:rsidP="008B57D8">
            <w:pPr>
              <w:spacing w:line="240" w:lineRule="auto"/>
              <w:rPr>
                <w:iCs/>
                <w:szCs w:val="24"/>
              </w:rPr>
            </w:pPr>
            <w:r w:rsidRPr="00582304">
              <w:rPr>
                <w:rFonts w:hint="eastAsia"/>
                <w:color w:val="000000"/>
              </w:rPr>
              <w:t>7.55</w:t>
            </w:r>
          </w:p>
        </w:tc>
        <w:tc>
          <w:tcPr>
            <w:tcW w:w="1039" w:type="dxa"/>
            <w:tcBorders>
              <w:top w:val="nil"/>
              <w:bottom w:val="nil"/>
            </w:tcBorders>
            <w:shd w:val="clear" w:color="auto" w:fill="auto"/>
            <w:noWrap/>
          </w:tcPr>
          <w:p w14:paraId="319E4CC7" w14:textId="77777777" w:rsidR="00E5158D" w:rsidRPr="00582304" w:rsidRDefault="00E5158D" w:rsidP="008B57D8">
            <w:pPr>
              <w:spacing w:line="240" w:lineRule="auto"/>
              <w:rPr>
                <w:iCs/>
                <w:szCs w:val="24"/>
              </w:rPr>
            </w:pPr>
            <w:r w:rsidRPr="00582304">
              <w:rPr>
                <w:rFonts w:hint="eastAsia"/>
                <w:color w:val="000000"/>
              </w:rPr>
              <w:t>13.4</w:t>
            </w:r>
          </w:p>
        </w:tc>
        <w:tc>
          <w:tcPr>
            <w:tcW w:w="1318" w:type="dxa"/>
            <w:tcBorders>
              <w:top w:val="nil"/>
              <w:bottom w:val="nil"/>
            </w:tcBorders>
            <w:shd w:val="clear" w:color="auto" w:fill="auto"/>
          </w:tcPr>
          <w:p w14:paraId="20F44091" w14:textId="77777777" w:rsidR="00E5158D" w:rsidRPr="00582304" w:rsidRDefault="00E5158D" w:rsidP="008B57D8">
            <w:pPr>
              <w:spacing w:line="240" w:lineRule="auto"/>
              <w:rPr>
                <w:color w:val="000000"/>
                <w:szCs w:val="24"/>
              </w:rPr>
            </w:pPr>
            <w:r w:rsidRPr="00582304">
              <w:rPr>
                <w:rFonts w:hint="eastAsia"/>
                <w:color w:val="000000"/>
              </w:rPr>
              <w:t>0.91</w:t>
            </w:r>
          </w:p>
        </w:tc>
      </w:tr>
      <w:tr w:rsidR="00E5158D" w:rsidRPr="00582304" w14:paraId="78419433" w14:textId="77777777" w:rsidTr="00B740DC">
        <w:trPr>
          <w:trHeight w:val="324"/>
        </w:trPr>
        <w:tc>
          <w:tcPr>
            <w:tcW w:w="568" w:type="dxa"/>
            <w:vMerge/>
            <w:tcBorders>
              <w:top w:val="nil"/>
              <w:bottom w:val="single" w:sz="4" w:space="0" w:color="auto"/>
            </w:tcBorders>
            <w:shd w:val="clear" w:color="auto" w:fill="auto"/>
          </w:tcPr>
          <w:p w14:paraId="0878829E" w14:textId="77777777" w:rsidR="00E5158D" w:rsidRPr="00582304" w:rsidRDefault="00E5158D" w:rsidP="008B57D8">
            <w:pPr>
              <w:spacing w:line="240" w:lineRule="auto"/>
              <w:rPr>
                <w:iCs/>
                <w:szCs w:val="24"/>
              </w:rPr>
            </w:pPr>
          </w:p>
        </w:tc>
        <w:tc>
          <w:tcPr>
            <w:tcW w:w="1278" w:type="dxa"/>
            <w:tcBorders>
              <w:top w:val="nil"/>
              <w:bottom w:val="single" w:sz="4" w:space="0" w:color="auto"/>
            </w:tcBorders>
            <w:shd w:val="clear" w:color="auto" w:fill="auto"/>
          </w:tcPr>
          <w:p w14:paraId="12378FCA"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tcBorders>
              <w:top w:val="nil"/>
              <w:bottom w:val="single" w:sz="4" w:space="0" w:color="auto"/>
            </w:tcBorders>
            <w:shd w:val="clear" w:color="auto" w:fill="auto"/>
          </w:tcPr>
          <w:p w14:paraId="7893E82F" w14:textId="77777777" w:rsidR="00E5158D" w:rsidRPr="00582304" w:rsidRDefault="00E5158D" w:rsidP="008B57D8">
            <w:pPr>
              <w:spacing w:line="240" w:lineRule="auto"/>
              <w:rPr>
                <w:iCs/>
                <w:szCs w:val="24"/>
              </w:rPr>
            </w:pPr>
          </w:p>
        </w:tc>
        <w:tc>
          <w:tcPr>
            <w:tcW w:w="1124" w:type="dxa"/>
            <w:tcBorders>
              <w:top w:val="nil"/>
              <w:bottom w:val="single" w:sz="4" w:space="0" w:color="auto"/>
            </w:tcBorders>
            <w:shd w:val="clear" w:color="auto" w:fill="auto"/>
            <w:noWrap/>
          </w:tcPr>
          <w:p w14:paraId="5D3F4EEE" w14:textId="77777777" w:rsidR="00E5158D" w:rsidRPr="00582304" w:rsidRDefault="00E5158D" w:rsidP="008B57D8">
            <w:pPr>
              <w:spacing w:line="240" w:lineRule="auto"/>
              <w:rPr>
                <w:color w:val="000000"/>
              </w:rPr>
            </w:pPr>
            <w:r w:rsidRPr="00582304">
              <w:rPr>
                <w:rFonts w:hint="eastAsia"/>
                <w:color w:val="000000"/>
              </w:rPr>
              <w:t>321.77</w:t>
            </w:r>
          </w:p>
        </w:tc>
        <w:tc>
          <w:tcPr>
            <w:tcW w:w="954" w:type="dxa"/>
            <w:tcBorders>
              <w:top w:val="nil"/>
              <w:bottom w:val="single" w:sz="4" w:space="0" w:color="auto"/>
            </w:tcBorders>
            <w:shd w:val="clear" w:color="auto" w:fill="auto"/>
            <w:noWrap/>
          </w:tcPr>
          <w:p w14:paraId="60C3E40A" w14:textId="77777777" w:rsidR="00E5158D" w:rsidRPr="00582304" w:rsidRDefault="00E5158D" w:rsidP="008B57D8">
            <w:pPr>
              <w:spacing w:line="240" w:lineRule="auto"/>
              <w:rPr>
                <w:color w:val="000000"/>
              </w:rPr>
            </w:pPr>
            <w:r w:rsidRPr="00582304">
              <w:rPr>
                <w:rFonts w:hint="eastAsia"/>
                <w:color w:val="000000"/>
              </w:rPr>
              <w:t>21.77</w:t>
            </w:r>
          </w:p>
        </w:tc>
        <w:tc>
          <w:tcPr>
            <w:tcW w:w="1039" w:type="dxa"/>
            <w:tcBorders>
              <w:top w:val="nil"/>
              <w:bottom w:val="single" w:sz="4" w:space="0" w:color="auto"/>
            </w:tcBorders>
            <w:shd w:val="clear" w:color="auto" w:fill="auto"/>
            <w:noWrap/>
          </w:tcPr>
          <w:p w14:paraId="56103CD5" w14:textId="77777777" w:rsidR="00E5158D" w:rsidRPr="00582304" w:rsidRDefault="00E5158D" w:rsidP="008B57D8">
            <w:pPr>
              <w:spacing w:line="240" w:lineRule="auto"/>
              <w:rPr>
                <w:color w:val="000000"/>
              </w:rPr>
            </w:pPr>
            <w:r w:rsidRPr="00582304">
              <w:rPr>
                <w:rFonts w:hint="eastAsia"/>
                <w:color w:val="000000"/>
              </w:rPr>
              <w:t>22.08</w:t>
            </w:r>
          </w:p>
        </w:tc>
        <w:tc>
          <w:tcPr>
            <w:tcW w:w="1039" w:type="dxa"/>
            <w:tcBorders>
              <w:top w:val="nil"/>
              <w:bottom w:val="single" w:sz="4" w:space="0" w:color="auto"/>
            </w:tcBorders>
            <w:shd w:val="clear" w:color="auto" w:fill="auto"/>
            <w:noWrap/>
          </w:tcPr>
          <w:p w14:paraId="47FA921E" w14:textId="77777777" w:rsidR="00E5158D" w:rsidRPr="00582304" w:rsidRDefault="00E5158D" w:rsidP="008B57D8">
            <w:pPr>
              <w:spacing w:line="240" w:lineRule="auto"/>
              <w:rPr>
                <w:color w:val="000000"/>
              </w:rPr>
            </w:pPr>
            <w:r w:rsidRPr="00582304">
              <w:rPr>
                <w:rFonts w:hint="eastAsia"/>
                <w:color w:val="000000"/>
              </w:rPr>
              <w:t>21.99</w:t>
            </w:r>
          </w:p>
        </w:tc>
        <w:tc>
          <w:tcPr>
            <w:tcW w:w="1039" w:type="dxa"/>
            <w:tcBorders>
              <w:top w:val="nil"/>
              <w:bottom w:val="single" w:sz="4" w:space="0" w:color="auto"/>
            </w:tcBorders>
            <w:shd w:val="clear" w:color="auto" w:fill="auto"/>
            <w:noWrap/>
          </w:tcPr>
          <w:p w14:paraId="72C46176" w14:textId="77777777" w:rsidR="00E5158D" w:rsidRPr="00582304" w:rsidRDefault="00E5158D" w:rsidP="008B57D8">
            <w:pPr>
              <w:spacing w:line="240" w:lineRule="auto"/>
              <w:rPr>
                <w:color w:val="000000"/>
              </w:rPr>
            </w:pPr>
            <w:r w:rsidRPr="00582304">
              <w:rPr>
                <w:rFonts w:hint="eastAsia"/>
                <w:color w:val="000000"/>
              </w:rPr>
              <w:t>31</w:t>
            </w:r>
          </w:p>
        </w:tc>
        <w:tc>
          <w:tcPr>
            <w:tcW w:w="1318" w:type="dxa"/>
            <w:tcBorders>
              <w:top w:val="nil"/>
              <w:bottom w:val="single" w:sz="4" w:space="0" w:color="auto"/>
            </w:tcBorders>
            <w:shd w:val="clear" w:color="auto" w:fill="auto"/>
          </w:tcPr>
          <w:p w14:paraId="72DBE087" w14:textId="77777777" w:rsidR="00E5158D" w:rsidRPr="00582304" w:rsidRDefault="00E5158D" w:rsidP="008B57D8">
            <w:pPr>
              <w:spacing w:line="240" w:lineRule="auto"/>
              <w:rPr>
                <w:color w:val="000000"/>
              </w:rPr>
            </w:pPr>
            <w:r w:rsidRPr="00582304">
              <w:rPr>
                <w:rFonts w:hint="eastAsia"/>
                <w:color w:val="000000"/>
              </w:rPr>
              <w:t>0.94</w:t>
            </w:r>
          </w:p>
        </w:tc>
      </w:tr>
      <w:tr w:rsidR="00E5158D" w:rsidRPr="00582304" w14:paraId="03AEC860" w14:textId="77777777" w:rsidTr="00B740DC">
        <w:trPr>
          <w:trHeight w:val="324"/>
        </w:trPr>
        <w:tc>
          <w:tcPr>
            <w:tcW w:w="568" w:type="dxa"/>
            <w:vMerge w:val="restart"/>
            <w:tcBorders>
              <w:top w:val="single" w:sz="4" w:space="0" w:color="auto"/>
            </w:tcBorders>
            <w:shd w:val="clear" w:color="auto" w:fill="auto"/>
            <w:noWrap/>
          </w:tcPr>
          <w:p w14:paraId="06DF5DCB" w14:textId="77777777" w:rsidR="00E5158D" w:rsidRPr="00582304" w:rsidRDefault="00E5158D" w:rsidP="008B57D8">
            <w:pPr>
              <w:spacing w:line="240" w:lineRule="auto"/>
              <w:rPr>
                <w:iCs/>
                <w:szCs w:val="24"/>
              </w:rPr>
            </w:pPr>
            <w:r w:rsidRPr="00582304">
              <w:rPr>
                <w:rFonts w:hint="eastAsia"/>
                <w:iCs/>
                <w:szCs w:val="24"/>
              </w:rPr>
              <w:t>0</w:t>
            </w:r>
            <w:r w:rsidRPr="00582304">
              <w:rPr>
                <w:iCs/>
                <w:szCs w:val="24"/>
              </w:rPr>
              <w:t>.7</w:t>
            </w:r>
          </w:p>
        </w:tc>
        <w:tc>
          <w:tcPr>
            <w:tcW w:w="1278" w:type="dxa"/>
            <w:tcBorders>
              <w:top w:val="single" w:sz="4" w:space="0" w:color="auto"/>
            </w:tcBorders>
            <w:shd w:val="clear" w:color="auto" w:fill="auto"/>
          </w:tcPr>
          <w:p w14:paraId="421DF290" w14:textId="77777777" w:rsidR="00E5158D" w:rsidRPr="00582304" w:rsidRDefault="00E5158D"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1000" w:type="dxa"/>
            <w:vMerge w:val="restart"/>
            <w:tcBorders>
              <w:top w:val="single" w:sz="4" w:space="0" w:color="auto"/>
            </w:tcBorders>
            <w:shd w:val="clear" w:color="auto" w:fill="auto"/>
            <w:noWrap/>
          </w:tcPr>
          <w:p w14:paraId="11EF5289" w14:textId="77777777" w:rsidR="00E5158D" w:rsidRPr="00582304" w:rsidRDefault="00E5158D" w:rsidP="008B57D8">
            <w:pPr>
              <w:spacing w:line="240" w:lineRule="auto"/>
              <w:rPr>
                <w:iCs/>
                <w:szCs w:val="24"/>
              </w:rPr>
            </w:pPr>
            <w:r w:rsidRPr="00582304">
              <w:rPr>
                <w:rFonts w:hint="eastAsia"/>
                <w:color w:val="000000"/>
              </w:rPr>
              <w:t>283.16</w:t>
            </w:r>
          </w:p>
        </w:tc>
        <w:tc>
          <w:tcPr>
            <w:tcW w:w="1124" w:type="dxa"/>
            <w:tcBorders>
              <w:top w:val="single" w:sz="4" w:space="0" w:color="auto"/>
            </w:tcBorders>
            <w:shd w:val="clear" w:color="auto" w:fill="auto"/>
            <w:noWrap/>
          </w:tcPr>
          <w:p w14:paraId="253E0B8B" w14:textId="77777777" w:rsidR="00E5158D" w:rsidRPr="00582304" w:rsidRDefault="00E5158D" w:rsidP="008B57D8">
            <w:pPr>
              <w:spacing w:line="240" w:lineRule="auto"/>
              <w:rPr>
                <w:iCs/>
                <w:szCs w:val="24"/>
              </w:rPr>
            </w:pPr>
            <w:r w:rsidRPr="00582304">
              <w:rPr>
                <w:rFonts w:hint="eastAsia"/>
                <w:color w:val="000000"/>
              </w:rPr>
              <w:t>300.2</w:t>
            </w:r>
          </w:p>
        </w:tc>
        <w:tc>
          <w:tcPr>
            <w:tcW w:w="954" w:type="dxa"/>
            <w:tcBorders>
              <w:top w:val="single" w:sz="4" w:space="0" w:color="auto"/>
            </w:tcBorders>
            <w:shd w:val="clear" w:color="auto" w:fill="auto"/>
            <w:noWrap/>
          </w:tcPr>
          <w:p w14:paraId="584D88B2" w14:textId="77777777" w:rsidR="00E5158D" w:rsidRPr="00582304" w:rsidRDefault="00E5158D" w:rsidP="008B57D8">
            <w:pPr>
              <w:spacing w:line="240" w:lineRule="auto"/>
              <w:rPr>
                <w:iCs/>
                <w:szCs w:val="24"/>
              </w:rPr>
            </w:pPr>
            <w:r w:rsidRPr="00582304">
              <w:rPr>
                <w:rFonts w:hint="eastAsia"/>
                <w:color w:val="000000"/>
              </w:rPr>
              <w:t>0.2</w:t>
            </w:r>
          </w:p>
        </w:tc>
        <w:tc>
          <w:tcPr>
            <w:tcW w:w="1039" w:type="dxa"/>
            <w:tcBorders>
              <w:top w:val="single" w:sz="4" w:space="0" w:color="auto"/>
            </w:tcBorders>
            <w:shd w:val="clear" w:color="auto" w:fill="auto"/>
            <w:noWrap/>
          </w:tcPr>
          <w:p w14:paraId="3181ED28" w14:textId="77777777" w:rsidR="00E5158D" w:rsidRPr="00582304" w:rsidRDefault="00E5158D" w:rsidP="008B57D8">
            <w:pPr>
              <w:spacing w:line="240" w:lineRule="auto"/>
              <w:rPr>
                <w:iCs/>
                <w:szCs w:val="24"/>
              </w:rPr>
            </w:pPr>
            <w:r w:rsidRPr="00582304">
              <w:rPr>
                <w:rFonts w:hint="eastAsia"/>
                <w:color w:val="000000"/>
              </w:rPr>
              <w:t>4.86</w:t>
            </w:r>
          </w:p>
        </w:tc>
        <w:tc>
          <w:tcPr>
            <w:tcW w:w="1039" w:type="dxa"/>
            <w:tcBorders>
              <w:top w:val="single" w:sz="4" w:space="0" w:color="auto"/>
            </w:tcBorders>
            <w:shd w:val="clear" w:color="auto" w:fill="auto"/>
            <w:noWrap/>
          </w:tcPr>
          <w:p w14:paraId="6073DEDD" w14:textId="77777777" w:rsidR="00E5158D" w:rsidRPr="00582304" w:rsidRDefault="00E5158D" w:rsidP="008B57D8">
            <w:pPr>
              <w:spacing w:line="240" w:lineRule="auto"/>
              <w:rPr>
                <w:iCs/>
                <w:szCs w:val="24"/>
              </w:rPr>
            </w:pPr>
            <w:r w:rsidRPr="00582304">
              <w:rPr>
                <w:rFonts w:hint="eastAsia"/>
                <w:color w:val="000000"/>
              </w:rPr>
              <w:t>5.12</w:t>
            </w:r>
          </w:p>
        </w:tc>
        <w:tc>
          <w:tcPr>
            <w:tcW w:w="1039" w:type="dxa"/>
            <w:tcBorders>
              <w:top w:val="single" w:sz="4" w:space="0" w:color="auto"/>
            </w:tcBorders>
            <w:shd w:val="clear" w:color="auto" w:fill="auto"/>
            <w:noWrap/>
          </w:tcPr>
          <w:p w14:paraId="58399B20" w14:textId="77777777" w:rsidR="00E5158D" w:rsidRPr="00582304" w:rsidRDefault="00E5158D" w:rsidP="008B57D8">
            <w:pPr>
              <w:spacing w:line="240" w:lineRule="auto"/>
              <w:rPr>
                <w:iCs/>
                <w:szCs w:val="24"/>
              </w:rPr>
            </w:pPr>
            <w:r w:rsidRPr="00582304">
              <w:rPr>
                <w:rFonts w:hint="eastAsia"/>
                <w:color w:val="000000"/>
              </w:rPr>
              <w:t>4.86</w:t>
            </w:r>
          </w:p>
        </w:tc>
        <w:tc>
          <w:tcPr>
            <w:tcW w:w="1318" w:type="dxa"/>
            <w:tcBorders>
              <w:top w:val="single" w:sz="4" w:space="0" w:color="auto"/>
            </w:tcBorders>
            <w:shd w:val="clear" w:color="auto" w:fill="auto"/>
          </w:tcPr>
          <w:p w14:paraId="35010879" w14:textId="77777777" w:rsidR="00E5158D" w:rsidRPr="00582304" w:rsidRDefault="00E5158D" w:rsidP="008B57D8">
            <w:pPr>
              <w:spacing w:line="240" w:lineRule="auto"/>
              <w:rPr>
                <w:color w:val="000000"/>
                <w:szCs w:val="24"/>
              </w:rPr>
            </w:pPr>
            <w:r w:rsidRPr="00582304">
              <w:rPr>
                <w:rFonts w:hint="eastAsia"/>
                <w:color w:val="000000"/>
              </w:rPr>
              <w:t>0.96</w:t>
            </w:r>
          </w:p>
        </w:tc>
      </w:tr>
      <w:tr w:rsidR="00E5158D" w:rsidRPr="00582304" w14:paraId="6B501D42" w14:textId="77777777" w:rsidTr="00B740DC">
        <w:trPr>
          <w:trHeight w:val="324"/>
        </w:trPr>
        <w:tc>
          <w:tcPr>
            <w:tcW w:w="568" w:type="dxa"/>
            <w:vMerge/>
            <w:shd w:val="clear" w:color="auto" w:fill="auto"/>
          </w:tcPr>
          <w:p w14:paraId="6349CA1D" w14:textId="77777777" w:rsidR="00E5158D" w:rsidRPr="00582304" w:rsidRDefault="00E5158D" w:rsidP="008B57D8">
            <w:pPr>
              <w:spacing w:line="240" w:lineRule="auto"/>
              <w:rPr>
                <w:iCs/>
                <w:szCs w:val="24"/>
              </w:rPr>
            </w:pPr>
          </w:p>
        </w:tc>
        <w:tc>
          <w:tcPr>
            <w:tcW w:w="1278" w:type="dxa"/>
            <w:shd w:val="clear" w:color="auto" w:fill="auto"/>
          </w:tcPr>
          <w:p w14:paraId="20DBA011" w14:textId="77777777" w:rsidR="00E5158D" w:rsidRPr="00582304" w:rsidRDefault="00E5158D"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1000" w:type="dxa"/>
            <w:vMerge/>
            <w:shd w:val="clear" w:color="auto" w:fill="auto"/>
          </w:tcPr>
          <w:p w14:paraId="24986460" w14:textId="77777777" w:rsidR="00E5158D" w:rsidRPr="00582304" w:rsidRDefault="00E5158D" w:rsidP="008B57D8">
            <w:pPr>
              <w:spacing w:line="240" w:lineRule="auto"/>
              <w:rPr>
                <w:iCs/>
                <w:szCs w:val="24"/>
              </w:rPr>
            </w:pPr>
          </w:p>
        </w:tc>
        <w:tc>
          <w:tcPr>
            <w:tcW w:w="1124" w:type="dxa"/>
            <w:shd w:val="clear" w:color="auto" w:fill="auto"/>
            <w:noWrap/>
          </w:tcPr>
          <w:p w14:paraId="054F7332" w14:textId="77777777" w:rsidR="00E5158D" w:rsidRPr="00582304" w:rsidRDefault="00E5158D" w:rsidP="008B57D8">
            <w:pPr>
              <w:spacing w:line="240" w:lineRule="auto"/>
              <w:rPr>
                <w:iCs/>
                <w:szCs w:val="24"/>
              </w:rPr>
            </w:pPr>
            <w:r w:rsidRPr="00582304">
              <w:rPr>
                <w:rFonts w:hint="eastAsia"/>
                <w:color w:val="000000"/>
              </w:rPr>
              <w:t>300.39</w:t>
            </w:r>
          </w:p>
        </w:tc>
        <w:tc>
          <w:tcPr>
            <w:tcW w:w="954" w:type="dxa"/>
            <w:shd w:val="clear" w:color="auto" w:fill="auto"/>
            <w:noWrap/>
          </w:tcPr>
          <w:p w14:paraId="5403011B" w14:textId="77777777" w:rsidR="00E5158D" w:rsidRPr="00582304" w:rsidRDefault="00E5158D" w:rsidP="008B57D8">
            <w:pPr>
              <w:spacing w:line="240" w:lineRule="auto"/>
              <w:rPr>
                <w:iCs/>
                <w:szCs w:val="24"/>
              </w:rPr>
            </w:pPr>
            <w:r w:rsidRPr="00582304">
              <w:rPr>
                <w:rFonts w:hint="eastAsia"/>
                <w:color w:val="000000"/>
              </w:rPr>
              <w:t>0.39</w:t>
            </w:r>
          </w:p>
        </w:tc>
        <w:tc>
          <w:tcPr>
            <w:tcW w:w="1039" w:type="dxa"/>
            <w:shd w:val="clear" w:color="auto" w:fill="auto"/>
            <w:noWrap/>
          </w:tcPr>
          <w:p w14:paraId="124E4EA4" w14:textId="77777777" w:rsidR="00E5158D" w:rsidRPr="00582304" w:rsidRDefault="00E5158D" w:rsidP="008B57D8">
            <w:pPr>
              <w:spacing w:line="240" w:lineRule="auto"/>
              <w:rPr>
                <w:iCs/>
                <w:szCs w:val="24"/>
              </w:rPr>
            </w:pPr>
            <w:r w:rsidRPr="00582304">
              <w:rPr>
                <w:rFonts w:hint="eastAsia"/>
                <w:color w:val="000000"/>
              </w:rPr>
              <w:t>5.08</w:t>
            </w:r>
          </w:p>
        </w:tc>
        <w:tc>
          <w:tcPr>
            <w:tcW w:w="1039" w:type="dxa"/>
            <w:shd w:val="clear" w:color="auto" w:fill="auto"/>
            <w:noWrap/>
          </w:tcPr>
          <w:p w14:paraId="612B9748" w14:textId="77777777" w:rsidR="00E5158D" w:rsidRPr="00582304" w:rsidRDefault="00E5158D" w:rsidP="008B57D8">
            <w:pPr>
              <w:spacing w:line="240" w:lineRule="auto"/>
              <w:rPr>
                <w:iCs/>
                <w:szCs w:val="24"/>
              </w:rPr>
            </w:pPr>
            <w:r w:rsidRPr="00582304">
              <w:rPr>
                <w:rFonts w:hint="eastAsia"/>
                <w:color w:val="000000"/>
              </w:rPr>
              <w:t>5.03</w:t>
            </w:r>
          </w:p>
        </w:tc>
        <w:tc>
          <w:tcPr>
            <w:tcW w:w="1039" w:type="dxa"/>
            <w:shd w:val="clear" w:color="auto" w:fill="auto"/>
            <w:noWrap/>
          </w:tcPr>
          <w:p w14:paraId="60579DB7" w14:textId="77777777" w:rsidR="00E5158D" w:rsidRPr="00582304" w:rsidRDefault="00E5158D" w:rsidP="008B57D8">
            <w:pPr>
              <w:spacing w:line="240" w:lineRule="auto"/>
              <w:rPr>
                <w:iCs/>
                <w:szCs w:val="24"/>
              </w:rPr>
            </w:pPr>
            <w:r w:rsidRPr="00582304">
              <w:rPr>
                <w:rFonts w:hint="eastAsia"/>
                <w:color w:val="000000"/>
              </w:rPr>
              <w:t>5.09</w:t>
            </w:r>
          </w:p>
        </w:tc>
        <w:tc>
          <w:tcPr>
            <w:tcW w:w="1318" w:type="dxa"/>
            <w:shd w:val="clear" w:color="auto" w:fill="auto"/>
          </w:tcPr>
          <w:p w14:paraId="1C4A594A" w14:textId="77777777" w:rsidR="00E5158D" w:rsidRPr="00582304" w:rsidRDefault="00E5158D" w:rsidP="008B57D8">
            <w:pPr>
              <w:spacing w:line="240" w:lineRule="auto"/>
              <w:rPr>
                <w:color w:val="000000"/>
                <w:szCs w:val="24"/>
              </w:rPr>
            </w:pPr>
            <w:r w:rsidRPr="00582304">
              <w:rPr>
                <w:rFonts w:hint="eastAsia"/>
                <w:color w:val="000000"/>
              </w:rPr>
              <w:t>0.94</w:t>
            </w:r>
          </w:p>
        </w:tc>
      </w:tr>
      <w:tr w:rsidR="00E5158D" w:rsidRPr="00582304" w14:paraId="7156A1CE" w14:textId="77777777" w:rsidTr="00B740DC">
        <w:trPr>
          <w:trHeight w:val="324"/>
        </w:trPr>
        <w:tc>
          <w:tcPr>
            <w:tcW w:w="568" w:type="dxa"/>
            <w:vMerge/>
            <w:shd w:val="clear" w:color="auto" w:fill="auto"/>
          </w:tcPr>
          <w:p w14:paraId="7B7F61B6" w14:textId="77777777" w:rsidR="00E5158D" w:rsidRPr="00582304" w:rsidRDefault="00E5158D" w:rsidP="008B57D8">
            <w:pPr>
              <w:spacing w:line="240" w:lineRule="auto"/>
              <w:rPr>
                <w:iCs/>
                <w:szCs w:val="24"/>
              </w:rPr>
            </w:pPr>
          </w:p>
        </w:tc>
        <w:tc>
          <w:tcPr>
            <w:tcW w:w="1278" w:type="dxa"/>
            <w:shd w:val="clear" w:color="auto" w:fill="auto"/>
          </w:tcPr>
          <w:p w14:paraId="60D48351" w14:textId="77777777" w:rsidR="00E5158D" w:rsidRPr="00582304" w:rsidRDefault="00E5158D" w:rsidP="008B57D8">
            <w:pPr>
              <w:spacing w:line="240" w:lineRule="auto"/>
              <w:rPr>
                <w:iCs/>
                <w:szCs w:val="24"/>
              </w:rPr>
            </w:pPr>
            <w:r w:rsidRPr="00582304">
              <w:rPr>
                <w:color w:val="000000"/>
                <w:szCs w:val="24"/>
              </w:rPr>
              <w:t>wChao2</w:t>
            </w:r>
          </w:p>
        </w:tc>
        <w:tc>
          <w:tcPr>
            <w:tcW w:w="1000" w:type="dxa"/>
            <w:vMerge/>
            <w:shd w:val="clear" w:color="auto" w:fill="auto"/>
          </w:tcPr>
          <w:p w14:paraId="53BEB289" w14:textId="77777777" w:rsidR="00E5158D" w:rsidRPr="00582304" w:rsidRDefault="00E5158D" w:rsidP="008B57D8">
            <w:pPr>
              <w:spacing w:line="240" w:lineRule="auto"/>
              <w:rPr>
                <w:iCs/>
                <w:szCs w:val="24"/>
              </w:rPr>
            </w:pPr>
          </w:p>
        </w:tc>
        <w:tc>
          <w:tcPr>
            <w:tcW w:w="1124" w:type="dxa"/>
            <w:shd w:val="clear" w:color="auto" w:fill="auto"/>
            <w:noWrap/>
          </w:tcPr>
          <w:p w14:paraId="55D41220" w14:textId="77777777" w:rsidR="00E5158D" w:rsidRPr="00582304" w:rsidRDefault="00E5158D" w:rsidP="008B57D8">
            <w:pPr>
              <w:spacing w:line="240" w:lineRule="auto"/>
              <w:rPr>
                <w:iCs/>
                <w:szCs w:val="24"/>
              </w:rPr>
            </w:pPr>
            <w:r w:rsidRPr="00582304">
              <w:rPr>
                <w:rFonts w:hint="eastAsia"/>
                <w:color w:val="000000"/>
              </w:rPr>
              <w:t>296.82</w:t>
            </w:r>
          </w:p>
        </w:tc>
        <w:tc>
          <w:tcPr>
            <w:tcW w:w="954" w:type="dxa"/>
            <w:shd w:val="clear" w:color="auto" w:fill="auto"/>
            <w:noWrap/>
          </w:tcPr>
          <w:p w14:paraId="43C84618" w14:textId="77777777" w:rsidR="00E5158D" w:rsidRPr="00582304" w:rsidRDefault="00E5158D" w:rsidP="008B57D8">
            <w:pPr>
              <w:spacing w:line="240" w:lineRule="auto"/>
              <w:rPr>
                <w:iCs/>
                <w:szCs w:val="24"/>
              </w:rPr>
            </w:pPr>
            <w:r w:rsidRPr="00582304">
              <w:rPr>
                <w:rFonts w:hint="eastAsia"/>
                <w:color w:val="000000"/>
              </w:rPr>
              <w:t>-3.18</w:t>
            </w:r>
          </w:p>
        </w:tc>
        <w:tc>
          <w:tcPr>
            <w:tcW w:w="1039" w:type="dxa"/>
            <w:shd w:val="clear" w:color="auto" w:fill="auto"/>
            <w:noWrap/>
          </w:tcPr>
          <w:p w14:paraId="7535D2D8" w14:textId="77777777" w:rsidR="00E5158D" w:rsidRPr="00582304" w:rsidRDefault="00E5158D" w:rsidP="008B57D8">
            <w:pPr>
              <w:spacing w:line="240" w:lineRule="auto"/>
              <w:rPr>
                <w:iCs/>
                <w:szCs w:val="24"/>
              </w:rPr>
            </w:pPr>
            <w:r w:rsidRPr="00582304">
              <w:rPr>
                <w:rFonts w:hint="eastAsia"/>
                <w:color w:val="000000"/>
              </w:rPr>
              <w:t>4.69</w:t>
            </w:r>
          </w:p>
        </w:tc>
        <w:tc>
          <w:tcPr>
            <w:tcW w:w="1039" w:type="dxa"/>
            <w:shd w:val="clear" w:color="auto" w:fill="auto"/>
            <w:noWrap/>
          </w:tcPr>
          <w:p w14:paraId="2CE6974A" w14:textId="77777777" w:rsidR="00E5158D" w:rsidRPr="00582304" w:rsidRDefault="00E5158D" w:rsidP="008B57D8">
            <w:pPr>
              <w:spacing w:line="240" w:lineRule="auto"/>
              <w:rPr>
                <w:iCs/>
                <w:szCs w:val="24"/>
              </w:rPr>
            </w:pPr>
            <w:r w:rsidRPr="00582304">
              <w:rPr>
                <w:rFonts w:hint="eastAsia"/>
                <w:color w:val="000000"/>
              </w:rPr>
              <w:t>4.58</w:t>
            </w:r>
          </w:p>
        </w:tc>
        <w:tc>
          <w:tcPr>
            <w:tcW w:w="1039" w:type="dxa"/>
            <w:shd w:val="clear" w:color="auto" w:fill="auto"/>
            <w:noWrap/>
          </w:tcPr>
          <w:p w14:paraId="2546BE3D" w14:textId="77777777" w:rsidR="00E5158D" w:rsidRPr="00582304" w:rsidRDefault="00E5158D" w:rsidP="008B57D8">
            <w:pPr>
              <w:spacing w:line="240" w:lineRule="auto"/>
              <w:rPr>
                <w:iCs/>
                <w:szCs w:val="24"/>
              </w:rPr>
            </w:pPr>
            <w:r w:rsidRPr="00582304">
              <w:rPr>
                <w:rFonts w:hint="eastAsia"/>
                <w:color w:val="000000"/>
              </w:rPr>
              <w:t>5.66</w:t>
            </w:r>
          </w:p>
        </w:tc>
        <w:tc>
          <w:tcPr>
            <w:tcW w:w="1318" w:type="dxa"/>
            <w:shd w:val="clear" w:color="auto" w:fill="auto"/>
          </w:tcPr>
          <w:p w14:paraId="25FCE129" w14:textId="77777777" w:rsidR="00E5158D" w:rsidRPr="00582304" w:rsidRDefault="00E5158D" w:rsidP="008B57D8">
            <w:pPr>
              <w:spacing w:line="240" w:lineRule="auto"/>
              <w:rPr>
                <w:color w:val="000000"/>
                <w:szCs w:val="24"/>
              </w:rPr>
            </w:pPr>
            <w:r w:rsidRPr="00582304">
              <w:rPr>
                <w:rFonts w:hint="eastAsia"/>
                <w:color w:val="000000"/>
              </w:rPr>
              <w:t>0.9</w:t>
            </w:r>
          </w:p>
        </w:tc>
      </w:tr>
      <w:tr w:rsidR="00E5158D" w:rsidRPr="00582304" w14:paraId="10F582D8" w14:textId="77777777" w:rsidTr="00B740DC">
        <w:trPr>
          <w:trHeight w:val="324"/>
        </w:trPr>
        <w:tc>
          <w:tcPr>
            <w:tcW w:w="568" w:type="dxa"/>
            <w:vMerge/>
            <w:shd w:val="clear" w:color="auto" w:fill="auto"/>
          </w:tcPr>
          <w:p w14:paraId="238A59B8" w14:textId="77777777" w:rsidR="00E5158D" w:rsidRPr="00582304" w:rsidRDefault="00E5158D" w:rsidP="008B57D8">
            <w:pPr>
              <w:spacing w:line="240" w:lineRule="auto"/>
              <w:rPr>
                <w:iCs/>
                <w:szCs w:val="24"/>
              </w:rPr>
            </w:pPr>
          </w:p>
        </w:tc>
        <w:tc>
          <w:tcPr>
            <w:tcW w:w="1278" w:type="dxa"/>
            <w:shd w:val="clear" w:color="auto" w:fill="auto"/>
          </w:tcPr>
          <w:p w14:paraId="0DA0A151" w14:textId="77777777" w:rsidR="00E5158D" w:rsidRPr="00582304" w:rsidRDefault="00E5158D" w:rsidP="008B57D8">
            <w:pPr>
              <w:spacing w:line="240" w:lineRule="auto"/>
              <w:rPr>
                <w:color w:val="000000"/>
                <w:szCs w:val="24"/>
              </w:rPr>
            </w:pPr>
            <w:r>
              <w:rPr>
                <w:rFonts w:hint="eastAsia"/>
                <w:color w:val="000000"/>
                <w:szCs w:val="24"/>
              </w:rPr>
              <w:t>New</w:t>
            </w:r>
          </w:p>
        </w:tc>
        <w:tc>
          <w:tcPr>
            <w:tcW w:w="1000" w:type="dxa"/>
            <w:vMerge/>
            <w:shd w:val="clear" w:color="auto" w:fill="auto"/>
          </w:tcPr>
          <w:p w14:paraId="6659601D" w14:textId="77777777" w:rsidR="00E5158D" w:rsidRPr="00582304" w:rsidRDefault="00E5158D" w:rsidP="008B57D8">
            <w:pPr>
              <w:spacing w:line="240" w:lineRule="auto"/>
              <w:rPr>
                <w:iCs/>
                <w:szCs w:val="24"/>
              </w:rPr>
            </w:pPr>
          </w:p>
        </w:tc>
        <w:tc>
          <w:tcPr>
            <w:tcW w:w="1124" w:type="dxa"/>
            <w:shd w:val="clear" w:color="auto" w:fill="auto"/>
            <w:noWrap/>
          </w:tcPr>
          <w:p w14:paraId="0DC92183" w14:textId="77777777" w:rsidR="00E5158D" w:rsidRPr="00582304" w:rsidRDefault="00E5158D" w:rsidP="008B57D8">
            <w:pPr>
              <w:spacing w:line="240" w:lineRule="auto"/>
              <w:rPr>
                <w:color w:val="000000"/>
              </w:rPr>
            </w:pPr>
            <w:r w:rsidRPr="00582304">
              <w:rPr>
                <w:rFonts w:hint="eastAsia"/>
                <w:color w:val="000000"/>
              </w:rPr>
              <w:t>329.86</w:t>
            </w:r>
          </w:p>
        </w:tc>
        <w:tc>
          <w:tcPr>
            <w:tcW w:w="954" w:type="dxa"/>
            <w:shd w:val="clear" w:color="auto" w:fill="auto"/>
            <w:noWrap/>
          </w:tcPr>
          <w:p w14:paraId="7817646B" w14:textId="77777777" w:rsidR="00E5158D" w:rsidRPr="00582304" w:rsidRDefault="00E5158D" w:rsidP="008B57D8">
            <w:pPr>
              <w:spacing w:line="240" w:lineRule="auto"/>
              <w:rPr>
                <w:color w:val="000000"/>
              </w:rPr>
            </w:pPr>
            <w:r w:rsidRPr="00582304">
              <w:rPr>
                <w:rFonts w:hint="eastAsia"/>
                <w:color w:val="000000"/>
              </w:rPr>
              <w:t>29.86</w:t>
            </w:r>
          </w:p>
        </w:tc>
        <w:tc>
          <w:tcPr>
            <w:tcW w:w="1039" w:type="dxa"/>
            <w:shd w:val="clear" w:color="auto" w:fill="auto"/>
            <w:noWrap/>
          </w:tcPr>
          <w:p w14:paraId="3474682A" w14:textId="77777777" w:rsidR="00E5158D" w:rsidRPr="00582304" w:rsidRDefault="00E5158D" w:rsidP="008B57D8">
            <w:pPr>
              <w:spacing w:line="240" w:lineRule="auto"/>
              <w:rPr>
                <w:color w:val="000000"/>
              </w:rPr>
            </w:pPr>
            <w:r w:rsidRPr="00582304">
              <w:rPr>
                <w:rFonts w:hint="eastAsia"/>
                <w:color w:val="000000"/>
              </w:rPr>
              <w:t>17.54</w:t>
            </w:r>
          </w:p>
        </w:tc>
        <w:tc>
          <w:tcPr>
            <w:tcW w:w="1039" w:type="dxa"/>
            <w:shd w:val="clear" w:color="auto" w:fill="auto"/>
            <w:noWrap/>
          </w:tcPr>
          <w:p w14:paraId="70CCE082" w14:textId="77777777" w:rsidR="00E5158D" w:rsidRPr="00582304" w:rsidRDefault="00E5158D" w:rsidP="008B57D8">
            <w:pPr>
              <w:spacing w:line="240" w:lineRule="auto"/>
              <w:rPr>
                <w:color w:val="000000"/>
              </w:rPr>
            </w:pPr>
            <w:r w:rsidRPr="00582304">
              <w:rPr>
                <w:rFonts w:hint="eastAsia"/>
                <w:color w:val="000000"/>
              </w:rPr>
              <w:t>19.58</w:t>
            </w:r>
          </w:p>
        </w:tc>
        <w:tc>
          <w:tcPr>
            <w:tcW w:w="1039" w:type="dxa"/>
            <w:shd w:val="clear" w:color="auto" w:fill="auto"/>
            <w:noWrap/>
          </w:tcPr>
          <w:p w14:paraId="7ECDBF7A" w14:textId="77777777" w:rsidR="00E5158D" w:rsidRPr="00582304" w:rsidRDefault="00E5158D" w:rsidP="008B57D8">
            <w:pPr>
              <w:spacing w:line="240" w:lineRule="auto"/>
              <w:rPr>
                <w:color w:val="000000"/>
              </w:rPr>
            </w:pPr>
            <w:r w:rsidRPr="00582304">
              <w:rPr>
                <w:rFonts w:hint="eastAsia"/>
                <w:color w:val="000000"/>
              </w:rPr>
              <w:t>34.62</w:t>
            </w:r>
          </w:p>
        </w:tc>
        <w:tc>
          <w:tcPr>
            <w:tcW w:w="1318" w:type="dxa"/>
            <w:shd w:val="clear" w:color="auto" w:fill="auto"/>
          </w:tcPr>
          <w:p w14:paraId="3637AD06" w14:textId="77777777" w:rsidR="00E5158D" w:rsidRPr="00582304" w:rsidRDefault="00E5158D" w:rsidP="008B57D8">
            <w:pPr>
              <w:spacing w:line="240" w:lineRule="auto"/>
              <w:rPr>
                <w:color w:val="000000"/>
              </w:rPr>
            </w:pPr>
            <w:r w:rsidRPr="00582304">
              <w:rPr>
                <w:rFonts w:hint="eastAsia"/>
                <w:color w:val="000000"/>
              </w:rPr>
              <w:t>0.96</w:t>
            </w:r>
          </w:p>
        </w:tc>
      </w:tr>
    </w:tbl>
    <w:p w14:paraId="35A94CC5" w14:textId="77777777" w:rsidR="00E5158D" w:rsidRPr="00582304" w:rsidRDefault="00E5158D" w:rsidP="00E5158D">
      <w:pPr>
        <w:widowControl/>
        <w:rPr>
          <w:szCs w:val="24"/>
        </w:rPr>
      </w:pPr>
    </w:p>
    <w:p w14:paraId="3AF2F32A" w14:textId="77777777" w:rsidR="00E5158D" w:rsidRPr="00582304" w:rsidRDefault="00E5158D" w:rsidP="00E5158D">
      <w:pPr>
        <w:widowControl/>
        <w:jc w:val="both"/>
        <w:rPr>
          <w:szCs w:val="24"/>
        </w:rPr>
      </w:pPr>
      <w:r>
        <w:rPr>
          <w:noProof/>
        </w:rPr>
        <w:drawing>
          <wp:inline distT="0" distB="0" distL="0" distR="0" wp14:anchorId="18681B48" wp14:editId="6CEB6A87">
            <wp:extent cx="5274310" cy="2712720"/>
            <wp:effectExtent l="0" t="0" r="2540" b="0"/>
            <wp:docPr id="140398559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85596"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274310" cy="2712720"/>
                    </a:xfrm>
                    <a:prstGeom prst="rect">
                      <a:avLst/>
                    </a:prstGeom>
                  </pic:spPr>
                </pic:pic>
              </a:graphicData>
            </a:graphic>
          </wp:inline>
        </w:drawing>
      </w:r>
    </w:p>
    <w:p w14:paraId="156764AF" w14:textId="3FBDBDDF" w:rsidR="00E5158D" w:rsidRPr="00582304" w:rsidRDefault="00E5158D" w:rsidP="00E5158D">
      <w:pPr>
        <w:pStyle w:val="af1"/>
        <w:spacing w:line="240" w:lineRule="auto"/>
        <w:jc w:val="both"/>
        <w:rPr>
          <w:szCs w:val="24"/>
        </w:rPr>
      </w:pPr>
      <w:bookmarkStart w:id="299" w:name="_Toc163389705"/>
      <w:r>
        <w:t xml:space="preserve">Figure </w:t>
      </w:r>
      <w:fldSimple w:instr=" STYLEREF 1 \s ">
        <w:r w:rsidR="009D47CB">
          <w:rPr>
            <w:noProof/>
          </w:rPr>
          <w:t>4</w:t>
        </w:r>
      </w:fldSimple>
      <w:r>
        <w:t>.</w:t>
      </w:r>
      <w:fldSimple w:instr=" SEQ Figure \* ARABIC \s 1 ">
        <w:r w:rsidR="009D47CB">
          <w:rPr>
            <w:noProof/>
          </w:rPr>
          <w:t>5</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 xml:space="preserve"> </w:t>
      </w:r>
      <w:r w:rsidRPr="00582304">
        <w:rPr>
          <w:rFonts w:hint="eastAsia"/>
          <w:szCs w:val="24"/>
        </w:rPr>
        <w:t>群落一為同質模型，群落二為</w:t>
      </w:r>
      <w:r w:rsidRPr="00582304">
        <w:rPr>
          <w:rFonts w:hint="eastAsia"/>
          <w:szCs w:val="24"/>
        </w:rPr>
        <w:t>B</w:t>
      </w:r>
      <w:r w:rsidRPr="00582304">
        <w:rPr>
          <w:szCs w:val="24"/>
        </w:rPr>
        <w:t>roken-stick</w:t>
      </w:r>
      <w:r w:rsidRPr="00582304">
        <w:rPr>
          <w:rFonts w:hint="eastAsia"/>
          <w:szCs w:val="24"/>
        </w:rPr>
        <w:t>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299"/>
    </w:p>
    <w:p w14:paraId="3A8E398F" w14:textId="77777777" w:rsidR="00E5158D" w:rsidRPr="00582304" w:rsidRDefault="00E5158D" w:rsidP="00E5158D">
      <w:pPr>
        <w:widowControl/>
        <w:jc w:val="both"/>
        <w:rPr>
          <w:szCs w:val="24"/>
        </w:rPr>
      </w:pPr>
    </w:p>
    <w:p w14:paraId="7D42EE53" w14:textId="77777777" w:rsidR="00E5158D" w:rsidRPr="00582304" w:rsidRDefault="00E5158D" w:rsidP="00E5158D">
      <w:pPr>
        <w:widowControl/>
        <w:rPr>
          <w:szCs w:val="24"/>
        </w:rPr>
      </w:pPr>
    </w:p>
    <w:p w14:paraId="0BBDDC05" w14:textId="77777777" w:rsidR="00E5158D" w:rsidRPr="00582304" w:rsidRDefault="00E5158D" w:rsidP="00E5158D">
      <w:pPr>
        <w:widowControl/>
        <w:rPr>
          <w:szCs w:val="24"/>
        </w:rPr>
      </w:pPr>
    </w:p>
    <w:p w14:paraId="0DAE54A8" w14:textId="77777777" w:rsidR="00E5158D" w:rsidRPr="00030F6E" w:rsidRDefault="00E5158D" w:rsidP="00E5158D">
      <w:pPr>
        <w:widowControl/>
        <w:rPr>
          <w:szCs w:val="24"/>
        </w:rPr>
      </w:pPr>
      <w:r>
        <w:rPr>
          <w:noProof/>
        </w:rPr>
        <w:drawing>
          <wp:inline distT="0" distB="0" distL="0" distR="0" wp14:anchorId="1E62A0ED" wp14:editId="48C45C85">
            <wp:extent cx="5274310" cy="2712720"/>
            <wp:effectExtent l="0" t="0" r="2540" b="0"/>
            <wp:docPr id="121684011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84011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274310" cy="2712720"/>
                    </a:xfrm>
                    <a:prstGeom prst="rect">
                      <a:avLst/>
                    </a:prstGeom>
                  </pic:spPr>
                </pic:pic>
              </a:graphicData>
            </a:graphic>
          </wp:inline>
        </w:drawing>
      </w:r>
      <w:r w:rsidRPr="00582304">
        <w:rPr>
          <w:rFonts w:hint="eastAsia"/>
          <w:szCs w:val="24"/>
        </w:rPr>
        <w:t xml:space="preserve"> </w:t>
      </w:r>
    </w:p>
    <w:p w14:paraId="73F26448" w14:textId="1E420F2B" w:rsidR="00E5158D" w:rsidRDefault="00E5158D" w:rsidP="00E5158D">
      <w:pPr>
        <w:pStyle w:val="af1"/>
        <w:spacing w:line="240" w:lineRule="auto"/>
        <w:jc w:val="both"/>
        <w:rPr>
          <w:szCs w:val="24"/>
        </w:rPr>
      </w:pPr>
      <w:bookmarkStart w:id="300" w:name="_Toc163389706"/>
      <w:r>
        <w:t xml:space="preserve">Figure </w:t>
      </w:r>
      <w:fldSimple w:instr=" STYLEREF 1 \s ">
        <w:r w:rsidR="009D47CB">
          <w:rPr>
            <w:noProof/>
          </w:rPr>
          <w:t>4</w:t>
        </w:r>
      </w:fldSimple>
      <w:r>
        <w:t>.</w:t>
      </w:r>
      <w:fldSimple w:instr=" SEQ Figure \* ARABIC \s 1 ">
        <w:r w:rsidR="009D47CB">
          <w:rPr>
            <w:noProof/>
          </w:rPr>
          <w:t>6</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兩群落皆為均勻模型之情況下的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r>
        <w:rPr>
          <w:rFonts w:hint="eastAsia"/>
          <w:szCs w:val="24"/>
        </w:rPr>
        <w:t>。</w:t>
      </w:r>
      <w:bookmarkEnd w:id="300"/>
    </w:p>
    <w:p w14:paraId="3ED0B55D" w14:textId="77777777" w:rsidR="00331994" w:rsidRDefault="00E5158D" w:rsidP="00E5158D">
      <w:pPr>
        <w:pStyle w:val="af1"/>
        <w:spacing w:line="240" w:lineRule="auto"/>
      </w:pPr>
      <w:r>
        <w:rPr>
          <w:noProof/>
        </w:rPr>
        <w:drawing>
          <wp:inline distT="0" distB="0" distL="0" distR="0" wp14:anchorId="301E2B8A" wp14:editId="10792314">
            <wp:extent cx="5274310" cy="2712720"/>
            <wp:effectExtent l="0" t="0" r="2540" b="0"/>
            <wp:docPr id="1070516288"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16288"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274310" cy="2712720"/>
                    </a:xfrm>
                    <a:prstGeom prst="rect">
                      <a:avLst/>
                    </a:prstGeom>
                  </pic:spPr>
                </pic:pic>
              </a:graphicData>
            </a:graphic>
          </wp:inline>
        </w:drawing>
      </w:r>
    </w:p>
    <w:p w14:paraId="34FE014A" w14:textId="0EAEC34E" w:rsidR="00E5158D" w:rsidRDefault="00E5158D" w:rsidP="00E5158D">
      <w:pPr>
        <w:pStyle w:val="af1"/>
        <w:spacing w:line="240" w:lineRule="auto"/>
        <w:rPr>
          <w:rFonts w:cs="Times New Roman"/>
          <w:szCs w:val="24"/>
        </w:rPr>
      </w:pPr>
      <w:bookmarkStart w:id="301" w:name="_Toc163389707"/>
      <w:r>
        <w:t xml:space="preserve">Figure </w:t>
      </w:r>
      <w:fldSimple w:instr=" STYLEREF 1 \s ">
        <w:r w:rsidR="009D47CB">
          <w:rPr>
            <w:noProof/>
          </w:rPr>
          <w:t>4</w:t>
        </w:r>
      </w:fldSimple>
      <w:r>
        <w:t>.</w:t>
      </w:r>
      <w:fldSimple w:instr=" SEQ Figure \* ARABIC \s 1 ">
        <w:r w:rsidR="009D47CB">
          <w:rPr>
            <w:noProof/>
          </w:rPr>
          <w:t>7</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群落一為均勻模型，群落二為</w:t>
      </w:r>
      <w:r w:rsidRPr="00582304">
        <w:rPr>
          <w:rFonts w:hint="eastAsia"/>
          <w:szCs w:val="24"/>
        </w:rPr>
        <w:t>B</w:t>
      </w:r>
      <w:r w:rsidRPr="00582304">
        <w:rPr>
          <w:szCs w:val="24"/>
        </w:rPr>
        <w:t>roken-stick</w:t>
      </w:r>
      <w:r w:rsidRPr="00582304">
        <w:rPr>
          <w:rFonts w:hint="eastAsia"/>
          <w:szCs w:val="24"/>
        </w:rPr>
        <w:t>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301"/>
    </w:p>
    <w:p w14:paraId="0F84335A" w14:textId="77777777" w:rsidR="00E5158D" w:rsidRPr="00B740DC" w:rsidRDefault="00E5158D" w:rsidP="00E5158D"/>
    <w:p w14:paraId="5DB2B166" w14:textId="77777777" w:rsidR="00E5158D" w:rsidRPr="00582304" w:rsidRDefault="00E5158D" w:rsidP="00E5158D">
      <w:pPr>
        <w:widowControl/>
        <w:jc w:val="both"/>
        <w:rPr>
          <w:szCs w:val="24"/>
        </w:rPr>
      </w:pPr>
      <w:r>
        <w:rPr>
          <w:noProof/>
        </w:rPr>
        <w:lastRenderedPageBreak/>
        <w:drawing>
          <wp:inline distT="0" distB="0" distL="0" distR="0" wp14:anchorId="124376DB" wp14:editId="41337910">
            <wp:extent cx="5274310" cy="2712720"/>
            <wp:effectExtent l="0" t="0" r="2540" b="0"/>
            <wp:docPr id="3667165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1657"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274310" cy="2712720"/>
                    </a:xfrm>
                    <a:prstGeom prst="rect">
                      <a:avLst/>
                    </a:prstGeom>
                  </pic:spPr>
                </pic:pic>
              </a:graphicData>
            </a:graphic>
          </wp:inline>
        </w:drawing>
      </w:r>
    </w:p>
    <w:p w14:paraId="2B4C8E9E" w14:textId="167CCA55" w:rsidR="00E5158D" w:rsidRPr="00582304" w:rsidRDefault="00E5158D" w:rsidP="00E5158D">
      <w:pPr>
        <w:pStyle w:val="af1"/>
        <w:spacing w:line="240" w:lineRule="auto"/>
        <w:rPr>
          <w:szCs w:val="24"/>
        </w:rPr>
      </w:pPr>
      <w:bookmarkStart w:id="302" w:name="_Toc163389708"/>
      <w:r>
        <w:t xml:space="preserve">Figure </w:t>
      </w:r>
      <w:fldSimple w:instr=" STYLEREF 1 \s ">
        <w:r w:rsidR="009D47CB">
          <w:rPr>
            <w:noProof/>
          </w:rPr>
          <w:t>4</w:t>
        </w:r>
      </w:fldSimple>
      <w:r>
        <w:t>.</w:t>
      </w:r>
      <w:fldSimple w:instr=" SEQ Figure \* ARABIC \s 1 ">
        <w:r w:rsidR="009D47CB">
          <w:rPr>
            <w:noProof/>
          </w:rPr>
          <w:t>8</w:t>
        </w:r>
      </w:fldSimple>
      <w:r w:rsidRPr="008E12A9">
        <w:rPr>
          <w:rFonts w:hint="eastAsia"/>
        </w:rPr>
        <w:t>取後</w:t>
      </w:r>
      <w:r>
        <w:rPr>
          <w:rFonts w:hint="eastAsia"/>
        </w:rPr>
        <w:t>不</w:t>
      </w:r>
      <w:r w:rsidRPr="008E12A9">
        <w:rPr>
          <w:rFonts w:hint="eastAsia"/>
        </w:rPr>
        <w:t>放回的抽樣方式在第</w:t>
      </w:r>
      <w:r>
        <w:rPr>
          <w:rFonts w:hint="eastAsia"/>
        </w:rPr>
        <w:t>一</w:t>
      </w:r>
      <w:r w:rsidRPr="008E12A9">
        <w:rPr>
          <w:rFonts w:hint="eastAsia"/>
        </w:rPr>
        <w:t>種物種與區塊假設下，</w:t>
      </w:r>
      <w:r w:rsidRPr="00582304">
        <w:rPr>
          <w:rFonts w:hint="eastAsia"/>
          <w:szCs w:val="24"/>
        </w:rPr>
        <w:t>群落一為</w:t>
      </w:r>
      <w:r w:rsidRPr="00582304">
        <w:rPr>
          <w:rFonts w:hint="eastAsia"/>
          <w:szCs w:val="24"/>
        </w:rPr>
        <w:t>B</w:t>
      </w:r>
      <w:r w:rsidRPr="00582304">
        <w:rPr>
          <w:szCs w:val="24"/>
        </w:rPr>
        <w:t>roken-stick</w:t>
      </w:r>
      <w:r w:rsidRPr="00582304">
        <w:rPr>
          <w:rFonts w:hint="eastAsia"/>
          <w:szCs w:val="24"/>
        </w:rPr>
        <w:t>模型，群落二為對數常數模型之情況下的</w:t>
      </w: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r w:rsidRPr="00582304">
        <w:rPr>
          <w:rFonts w:hint="eastAsia"/>
          <w:szCs w:val="24"/>
        </w:rPr>
        <w:t xml:space="preserve"> (</w:t>
      </w:r>
      <w:r w:rsidRPr="00582304">
        <w:rPr>
          <w:rFonts w:hint="eastAsia"/>
          <w:szCs w:val="24"/>
        </w:rPr>
        <w:t>左圖</w:t>
      </w:r>
      <w:r w:rsidRPr="00582304">
        <w:rPr>
          <w:rFonts w:hint="eastAsia"/>
          <w:szCs w:val="24"/>
        </w:rPr>
        <w:t xml:space="preserve">) </w:t>
      </w:r>
      <w:r w:rsidRPr="00582304">
        <w:rPr>
          <w:rFonts w:hint="eastAsia"/>
          <w:szCs w:val="24"/>
        </w:rPr>
        <w:t>與</w:t>
      </w:r>
      <w:r w:rsidRPr="00582304">
        <w:rPr>
          <w:rFonts w:hint="eastAsia"/>
          <w:szCs w:val="24"/>
        </w:rPr>
        <w:t>RMSE (</w:t>
      </w:r>
      <w:r w:rsidRPr="00582304">
        <w:rPr>
          <w:rFonts w:hint="eastAsia"/>
          <w:szCs w:val="24"/>
        </w:rPr>
        <w:t>右圖</w:t>
      </w:r>
      <w:r w:rsidRPr="00582304">
        <w:rPr>
          <w:rFonts w:hint="eastAsia"/>
          <w:szCs w:val="24"/>
        </w:rPr>
        <w:t>)</w:t>
      </w:r>
      <w:r>
        <w:rPr>
          <w:rFonts w:hint="eastAsia"/>
          <w:szCs w:val="24"/>
        </w:rPr>
        <w:t xml:space="preserve"> </w:t>
      </w:r>
      <w:r w:rsidRPr="00582304">
        <w:rPr>
          <w:rFonts w:hint="eastAsia"/>
          <w:szCs w:val="24"/>
        </w:rPr>
        <w:t>估計結果。</w:t>
      </w:r>
      <w:bookmarkEnd w:id="302"/>
    </w:p>
    <w:p w14:paraId="330800D7" w14:textId="77777777" w:rsidR="00E5158D" w:rsidRPr="00582304" w:rsidRDefault="00E5158D" w:rsidP="00E5158D"/>
    <w:p w14:paraId="736CAB5F" w14:textId="77777777" w:rsidR="005B317F" w:rsidRPr="008A6038" w:rsidRDefault="005B317F" w:rsidP="005B317F"/>
    <w:p w14:paraId="2AF74B9B" w14:textId="77777777" w:rsidR="005B317F" w:rsidRPr="008A6038" w:rsidRDefault="005B317F" w:rsidP="005B317F">
      <w:pPr>
        <w:widowControl/>
      </w:pPr>
      <w:r w:rsidRPr="008A6038">
        <w:br w:type="page"/>
      </w:r>
    </w:p>
    <w:p w14:paraId="6C1C48F4" w14:textId="77777777" w:rsidR="005B317F" w:rsidRPr="008A6038" w:rsidRDefault="005B317F" w:rsidP="000D12AD">
      <w:pPr>
        <w:pStyle w:val="2"/>
      </w:pPr>
      <w:bookmarkStart w:id="303" w:name="_Toc163389352"/>
      <w:r w:rsidRPr="008A6038">
        <w:rPr>
          <w:rFonts w:hint="eastAsia"/>
        </w:rPr>
        <w:lastRenderedPageBreak/>
        <w:t>真實資料模擬</w:t>
      </w:r>
      <w:bookmarkEnd w:id="303"/>
    </w:p>
    <w:p w14:paraId="1427BC11" w14:textId="77777777" w:rsidR="005B317F" w:rsidRPr="008A6038" w:rsidRDefault="005B317F" w:rsidP="005B317F">
      <w:pPr>
        <w:ind w:firstLine="360"/>
        <w:rPr>
          <w:szCs w:val="24"/>
        </w:rPr>
      </w:pPr>
      <w:r w:rsidRPr="008A6038">
        <w:rPr>
          <w:rFonts w:hint="eastAsia"/>
          <w:szCs w:val="24"/>
        </w:rPr>
        <w:t>除了使用模擬母體進行重複抽樣的模擬之外，亦使用兩筆真實數據做為母體進行</w:t>
      </w:r>
      <m:oMath>
        <m:r>
          <w:rPr>
            <w:rFonts w:ascii="Cambria Math" w:hAnsi="Cambria Math" w:hint="eastAsia"/>
            <w:szCs w:val="24"/>
          </w:rPr>
          <m:t xml:space="preserve">R= </m:t>
        </m:r>
      </m:oMath>
      <w:r w:rsidRPr="008A6038">
        <w:rPr>
          <w:rFonts w:hint="eastAsia"/>
          <w:szCs w:val="24"/>
        </w:rPr>
        <w:t>1</w:t>
      </w:r>
      <w:r w:rsidRPr="008A6038">
        <w:rPr>
          <w:szCs w:val="24"/>
        </w:rPr>
        <w:t>000</w:t>
      </w:r>
      <w:r w:rsidRPr="008A6038">
        <w:rPr>
          <w:rFonts w:hint="eastAsia"/>
          <w:szCs w:val="24"/>
        </w:rPr>
        <w:t>次的重複抽樣，以評斷估計式的結果優劣。</w:t>
      </w:r>
    </w:p>
    <w:p w14:paraId="5366A2BB" w14:textId="77777777" w:rsidR="005B317F" w:rsidRPr="008A6038" w:rsidRDefault="005B317F" w:rsidP="005B317F">
      <w:pPr>
        <w:rPr>
          <w:b/>
          <w:bCs/>
        </w:rPr>
      </w:pPr>
    </w:p>
    <w:p w14:paraId="237DAF82" w14:textId="73178682" w:rsidR="005B317F" w:rsidRPr="008A6038" w:rsidRDefault="001025CB" w:rsidP="000D12AD">
      <w:pPr>
        <w:pStyle w:val="3"/>
      </w:pPr>
      <w:r>
        <w:t>澳洲三種極端氣候鳥類資料</w:t>
      </w:r>
    </w:p>
    <w:p w14:paraId="27C2E452" w14:textId="77777777" w:rsidR="005B317F" w:rsidRPr="008A6038" w:rsidRDefault="005B317F" w:rsidP="000D12AD">
      <w:pPr>
        <w:pStyle w:val="4"/>
      </w:pPr>
      <w:r w:rsidRPr="008A6038">
        <w:rPr>
          <w:rFonts w:hint="eastAsia"/>
        </w:rPr>
        <w:t>資料描述</w:t>
      </w:r>
    </w:p>
    <w:p w14:paraId="7ABDEC50" w14:textId="77777777" w:rsidR="005B317F" w:rsidRPr="008A6038" w:rsidRDefault="005B317F" w:rsidP="005B317F">
      <w:pPr>
        <w:ind w:firstLine="360"/>
        <w:rPr>
          <w:szCs w:val="24"/>
        </w:rPr>
      </w:pPr>
      <w:r w:rsidRPr="008A6038">
        <w:rPr>
          <w:rFonts w:hint="eastAsia"/>
          <w:szCs w:val="24"/>
        </w:rPr>
        <w:t>針對澳洲東南部半乾旱地區的尤加利樹林地，量化三個氣候時期</w:t>
      </w:r>
      <w:r w:rsidRPr="008A6038">
        <w:rPr>
          <w:rFonts w:hint="eastAsia"/>
          <w:szCs w:val="24"/>
        </w:rPr>
        <w:t>1</w:t>
      </w:r>
      <w:r w:rsidRPr="008A6038">
        <w:rPr>
          <w:szCs w:val="24"/>
        </w:rPr>
        <w:t>78</w:t>
      </w:r>
      <w:r w:rsidRPr="008A6038">
        <w:rPr>
          <w:rFonts w:hint="eastAsia"/>
          <w:szCs w:val="24"/>
        </w:rPr>
        <w:t xml:space="preserve"> </w:t>
      </w:r>
      <w:r w:rsidRPr="008A6038">
        <w:rPr>
          <w:rFonts w:hint="eastAsia"/>
          <w:szCs w:val="24"/>
        </w:rPr>
        <w:t>個地點的極端氣候對鳥類物種出現</w:t>
      </w:r>
      <w:r w:rsidRPr="008A6038">
        <w:rPr>
          <w:rFonts w:hint="eastAsia"/>
          <w:szCs w:val="24"/>
        </w:rPr>
        <w:t xml:space="preserve"> (</w:t>
      </w:r>
      <w:r w:rsidRPr="008A6038">
        <w:rPr>
          <w:szCs w:val="24"/>
        </w:rPr>
        <w:t>species</w:t>
      </w:r>
      <w:r w:rsidRPr="008A6038">
        <w:rPr>
          <w:rFonts w:hint="eastAsia"/>
          <w:szCs w:val="24"/>
        </w:rPr>
        <w:t xml:space="preserve"> </w:t>
      </w:r>
      <w:r w:rsidRPr="008A6038">
        <w:rPr>
          <w:szCs w:val="24"/>
        </w:rPr>
        <w:t>occurrence</w:t>
      </w:r>
      <w:r w:rsidRPr="008A6038">
        <w:rPr>
          <w:rFonts w:hint="eastAsia"/>
          <w:szCs w:val="24"/>
        </w:rPr>
        <w:t>)</w:t>
      </w:r>
      <w:r w:rsidRPr="008A6038">
        <w:rPr>
          <w:rFonts w:hint="eastAsia"/>
          <w:szCs w:val="24"/>
        </w:rPr>
        <w:t>、物種豐富度</w:t>
      </w:r>
      <w:r w:rsidRPr="008A6038">
        <w:rPr>
          <w:rFonts w:hint="eastAsia"/>
          <w:szCs w:val="24"/>
        </w:rPr>
        <w:t>(</w:t>
      </w:r>
      <w:r w:rsidRPr="008A6038">
        <w:rPr>
          <w:szCs w:val="24"/>
        </w:rPr>
        <w:t>species richness</w:t>
      </w:r>
      <w:r w:rsidRPr="008A6038">
        <w:rPr>
          <w:rFonts w:hint="eastAsia"/>
          <w:szCs w:val="24"/>
        </w:rPr>
        <w:t>)</w:t>
      </w:r>
      <w:r w:rsidRPr="008A6038">
        <w:rPr>
          <w:szCs w:val="24"/>
        </w:rPr>
        <w:t xml:space="preserve"> </w:t>
      </w:r>
      <w:r w:rsidRPr="008A6038">
        <w:rPr>
          <w:rFonts w:hint="eastAsia"/>
          <w:szCs w:val="24"/>
        </w:rPr>
        <w:t>和出現率</w:t>
      </w:r>
      <w:r w:rsidRPr="008A6038">
        <w:rPr>
          <w:rFonts w:hint="eastAsia"/>
          <w:szCs w:val="24"/>
        </w:rPr>
        <w:t xml:space="preserve"> (</w:t>
      </w:r>
      <w:r w:rsidRPr="008A6038">
        <w:rPr>
          <w:szCs w:val="24"/>
        </w:rPr>
        <w:t>incidence</w:t>
      </w:r>
      <w:r w:rsidRPr="008A6038">
        <w:rPr>
          <w:rFonts w:hint="eastAsia"/>
          <w:szCs w:val="24"/>
        </w:rPr>
        <w:t>)</w:t>
      </w:r>
      <w:r w:rsidRPr="008A6038">
        <w:rPr>
          <w:szCs w:val="24"/>
        </w:rPr>
        <w:t xml:space="preserve"> </w:t>
      </w:r>
      <w:r w:rsidRPr="008A6038">
        <w:rPr>
          <w:rFonts w:hint="eastAsia"/>
          <w:szCs w:val="24"/>
        </w:rPr>
        <w:t>的影響——聖嬰現象相關的乾旱</w:t>
      </w:r>
      <w:r w:rsidRPr="008A6038">
        <w:rPr>
          <w:rFonts w:hint="eastAsia"/>
          <w:szCs w:val="24"/>
        </w:rPr>
        <w:t xml:space="preserve"> </w:t>
      </w:r>
      <w:r w:rsidRPr="008A6038">
        <w:rPr>
          <w:szCs w:val="24"/>
        </w:rPr>
        <w:t>(Big Dry)</w:t>
      </w:r>
      <w:r w:rsidRPr="008A6038">
        <w:rPr>
          <w:rFonts w:hint="eastAsia"/>
          <w:szCs w:val="24"/>
        </w:rPr>
        <w:t>、反聖嬰現象破壞性降雨</w:t>
      </w:r>
      <w:r w:rsidRPr="008A6038">
        <w:rPr>
          <w:rFonts w:hint="eastAsia"/>
          <w:szCs w:val="24"/>
        </w:rPr>
        <w:t xml:space="preserve"> </w:t>
      </w:r>
      <w:r w:rsidRPr="008A6038">
        <w:rPr>
          <w:szCs w:val="24"/>
        </w:rPr>
        <w:t>(Big Wet)</w:t>
      </w:r>
      <w:r w:rsidRPr="008A6038">
        <w:rPr>
          <w:rFonts w:hint="eastAsia"/>
          <w:szCs w:val="24"/>
        </w:rPr>
        <w:t>，以及反聖嬰現象事件三年後</w:t>
      </w:r>
      <w:r w:rsidRPr="008A6038">
        <w:rPr>
          <w:rFonts w:hint="eastAsia"/>
          <w:szCs w:val="24"/>
        </w:rPr>
        <w:t xml:space="preserve"> </w:t>
      </w:r>
      <w:r w:rsidRPr="008A6038">
        <w:rPr>
          <w:szCs w:val="24"/>
        </w:rPr>
        <w:t>(Post-Big Wet)</w:t>
      </w:r>
      <w:r w:rsidRPr="008A6038">
        <w:rPr>
          <w:rFonts w:hint="eastAsia"/>
          <w:szCs w:val="24"/>
        </w:rPr>
        <w:t>。並使用</w:t>
      </w:r>
      <w:r w:rsidRPr="008A6038">
        <w:rPr>
          <w:szCs w:val="24"/>
        </w:rPr>
        <w:t>Big Dry</w:t>
      </w:r>
      <w:r w:rsidRPr="008A6038">
        <w:rPr>
          <w:rFonts w:hint="eastAsia"/>
          <w:szCs w:val="24"/>
        </w:rPr>
        <w:t xml:space="preserve"> </w:t>
      </w:r>
      <w:r w:rsidRPr="008A6038">
        <w:rPr>
          <w:rFonts w:hint="eastAsia"/>
          <w:szCs w:val="24"/>
        </w:rPr>
        <w:t>作為群落一使用</w:t>
      </w:r>
      <w:r w:rsidRPr="008A6038">
        <w:rPr>
          <w:rFonts w:hint="eastAsia"/>
          <w:szCs w:val="24"/>
        </w:rPr>
        <w:t xml:space="preserve"> (M</w:t>
      </w:r>
      <w:r w:rsidRPr="008A6038">
        <w:rPr>
          <w:szCs w:val="24"/>
        </w:rPr>
        <w:t>ean = 0.05, CV = 1.65</w:t>
      </w:r>
      <w:r w:rsidRPr="008A6038">
        <w:rPr>
          <w:rFonts w:hint="eastAsia"/>
          <w:szCs w:val="24"/>
        </w:rPr>
        <w:t>)</w:t>
      </w:r>
      <w:r w:rsidRPr="008A6038">
        <w:rPr>
          <w:rFonts w:hint="eastAsia"/>
          <w:szCs w:val="24"/>
        </w:rPr>
        <w:t>，其中共存在</w:t>
      </w:r>
      <w:r w:rsidRPr="008A6038">
        <w:rPr>
          <w:rFonts w:hint="eastAsia"/>
          <w:szCs w:val="24"/>
        </w:rPr>
        <w:t>5</w:t>
      </w:r>
      <w:r w:rsidRPr="008A6038">
        <w:rPr>
          <w:szCs w:val="24"/>
        </w:rPr>
        <w:t>5</w:t>
      </w:r>
      <w:r w:rsidRPr="008A6038">
        <w:rPr>
          <w:rFonts w:hint="eastAsia"/>
          <w:szCs w:val="24"/>
        </w:rPr>
        <w:t>種物種；</w:t>
      </w:r>
      <w:r w:rsidRPr="008A6038">
        <w:rPr>
          <w:szCs w:val="24"/>
        </w:rPr>
        <w:t>Big Wet</w:t>
      </w:r>
      <w:r w:rsidRPr="008A6038">
        <w:rPr>
          <w:rFonts w:hint="eastAsia"/>
          <w:szCs w:val="24"/>
        </w:rPr>
        <w:t xml:space="preserve"> </w:t>
      </w:r>
      <w:r w:rsidRPr="008A6038">
        <w:rPr>
          <w:rFonts w:hint="eastAsia"/>
          <w:szCs w:val="24"/>
        </w:rPr>
        <w:t>作為群落二使用</w:t>
      </w:r>
      <w:r w:rsidRPr="008A6038">
        <w:rPr>
          <w:rFonts w:hint="eastAsia"/>
          <w:szCs w:val="24"/>
        </w:rPr>
        <w:t xml:space="preserve"> (M</w:t>
      </w:r>
      <w:r w:rsidRPr="008A6038">
        <w:rPr>
          <w:szCs w:val="24"/>
        </w:rPr>
        <w:t>ean = 0.13, CV = 1.53</w:t>
      </w:r>
      <w:r w:rsidRPr="008A6038">
        <w:rPr>
          <w:rFonts w:hint="eastAsia"/>
          <w:szCs w:val="24"/>
        </w:rPr>
        <w:t>)</w:t>
      </w:r>
      <w:r w:rsidRPr="008A6038">
        <w:rPr>
          <w:rFonts w:hint="eastAsia"/>
          <w:szCs w:val="24"/>
        </w:rPr>
        <w:t>，其中共存在</w:t>
      </w:r>
      <w:r w:rsidRPr="008A6038">
        <w:rPr>
          <w:rFonts w:hint="eastAsia"/>
          <w:szCs w:val="24"/>
        </w:rPr>
        <w:t>6</w:t>
      </w:r>
      <w:r w:rsidRPr="008A6038">
        <w:rPr>
          <w:szCs w:val="24"/>
        </w:rPr>
        <w:t>5</w:t>
      </w:r>
      <w:r w:rsidRPr="008A6038">
        <w:rPr>
          <w:rFonts w:hint="eastAsia"/>
          <w:szCs w:val="24"/>
        </w:rPr>
        <w:t>種物種。</w:t>
      </w:r>
      <w:r w:rsidRPr="008A6038">
        <w:rPr>
          <w:szCs w:val="24"/>
        </w:rPr>
        <w:t>Post-Big Wet</w:t>
      </w:r>
      <w:r w:rsidRPr="008A6038">
        <w:rPr>
          <w:rFonts w:hint="eastAsia"/>
          <w:szCs w:val="24"/>
        </w:rPr>
        <w:t>作為群落三使用</w:t>
      </w:r>
      <w:r w:rsidRPr="008A6038">
        <w:rPr>
          <w:rFonts w:hint="eastAsia"/>
          <w:szCs w:val="24"/>
        </w:rPr>
        <w:t xml:space="preserve"> (M</w:t>
      </w:r>
      <w:r w:rsidRPr="008A6038">
        <w:rPr>
          <w:szCs w:val="24"/>
        </w:rPr>
        <w:t>ean = 0.1</w:t>
      </w:r>
      <w:r w:rsidRPr="008A6038">
        <w:rPr>
          <w:rFonts w:hint="eastAsia"/>
          <w:szCs w:val="24"/>
        </w:rPr>
        <w:t>2</w:t>
      </w:r>
      <w:r w:rsidRPr="008A6038">
        <w:rPr>
          <w:szCs w:val="24"/>
        </w:rPr>
        <w:t>, CV = 1.61</w:t>
      </w:r>
      <w:r w:rsidRPr="008A6038">
        <w:rPr>
          <w:rFonts w:hint="eastAsia"/>
          <w:szCs w:val="24"/>
        </w:rPr>
        <w:t>)</w:t>
      </w:r>
      <w:r w:rsidRPr="008A6038">
        <w:rPr>
          <w:rFonts w:hint="eastAsia"/>
          <w:szCs w:val="24"/>
        </w:rPr>
        <w:t>，其中共存在</w:t>
      </w:r>
      <w:r w:rsidRPr="008A6038">
        <w:rPr>
          <w:rFonts w:hint="eastAsia"/>
          <w:szCs w:val="24"/>
        </w:rPr>
        <w:t>5</w:t>
      </w:r>
      <w:r w:rsidRPr="008A6038">
        <w:rPr>
          <w:szCs w:val="24"/>
        </w:rPr>
        <w:t>6</w:t>
      </w:r>
      <w:r w:rsidRPr="008A6038">
        <w:rPr>
          <w:rFonts w:hint="eastAsia"/>
          <w:szCs w:val="24"/>
        </w:rPr>
        <w:t>種物種。</w:t>
      </w:r>
    </w:p>
    <w:p w14:paraId="631FA0B0" w14:textId="77777777" w:rsidR="005B317F" w:rsidRPr="008A6038" w:rsidRDefault="005B317F" w:rsidP="005B317F">
      <w:pPr>
        <w:rPr>
          <w:szCs w:val="24"/>
        </w:rPr>
      </w:pPr>
    </w:p>
    <w:p w14:paraId="4F6461DE" w14:textId="77777777" w:rsidR="005B317F" w:rsidRPr="008A6038" w:rsidRDefault="005B317F" w:rsidP="000D12AD">
      <w:pPr>
        <w:pStyle w:val="4"/>
      </w:pPr>
      <w:r w:rsidRPr="008A6038">
        <w:rPr>
          <w:rFonts w:hint="eastAsia"/>
        </w:rPr>
        <w:t>模擬結果</w:t>
      </w:r>
    </w:p>
    <w:p w14:paraId="590B6AFF" w14:textId="287C4E93" w:rsidR="005B317F" w:rsidRPr="008A6038" w:rsidRDefault="005B317F" w:rsidP="005B317F">
      <w:pPr>
        <w:ind w:firstLine="360"/>
        <w:rPr>
          <w:szCs w:val="24"/>
        </w:rPr>
      </w:pPr>
      <w:r w:rsidRPr="008A6038">
        <w:rPr>
          <w:rFonts w:hint="eastAsia"/>
          <w:szCs w:val="24"/>
        </w:rPr>
        <w:t>在該筆資料中使用取後放回的估計方法下，假設該筆資料為母體，並抽取其中的區塊做為樣本所使用。使用</w:t>
      </w:r>
      <w:r w:rsidR="004F1E75" w:rsidRPr="008A6038">
        <w:rPr>
          <w:rFonts w:hint="eastAsia"/>
          <w:i/>
          <w:iCs/>
          <w:szCs w:val="24"/>
        </w:rPr>
        <w:t>New</w:t>
      </w:r>
      <w:r w:rsidRPr="008A6038">
        <w:rPr>
          <w:rFonts w:hint="eastAsia"/>
          <w:szCs w:val="24"/>
        </w:rPr>
        <w:t>的估計結果與真值的差異，明顯表現較</w:t>
      </w:r>
      <w:r w:rsidRPr="008A6038">
        <w:rPr>
          <w:rFonts w:hint="eastAsia"/>
          <w:i/>
          <w:iCs/>
          <w:szCs w:val="24"/>
        </w:rPr>
        <w:t>Pan</w:t>
      </w:r>
      <w:r w:rsidRPr="008A6038">
        <w:rPr>
          <w:rFonts w:hint="eastAsia"/>
          <w:szCs w:val="24"/>
        </w:rPr>
        <w:t>佳。在估計式評估標準上，使用</w:t>
      </w:r>
      <w:r w:rsidRPr="008A6038">
        <w:rPr>
          <w:rFonts w:hint="eastAsia"/>
          <w:szCs w:val="24"/>
        </w:rPr>
        <w:t>RMSE</w:t>
      </w:r>
      <w:r w:rsidRPr="008A6038">
        <w:rPr>
          <w:rFonts w:hint="eastAsia"/>
          <w:szCs w:val="24"/>
        </w:rPr>
        <w:t>與</w:t>
      </w:r>
      <w:r w:rsidRPr="008A6038">
        <w:rPr>
          <w:szCs w:val="24"/>
        </w:rPr>
        <w:t>95%</w:t>
      </w:r>
      <w:r w:rsidRPr="008A6038">
        <w:rPr>
          <w:rFonts w:hint="eastAsia"/>
          <w:szCs w:val="24"/>
        </w:rPr>
        <w:t xml:space="preserve"> </w:t>
      </w:r>
      <w:r w:rsidRPr="008A6038">
        <w:rPr>
          <w:szCs w:val="24"/>
        </w:rPr>
        <w:t>CI Coverage</w:t>
      </w:r>
      <w:r w:rsidRPr="008A6038">
        <w:rPr>
          <w:rFonts w:hint="eastAsia"/>
          <w:szCs w:val="24"/>
        </w:rPr>
        <w:t xml:space="preserve"> </w:t>
      </w:r>
      <w:r w:rsidRPr="008A6038">
        <w:rPr>
          <w:rFonts w:hint="eastAsia"/>
          <w:szCs w:val="24"/>
        </w:rPr>
        <w:t>進行評估，在兩種評估標準的結果表明，在小樣本中，</w:t>
      </w:r>
      <w:r w:rsidRPr="008A6038">
        <w:rPr>
          <w:rFonts w:hint="eastAsia"/>
          <w:szCs w:val="24"/>
        </w:rPr>
        <w:t>RMSE</w:t>
      </w:r>
      <w:r w:rsidRPr="008A6038">
        <w:rPr>
          <w:rFonts w:hint="eastAsia"/>
          <w:szCs w:val="24"/>
        </w:rPr>
        <w:t>在</w:t>
      </w:r>
      <w:r w:rsidR="004F1E75" w:rsidRPr="008A6038">
        <w:rPr>
          <w:rFonts w:hint="eastAsia"/>
          <w:i/>
          <w:iCs/>
          <w:szCs w:val="24"/>
        </w:rPr>
        <w:t>New</w:t>
      </w:r>
      <w:r w:rsidRPr="008A6038">
        <w:rPr>
          <w:rFonts w:hint="eastAsia"/>
          <w:szCs w:val="24"/>
        </w:rPr>
        <w:t>估計方式中的評估結果劣於</w:t>
      </w:r>
      <w:r w:rsidRPr="008A6038">
        <w:rPr>
          <w:rFonts w:hint="eastAsia"/>
          <w:i/>
          <w:iCs/>
          <w:szCs w:val="24"/>
        </w:rPr>
        <w:t>Pan</w:t>
      </w:r>
      <w:r w:rsidRPr="008A6038">
        <w:rPr>
          <w:rFonts w:hint="eastAsia"/>
          <w:szCs w:val="24"/>
        </w:rPr>
        <w:t>；而在</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的模型評估上，兩者並無明顯差異，值得注意的是在本資料模擬中，隨著抽樣比例的增加，</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的結果會隨之下降。</w:t>
      </w:r>
    </w:p>
    <w:p w14:paraId="2614A150" w14:textId="77777777" w:rsidR="005B317F" w:rsidRPr="008A6038" w:rsidRDefault="005B317F" w:rsidP="005B317F">
      <w:pPr>
        <w:rPr>
          <w:szCs w:val="24"/>
        </w:rPr>
      </w:pPr>
    </w:p>
    <w:p w14:paraId="007D4A64" w14:textId="77777777" w:rsidR="005B317F" w:rsidRPr="008A6038" w:rsidRDefault="005B317F" w:rsidP="005B317F">
      <w:pPr>
        <w:widowControl/>
        <w:spacing w:line="240" w:lineRule="auto"/>
        <w:rPr>
          <w:szCs w:val="24"/>
        </w:rPr>
      </w:pPr>
      <w:r w:rsidRPr="008A6038">
        <w:rPr>
          <w:szCs w:val="24"/>
        </w:rPr>
        <w:br w:type="page"/>
      </w:r>
    </w:p>
    <w:p w14:paraId="619B8703" w14:textId="42CE8D2E" w:rsidR="005B317F" w:rsidRDefault="005B317F" w:rsidP="005B317F">
      <w:pPr>
        <w:pStyle w:val="af1"/>
        <w:rPr>
          <w:szCs w:val="24"/>
        </w:rPr>
      </w:pPr>
      <w:bookmarkStart w:id="304" w:name="_Toc163389725"/>
      <w:bookmarkStart w:id="305" w:name="_Toc163389942"/>
      <w:r w:rsidRPr="008A6038">
        <w:lastRenderedPageBreak/>
        <w:t xml:space="preserve">Table </w:t>
      </w:r>
      <w:fldSimple w:instr=" STYLEREF 1 \s ">
        <w:r w:rsidR="009D47CB">
          <w:rPr>
            <w:noProof/>
          </w:rPr>
          <w:t>4</w:t>
        </w:r>
      </w:fldSimple>
      <w:r w:rsidR="004F359F" w:rsidRPr="008A6038">
        <w:t>.</w:t>
      </w:r>
      <w:fldSimple w:instr=" SEQ Table \* ARABIC \s 1 ">
        <w:r w:rsidR="009D47CB">
          <w:rPr>
            <w:noProof/>
          </w:rPr>
          <w:t>9</w:t>
        </w:r>
      </w:fldSimple>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rPr>
        <w:t>與</w:t>
      </w:r>
      <w:r w:rsidRPr="008A6038">
        <w:rPr>
          <w:szCs w:val="24"/>
        </w:rPr>
        <w:t>Big Wet</w:t>
      </w:r>
      <w:r w:rsidRPr="008A6038">
        <w:rPr>
          <w:rFonts w:hint="eastAsia"/>
        </w:rPr>
        <w:t>估計結果</w:t>
      </w:r>
      <w:r w:rsidRPr="008A6038">
        <w:rPr>
          <w:rFonts w:hint="eastAsia"/>
          <w:szCs w:val="24"/>
        </w:rPr>
        <w:t>。</w:t>
      </w:r>
      <w:bookmarkEnd w:id="304"/>
      <w:bookmarkEnd w:id="305"/>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156F98" w:rsidRPr="008A6038" w14:paraId="04EAFFA6" w14:textId="77777777" w:rsidTr="005B02D3">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56A86974" w14:textId="77777777" w:rsidR="00156F98" w:rsidRPr="008A6038" w:rsidRDefault="00156F98" w:rsidP="005B02D3">
            <w:pPr>
              <w:rPr>
                <w:iCs/>
                <w:szCs w:val="24"/>
              </w:rPr>
            </w:pPr>
            <w:r w:rsidRPr="008A6038">
              <w:rPr>
                <w:rFonts w:hint="eastAsia"/>
                <w:iCs/>
                <w:szCs w:val="24"/>
              </w:rPr>
              <w:t>s</w:t>
            </w:r>
            <w:r w:rsidRPr="008A6038">
              <w:rPr>
                <w:iCs/>
                <w:szCs w:val="24"/>
              </w:rPr>
              <w:t>ample size</w:t>
            </w:r>
          </w:p>
        </w:tc>
        <w:tc>
          <w:tcPr>
            <w:tcW w:w="1286" w:type="dxa"/>
          </w:tcPr>
          <w:p w14:paraId="15E2670D" w14:textId="77777777" w:rsidR="00156F98" w:rsidRPr="008A6038" w:rsidRDefault="00156F98" w:rsidP="005B02D3">
            <w:pPr>
              <w:rPr>
                <w:iCs/>
                <w:szCs w:val="24"/>
              </w:rPr>
            </w:pPr>
            <w:r w:rsidRPr="008A6038">
              <w:rPr>
                <w:szCs w:val="24"/>
              </w:rPr>
              <w:t>Estimator</w:t>
            </w:r>
          </w:p>
        </w:tc>
        <w:tc>
          <w:tcPr>
            <w:tcW w:w="993" w:type="dxa"/>
            <w:noWrap/>
            <w:hideMark/>
          </w:tcPr>
          <w:p w14:paraId="29982462" w14:textId="77777777" w:rsidR="00156F98" w:rsidRPr="008A6038" w:rsidRDefault="00156F98" w:rsidP="005B02D3">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4CB88217" w14:textId="77777777" w:rsidR="00156F98" w:rsidRPr="008A6038" w:rsidRDefault="00156F98" w:rsidP="005B02D3">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5D6398ED" w14:textId="77777777" w:rsidR="00156F98" w:rsidRPr="008A6038" w:rsidRDefault="00156F98" w:rsidP="005B02D3">
            <w:pPr>
              <w:rPr>
                <w:iCs/>
                <w:szCs w:val="24"/>
              </w:rPr>
            </w:pPr>
            <w:r w:rsidRPr="008A6038">
              <w:rPr>
                <w:rFonts w:hint="eastAsia"/>
                <w:iCs/>
                <w:szCs w:val="24"/>
              </w:rPr>
              <w:t>Bias</w:t>
            </w:r>
          </w:p>
        </w:tc>
        <w:tc>
          <w:tcPr>
            <w:tcW w:w="1035" w:type="dxa"/>
            <w:noWrap/>
            <w:hideMark/>
          </w:tcPr>
          <w:p w14:paraId="50EE9D81" w14:textId="77777777" w:rsidR="00156F98" w:rsidRPr="008A6038" w:rsidRDefault="00156F98" w:rsidP="005B02D3">
            <w:pPr>
              <w:rPr>
                <w:iCs/>
                <w:szCs w:val="24"/>
              </w:rPr>
            </w:pPr>
            <w:r w:rsidRPr="008A6038">
              <w:rPr>
                <w:rFonts w:hint="eastAsia"/>
                <w:iCs/>
                <w:szCs w:val="24"/>
              </w:rPr>
              <w:t xml:space="preserve">Sample </w:t>
            </w:r>
            <w:r w:rsidRPr="008A6038">
              <w:rPr>
                <w:iCs/>
                <w:szCs w:val="24"/>
              </w:rPr>
              <w:t>SE</w:t>
            </w:r>
          </w:p>
        </w:tc>
        <w:tc>
          <w:tcPr>
            <w:tcW w:w="1192" w:type="dxa"/>
            <w:noWrap/>
            <w:hideMark/>
          </w:tcPr>
          <w:p w14:paraId="6D1D3CCC" w14:textId="77777777" w:rsidR="00156F98" w:rsidRPr="008A6038" w:rsidRDefault="00156F98" w:rsidP="005B02D3">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15B23D45" w14:textId="77777777" w:rsidR="00156F98" w:rsidRPr="008A6038" w:rsidRDefault="00156F98" w:rsidP="005B02D3">
            <w:pPr>
              <w:rPr>
                <w:iCs/>
                <w:szCs w:val="24"/>
              </w:rPr>
            </w:pPr>
            <w:r w:rsidRPr="008A6038">
              <w:rPr>
                <w:rFonts w:hint="eastAsia"/>
                <w:iCs/>
                <w:szCs w:val="24"/>
              </w:rPr>
              <w:t>RMSE</w:t>
            </w:r>
          </w:p>
        </w:tc>
        <w:tc>
          <w:tcPr>
            <w:tcW w:w="1248" w:type="dxa"/>
          </w:tcPr>
          <w:p w14:paraId="71E54DEA" w14:textId="77777777" w:rsidR="00156F98" w:rsidRPr="008A6038" w:rsidRDefault="00156F98" w:rsidP="005B02D3">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156F98" w:rsidRPr="008A6038" w14:paraId="563B5012" w14:textId="77777777" w:rsidTr="005B02D3">
        <w:trPr>
          <w:trHeight w:val="324"/>
        </w:trPr>
        <w:tc>
          <w:tcPr>
            <w:tcW w:w="1135" w:type="dxa"/>
            <w:vMerge w:val="restart"/>
            <w:tcBorders>
              <w:top w:val="double" w:sz="4" w:space="0" w:color="auto"/>
              <w:bottom w:val="nil"/>
            </w:tcBorders>
            <w:noWrap/>
          </w:tcPr>
          <w:p w14:paraId="465E3DAC" w14:textId="77777777" w:rsidR="00156F98" w:rsidRPr="008A6038" w:rsidRDefault="00156F98" w:rsidP="00156F98">
            <w:pPr>
              <w:rPr>
                <w:iCs/>
                <w:szCs w:val="24"/>
              </w:rPr>
            </w:pPr>
            <w:r w:rsidRPr="008A6038">
              <w:rPr>
                <w:iCs/>
                <w:szCs w:val="24"/>
              </w:rPr>
              <w:t>20</w:t>
            </w:r>
          </w:p>
        </w:tc>
        <w:tc>
          <w:tcPr>
            <w:tcW w:w="1286" w:type="dxa"/>
            <w:tcBorders>
              <w:top w:val="double" w:sz="4" w:space="0" w:color="auto"/>
              <w:bottom w:val="nil"/>
            </w:tcBorders>
          </w:tcPr>
          <w:p w14:paraId="2870DC6F"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0CC545D9" w14:textId="564A004D" w:rsidR="00156F98" w:rsidRPr="008A6038" w:rsidRDefault="00156F98" w:rsidP="00156F98">
            <w:pPr>
              <w:rPr>
                <w:iCs/>
                <w:szCs w:val="24"/>
              </w:rPr>
            </w:pPr>
            <w:r w:rsidRPr="008A6038">
              <w:rPr>
                <w:rFonts w:hint="eastAsia"/>
                <w:color w:val="000000"/>
              </w:rPr>
              <w:t>25.54</w:t>
            </w:r>
          </w:p>
        </w:tc>
        <w:tc>
          <w:tcPr>
            <w:tcW w:w="1132" w:type="dxa"/>
            <w:tcBorders>
              <w:top w:val="double" w:sz="4" w:space="0" w:color="auto"/>
              <w:bottom w:val="nil"/>
            </w:tcBorders>
            <w:noWrap/>
          </w:tcPr>
          <w:p w14:paraId="0715602A" w14:textId="76FE8FC3" w:rsidR="00156F98" w:rsidRPr="008A6038" w:rsidRDefault="00156F98" w:rsidP="00156F98">
            <w:pPr>
              <w:rPr>
                <w:iCs/>
                <w:szCs w:val="24"/>
              </w:rPr>
            </w:pPr>
            <w:r w:rsidRPr="008A6038">
              <w:rPr>
                <w:rFonts w:hint="eastAsia"/>
                <w:color w:val="000000"/>
              </w:rPr>
              <w:t>40.84</w:t>
            </w:r>
          </w:p>
        </w:tc>
        <w:tc>
          <w:tcPr>
            <w:tcW w:w="1035" w:type="dxa"/>
            <w:tcBorders>
              <w:top w:val="double" w:sz="4" w:space="0" w:color="auto"/>
              <w:bottom w:val="nil"/>
            </w:tcBorders>
            <w:noWrap/>
          </w:tcPr>
          <w:p w14:paraId="5A16E5ED" w14:textId="4A8C07EB" w:rsidR="00156F98" w:rsidRPr="008A6038" w:rsidRDefault="00156F98" w:rsidP="00156F98">
            <w:pPr>
              <w:rPr>
                <w:iCs/>
                <w:szCs w:val="24"/>
              </w:rPr>
            </w:pPr>
            <w:r w:rsidRPr="008A6038">
              <w:rPr>
                <w:rFonts w:hint="eastAsia"/>
                <w:color w:val="000000"/>
              </w:rPr>
              <w:t>-8.16</w:t>
            </w:r>
          </w:p>
        </w:tc>
        <w:tc>
          <w:tcPr>
            <w:tcW w:w="1035" w:type="dxa"/>
            <w:tcBorders>
              <w:top w:val="double" w:sz="4" w:space="0" w:color="auto"/>
              <w:bottom w:val="nil"/>
            </w:tcBorders>
            <w:noWrap/>
          </w:tcPr>
          <w:p w14:paraId="3B7F978E" w14:textId="3FC33A13" w:rsidR="00156F98" w:rsidRPr="008A6038" w:rsidRDefault="00156F98" w:rsidP="00156F98">
            <w:pPr>
              <w:rPr>
                <w:iCs/>
                <w:szCs w:val="24"/>
              </w:rPr>
            </w:pPr>
            <w:r w:rsidRPr="008A6038">
              <w:rPr>
                <w:rFonts w:hint="eastAsia"/>
                <w:color w:val="000000"/>
              </w:rPr>
              <w:t>15.08</w:t>
            </w:r>
          </w:p>
        </w:tc>
        <w:tc>
          <w:tcPr>
            <w:tcW w:w="1192" w:type="dxa"/>
            <w:tcBorders>
              <w:top w:val="double" w:sz="4" w:space="0" w:color="auto"/>
              <w:bottom w:val="nil"/>
            </w:tcBorders>
            <w:noWrap/>
          </w:tcPr>
          <w:p w14:paraId="28E5EFFD" w14:textId="3C2FC106" w:rsidR="00156F98" w:rsidRPr="008A6038" w:rsidRDefault="00156F98" w:rsidP="00156F98">
            <w:pPr>
              <w:rPr>
                <w:iCs/>
                <w:szCs w:val="24"/>
              </w:rPr>
            </w:pPr>
            <w:r w:rsidRPr="008A6038">
              <w:rPr>
                <w:rFonts w:hint="eastAsia"/>
                <w:color w:val="000000"/>
              </w:rPr>
              <w:t>12.58</w:t>
            </w:r>
          </w:p>
        </w:tc>
        <w:tc>
          <w:tcPr>
            <w:tcW w:w="878" w:type="dxa"/>
            <w:tcBorders>
              <w:top w:val="double" w:sz="4" w:space="0" w:color="auto"/>
              <w:bottom w:val="nil"/>
            </w:tcBorders>
            <w:noWrap/>
          </w:tcPr>
          <w:p w14:paraId="183488BE" w14:textId="7B14DFA8" w:rsidR="00156F98" w:rsidRPr="008A6038" w:rsidRDefault="00156F98" w:rsidP="00156F98">
            <w:pPr>
              <w:rPr>
                <w:iCs/>
                <w:szCs w:val="24"/>
              </w:rPr>
            </w:pPr>
            <w:r w:rsidRPr="008A6038">
              <w:rPr>
                <w:rFonts w:hint="eastAsia"/>
                <w:color w:val="000000"/>
              </w:rPr>
              <w:t>17.13</w:t>
            </w:r>
          </w:p>
        </w:tc>
        <w:tc>
          <w:tcPr>
            <w:tcW w:w="1248" w:type="dxa"/>
            <w:tcBorders>
              <w:top w:val="double" w:sz="4" w:space="0" w:color="auto"/>
              <w:bottom w:val="nil"/>
            </w:tcBorders>
          </w:tcPr>
          <w:p w14:paraId="326E8D9B" w14:textId="114BECAA" w:rsidR="00156F98" w:rsidRPr="008A6038" w:rsidRDefault="00156F98" w:rsidP="00156F98">
            <w:pPr>
              <w:rPr>
                <w:color w:val="000000"/>
                <w:szCs w:val="24"/>
              </w:rPr>
            </w:pPr>
            <w:r w:rsidRPr="008A6038">
              <w:rPr>
                <w:rFonts w:hint="eastAsia"/>
                <w:color w:val="000000"/>
              </w:rPr>
              <w:t>0.8</w:t>
            </w:r>
          </w:p>
        </w:tc>
      </w:tr>
      <w:tr w:rsidR="00156F98" w:rsidRPr="008A6038" w14:paraId="71A850D0" w14:textId="77777777" w:rsidTr="005B02D3">
        <w:trPr>
          <w:trHeight w:val="79"/>
        </w:trPr>
        <w:tc>
          <w:tcPr>
            <w:tcW w:w="1135" w:type="dxa"/>
            <w:vMerge/>
            <w:tcBorders>
              <w:top w:val="nil"/>
              <w:bottom w:val="single" w:sz="4" w:space="0" w:color="auto"/>
            </w:tcBorders>
          </w:tcPr>
          <w:p w14:paraId="3C7B976F" w14:textId="77777777" w:rsidR="00156F98" w:rsidRPr="008A6038" w:rsidRDefault="00156F98" w:rsidP="00156F98">
            <w:pPr>
              <w:rPr>
                <w:iCs/>
                <w:szCs w:val="24"/>
              </w:rPr>
            </w:pPr>
          </w:p>
        </w:tc>
        <w:tc>
          <w:tcPr>
            <w:tcW w:w="1286" w:type="dxa"/>
            <w:tcBorders>
              <w:top w:val="nil"/>
              <w:bottom w:val="single" w:sz="4" w:space="0" w:color="auto"/>
            </w:tcBorders>
          </w:tcPr>
          <w:p w14:paraId="6C6D4F71" w14:textId="77777777" w:rsidR="00156F98" w:rsidRPr="008A6038" w:rsidRDefault="00156F98" w:rsidP="00156F98">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88DA540" w14:textId="77777777" w:rsidR="00156F98" w:rsidRPr="008A6038" w:rsidRDefault="00156F98" w:rsidP="00156F98">
            <w:pPr>
              <w:rPr>
                <w:iCs/>
                <w:szCs w:val="24"/>
              </w:rPr>
            </w:pPr>
          </w:p>
        </w:tc>
        <w:tc>
          <w:tcPr>
            <w:tcW w:w="1132" w:type="dxa"/>
            <w:tcBorders>
              <w:top w:val="nil"/>
              <w:bottom w:val="single" w:sz="4" w:space="0" w:color="auto"/>
            </w:tcBorders>
            <w:noWrap/>
          </w:tcPr>
          <w:p w14:paraId="2D096430" w14:textId="5B491423" w:rsidR="00156F98" w:rsidRPr="008A6038" w:rsidRDefault="00156F98" w:rsidP="00156F98">
            <w:pPr>
              <w:rPr>
                <w:iCs/>
                <w:szCs w:val="24"/>
              </w:rPr>
            </w:pPr>
            <w:r w:rsidRPr="008A6038">
              <w:rPr>
                <w:rFonts w:hint="eastAsia"/>
                <w:color w:val="000000"/>
              </w:rPr>
              <w:t>37.54</w:t>
            </w:r>
          </w:p>
        </w:tc>
        <w:tc>
          <w:tcPr>
            <w:tcW w:w="1035" w:type="dxa"/>
            <w:tcBorders>
              <w:top w:val="nil"/>
              <w:bottom w:val="single" w:sz="4" w:space="0" w:color="auto"/>
            </w:tcBorders>
            <w:noWrap/>
          </w:tcPr>
          <w:p w14:paraId="5C555A68" w14:textId="2D2CFC77" w:rsidR="00156F98" w:rsidRPr="008A6038" w:rsidRDefault="00156F98" w:rsidP="00156F98">
            <w:pPr>
              <w:rPr>
                <w:iCs/>
                <w:szCs w:val="24"/>
              </w:rPr>
            </w:pPr>
            <w:r w:rsidRPr="008A6038">
              <w:rPr>
                <w:rFonts w:hint="eastAsia"/>
                <w:color w:val="000000"/>
              </w:rPr>
              <w:t>-11.46</w:t>
            </w:r>
          </w:p>
        </w:tc>
        <w:tc>
          <w:tcPr>
            <w:tcW w:w="1035" w:type="dxa"/>
            <w:tcBorders>
              <w:top w:val="nil"/>
              <w:bottom w:val="single" w:sz="4" w:space="0" w:color="auto"/>
            </w:tcBorders>
            <w:noWrap/>
          </w:tcPr>
          <w:p w14:paraId="517A20DF" w14:textId="33BB482A" w:rsidR="00156F98" w:rsidRPr="008A6038" w:rsidRDefault="00156F98" w:rsidP="00156F98">
            <w:pPr>
              <w:rPr>
                <w:iCs/>
                <w:szCs w:val="24"/>
              </w:rPr>
            </w:pPr>
            <w:r w:rsidRPr="008A6038">
              <w:rPr>
                <w:rFonts w:hint="eastAsia"/>
                <w:color w:val="000000"/>
              </w:rPr>
              <w:t>10.53</w:t>
            </w:r>
          </w:p>
        </w:tc>
        <w:tc>
          <w:tcPr>
            <w:tcW w:w="1192" w:type="dxa"/>
            <w:tcBorders>
              <w:top w:val="nil"/>
              <w:bottom w:val="single" w:sz="4" w:space="0" w:color="auto"/>
            </w:tcBorders>
            <w:noWrap/>
          </w:tcPr>
          <w:p w14:paraId="554BE3BA" w14:textId="5F35B21A" w:rsidR="00156F98" w:rsidRPr="008A6038" w:rsidRDefault="00156F98" w:rsidP="00156F98">
            <w:pPr>
              <w:rPr>
                <w:iCs/>
                <w:szCs w:val="24"/>
              </w:rPr>
            </w:pPr>
            <w:r w:rsidRPr="008A6038">
              <w:rPr>
                <w:rFonts w:hint="eastAsia"/>
                <w:color w:val="000000"/>
              </w:rPr>
              <w:t>8.79</w:t>
            </w:r>
          </w:p>
        </w:tc>
        <w:tc>
          <w:tcPr>
            <w:tcW w:w="878" w:type="dxa"/>
            <w:tcBorders>
              <w:top w:val="nil"/>
              <w:bottom w:val="single" w:sz="4" w:space="0" w:color="auto"/>
            </w:tcBorders>
            <w:noWrap/>
          </w:tcPr>
          <w:p w14:paraId="5B6C32CE" w14:textId="22FF85D4" w:rsidR="00156F98" w:rsidRPr="008A6038" w:rsidRDefault="00156F98" w:rsidP="00156F98">
            <w:pPr>
              <w:rPr>
                <w:iCs/>
                <w:szCs w:val="24"/>
              </w:rPr>
            </w:pPr>
            <w:r w:rsidRPr="008A6038">
              <w:rPr>
                <w:rFonts w:hint="eastAsia"/>
                <w:color w:val="000000"/>
              </w:rPr>
              <w:t>15.56</w:t>
            </w:r>
          </w:p>
        </w:tc>
        <w:tc>
          <w:tcPr>
            <w:tcW w:w="1248" w:type="dxa"/>
            <w:tcBorders>
              <w:top w:val="nil"/>
              <w:bottom w:val="single" w:sz="4" w:space="0" w:color="auto"/>
            </w:tcBorders>
          </w:tcPr>
          <w:p w14:paraId="60E5F9AD" w14:textId="707A2656" w:rsidR="00156F98" w:rsidRPr="008A6038" w:rsidRDefault="00156F98" w:rsidP="00156F98">
            <w:pPr>
              <w:rPr>
                <w:color w:val="000000"/>
                <w:szCs w:val="24"/>
              </w:rPr>
            </w:pPr>
            <w:r w:rsidRPr="008A6038">
              <w:rPr>
                <w:rFonts w:hint="eastAsia"/>
                <w:color w:val="000000"/>
              </w:rPr>
              <w:t>0.81</w:t>
            </w:r>
          </w:p>
        </w:tc>
      </w:tr>
      <w:tr w:rsidR="00156F98" w:rsidRPr="008A6038" w14:paraId="1A5BE1C2" w14:textId="77777777" w:rsidTr="005B02D3">
        <w:trPr>
          <w:trHeight w:val="324"/>
        </w:trPr>
        <w:tc>
          <w:tcPr>
            <w:tcW w:w="1135" w:type="dxa"/>
            <w:vMerge w:val="restart"/>
            <w:tcBorders>
              <w:top w:val="single" w:sz="4" w:space="0" w:color="auto"/>
              <w:bottom w:val="nil"/>
            </w:tcBorders>
            <w:noWrap/>
          </w:tcPr>
          <w:p w14:paraId="61313C23" w14:textId="77777777" w:rsidR="00156F98" w:rsidRPr="008A6038" w:rsidRDefault="00156F98" w:rsidP="00156F98">
            <w:pPr>
              <w:rPr>
                <w:iCs/>
                <w:szCs w:val="24"/>
              </w:rPr>
            </w:pPr>
            <w:r w:rsidRPr="008A6038">
              <w:rPr>
                <w:iCs/>
                <w:szCs w:val="24"/>
              </w:rPr>
              <w:t>60</w:t>
            </w:r>
          </w:p>
        </w:tc>
        <w:tc>
          <w:tcPr>
            <w:tcW w:w="1286" w:type="dxa"/>
            <w:tcBorders>
              <w:top w:val="single" w:sz="4" w:space="0" w:color="auto"/>
              <w:bottom w:val="nil"/>
            </w:tcBorders>
          </w:tcPr>
          <w:p w14:paraId="38DCFF3B"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11383F39" w14:textId="22E27787" w:rsidR="00156F98" w:rsidRPr="008A6038" w:rsidRDefault="00156F98" w:rsidP="00156F98">
            <w:pPr>
              <w:rPr>
                <w:iCs/>
                <w:szCs w:val="24"/>
              </w:rPr>
            </w:pPr>
            <w:r w:rsidRPr="008A6038">
              <w:rPr>
                <w:rFonts w:hint="eastAsia"/>
                <w:color w:val="000000"/>
              </w:rPr>
              <w:t>37.39</w:t>
            </w:r>
          </w:p>
        </w:tc>
        <w:tc>
          <w:tcPr>
            <w:tcW w:w="1132" w:type="dxa"/>
            <w:tcBorders>
              <w:top w:val="single" w:sz="4" w:space="0" w:color="auto"/>
              <w:bottom w:val="nil"/>
            </w:tcBorders>
            <w:noWrap/>
          </w:tcPr>
          <w:p w14:paraId="35DE1771" w14:textId="37DF0772" w:rsidR="00156F98" w:rsidRPr="008A6038" w:rsidRDefault="00156F98" w:rsidP="00156F98">
            <w:pPr>
              <w:rPr>
                <w:iCs/>
                <w:szCs w:val="24"/>
              </w:rPr>
            </w:pPr>
            <w:r w:rsidRPr="008A6038">
              <w:rPr>
                <w:rFonts w:hint="eastAsia"/>
                <w:color w:val="000000"/>
              </w:rPr>
              <w:t>46.03</w:t>
            </w:r>
          </w:p>
        </w:tc>
        <w:tc>
          <w:tcPr>
            <w:tcW w:w="1035" w:type="dxa"/>
            <w:tcBorders>
              <w:top w:val="single" w:sz="4" w:space="0" w:color="auto"/>
              <w:bottom w:val="nil"/>
            </w:tcBorders>
            <w:noWrap/>
          </w:tcPr>
          <w:p w14:paraId="24362A8F" w14:textId="25E2FF59" w:rsidR="00156F98" w:rsidRPr="008A6038" w:rsidRDefault="00156F98" w:rsidP="00156F98">
            <w:pPr>
              <w:rPr>
                <w:iCs/>
                <w:szCs w:val="24"/>
              </w:rPr>
            </w:pPr>
            <w:r w:rsidRPr="008A6038">
              <w:rPr>
                <w:rFonts w:hint="eastAsia"/>
                <w:color w:val="000000"/>
              </w:rPr>
              <w:t>-2.97</w:t>
            </w:r>
          </w:p>
        </w:tc>
        <w:tc>
          <w:tcPr>
            <w:tcW w:w="1035" w:type="dxa"/>
            <w:tcBorders>
              <w:top w:val="single" w:sz="4" w:space="0" w:color="auto"/>
              <w:bottom w:val="nil"/>
            </w:tcBorders>
            <w:noWrap/>
          </w:tcPr>
          <w:p w14:paraId="4D0B87FD" w14:textId="699F30E9" w:rsidR="00156F98" w:rsidRPr="008A6038" w:rsidRDefault="00156F98" w:rsidP="00156F98">
            <w:pPr>
              <w:rPr>
                <w:iCs/>
                <w:szCs w:val="24"/>
              </w:rPr>
            </w:pPr>
            <w:r w:rsidRPr="008A6038">
              <w:rPr>
                <w:rFonts w:hint="eastAsia"/>
                <w:color w:val="000000"/>
              </w:rPr>
              <w:t>9.69</w:t>
            </w:r>
          </w:p>
        </w:tc>
        <w:tc>
          <w:tcPr>
            <w:tcW w:w="1192" w:type="dxa"/>
            <w:tcBorders>
              <w:top w:val="single" w:sz="4" w:space="0" w:color="auto"/>
              <w:bottom w:val="nil"/>
            </w:tcBorders>
            <w:noWrap/>
          </w:tcPr>
          <w:p w14:paraId="4E6CDF28" w14:textId="5CDAC736" w:rsidR="00156F98" w:rsidRPr="008A6038" w:rsidRDefault="00156F98" w:rsidP="00156F98">
            <w:pPr>
              <w:rPr>
                <w:iCs/>
                <w:szCs w:val="24"/>
              </w:rPr>
            </w:pPr>
            <w:r w:rsidRPr="008A6038">
              <w:rPr>
                <w:rFonts w:hint="eastAsia"/>
                <w:color w:val="000000"/>
              </w:rPr>
              <w:t>8.18</w:t>
            </w:r>
          </w:p>
        </w:tc>
        <w:tc>
          <w:tcPr>
            <w:tcW w:w="878" w:type="dxa"/>
            <w:tcBorders>
              <w:top w:val="single" w:sz="4" w:space="0" w:color="auto"/>
              <w:bottom w:val="nil"/>
            </w:tcBorders>
            <w:noWrap/>
          </w:tcPr>
          <w:p w14:paraId="41B9F11A" w14:textId="72B2ABDD" w:rsidR="00156F98" w:rsidRPr="008A6038" w:rsidRDefault="00156F98" w:rsidP="00156F98">
            <w:pPr>
              <w:rPr>
                <w:iCs/>
                <w:szCs w:val="24"/>
              </w:rPr>
            </w:pPr>
            <w:r w:rsidRPr="008A6038">
              <w:rPr>
                <w:rFonts w:hint="eastAsia"/>
                <w:color w:val="000000"/>
              </w:rPr>
              <w:t>10.13</w:t>
            </w:r>
          </w:p>
        </w:tc>
        <w:tc>
          <w:tcPr>
            <w:tcW w:w="1248" w:type="dxa"/>
            <w:tcBorders>
              <w:top w:val="single" w:sz="4" w:space="0" w:color="auto"/>
              <w:bottom w:val="nil"/>
            </w:tcBorders>
          </w:tcPr>
          <w:p w14:paraId="156337AF" w14:textId="5D380909" w:rsidR="00156F98" w:rsidRPr="008A6038" w:rsidRDefault="00156F98" w:rsidP="00156F98">
            <w:pPr>
              <w:rPr>
                <w:color w:val="000000"/>
                <w:szCs w:val="24"/>
              </w:rPr>
            </w:pPr>
            <w:r w:rsidRPr="008A6038">
              <w:rPr>
                <w:rFonts w:hint="eastAsia"/>
                <w:color w:val="000000"/>
              </w:rPr>
              <w:t>0.75</w:t>
            </w:r>
          </w:p>
        </w:tc>
      </w:tr>
      <w:tr w:rsidR="00156F98" w:rsidRPr="008A6038" w14:paraId="56254773" w14:textId="77777777" w:rsidTr="005B02D3">
        <w:trPr>
          <w:trHeight w:val="324"/>
        </w:trPr>
        <w:tc>
          <w:tcPr>
            <w:tcW w:w="1135" w:type="dxa"/>
            <w:vMerge/>
            <w:tcBorders>
              <w:top w:val="nil"/>
              <w:bottom w:val="single" w:sz="4" w:space="0" w:color="auto"/>
            </w:tcBorders>
          </w:tcPr>
          <w:p w14:paraId="51F09742" w14:textId="77777777" w:rsidR="00156F98" w:rsidRPr="008A6038" w:rsidRDefault="00156F98" w:rsidP="00156F98">
            <w:pPr>
              <w:rPr>
                <w:iCs/>
                <w:szCs w:val="24"/>
              </w:rPr>
            </w:pPr>
          </w:p>
        </w:tc>
        <w:tc>
          <w:tcPr>
            <w:tcW w:w="1286" w:type="dxa"/>
            <w:tcBorders>
              <w:top w:val="nil"/>
              <w:bottom w:val="single" w:sz="4" w:space="0" w:color="auto"/>
            </w:tcBorders>
          </w:tcPr>
          <w:p w14:paraId="15E79945"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70EF9AD2" w14:textId="77777777" w:rsidR="00156F98" w:rsidRPr="008A6038" w:rsidRDefault="00156F98" w:rsidP="00156F98">
            <w:pPr>
              <w:rPr>
                <w:iCs/>
                <w:szCs w:val="24"/>
              </w:rPr>
            </w:pPr>
          </w:p>
        </w:tc>
        <w:tc>
          <w:tcPr>
            <w:tcW w:w="1132" w:type="dxa"/>
            <w:tcBorders>
              <w:top w:val="nil"/>
              <w:bottom w:val="single" w:sz="4" w:space="0" w:color="auto"/>
            </w:tcBorders>
            <w:noWrap/>
          </w:tcPr>
          <w:p w14:paraId="33135151" w14:textId="5657C354" w:rsidR="00156F98" w:rsidRPr="008A6038" w:rsidRDefault="00156F98" w:rsidP="00156F98">
            <w:pPr>
              <w:rPr>
                <w:iCs/>
                <w:szCs w:val="24"/>
              </w:rPr>
            </w:pPr>
            <w:r w:rsidRPr="008A6038">
              <w:rPr>
                <w:rFonts w:hint="eastAsia"/>
                <w:color w:val="000000"/>
              </w:rPr>
              <w:t>44.16</w:t>
            </w:r>
          </w:p>
        </w:tc>
        <w:tc>
          <w:tcPr>
            <w:tcW w:w="1035" w:type="dxa"/>
            <w:tcBorders>
              <w:top w:val="nil"/>
              <w:bottom w:val="single" w:sz="4" w:space="0" w:color="auto"/>
            </w:tcBorders>
            <w:noWrap/>
          </w:tcPr>
          <w:p w14:paraId="072360FA" w14:textId="4D195CC1" w:rsidR="00156F98" w:rsidRPr="008A6038" w:rsidRDefault="00156F98" w:rsidP="00156F98">
            <w:pPr>
              <w:rPr>
                <w:iCs/>
                <w:szCs w:val="24"/>
              </w:rPr>
            </w:pPr>
            <w:r w:rsidRPr="008A6038">
              <w:rPr>
                <w:rFonts w:hint="eastAsia"/>
                <w:color w:val="000000"/>
              </w:rPr>
              <w:t>-4.84</w:t>
            </w:r>
          </w:p>
        </w:tc>
        <w:tc>
          <w:tcPr>
            <w:tcW w:w="1035" w:type="dxa"/>
            <w:tcBorders>
              <w:top w:val="nil"/>
              <w:bottom w:val="single" w:sz="4" w:space="0" w:color="auto"/>
            </w:tcBorders>
            <w:noWrap/>
          </w:tcPr>
          <w:p w14:paraId="734C1469" w14:textId="156DCCEA" w:rsidR="00156F98" w:rsidRPr="008A6038" w:rsidRDefault="00156F98" w:rsidP="00156F98">
            <w:pPr>
              <w:rPr>
                <w:iCs/>
                <w:szCs w:val="24"/>
              </w:rPr>
            </w:pPr>
            <w:r w:rsidRPr="008A6038">
              <w:rPr>
                <w:rFonts w:hint="eastAsia"/>
                <w:color w:val="000000"/>
              </w:rPr>
              <w:t>6.97</w:t>
            </w:r>
          </w:p>
        </w:tc>
        <w:tc>
          <w:tcPr>
            <w:tcW w:w="1192" w:type="dxa"/>
            <w:tcBorders>
              <w:top w:val="nil"/>
              <w:bottom w:val="single" w:sz="4" w:space="0" w:color="auto"/>
            </w:tcBorders>
            <w:noWrap/>
          </w:tcPr>
          <w:p w14:paraId="48B7E5D2" w14:textId="2BC42B4E" w:rsidR="00156F98" w:rsidRPr="008A6038" w:rsidRDefault="00156F98" w:rsidP="00156F98">
            <w:pPr>
              <w:rPr>
                <w:iCs/>
                <w:szCs w:val="24"/>
              </w:rPr>
            </w:pPr>
            <w:r w:rsidRPr="008A6038">
              <w:rPr>
                <w:rFonts w:hint="eastAsia"/>
                <w:color w:val="000000"/>
              </w:rPr>
              <w:t>5.89</w:t>
            </w:r>
          </w:p>
        </w:tc>
        <w:tc>
          <w:tcPr>
            <w:tcW w:w="878" w:type="dxa"/>
            <w:tcBorders>
              <w:top w:val="nil"/>
              <w:bottom w:val="single" w:sz="4" w:space="0" w:color="auto"/>
            </w:tcBorders>
            <w:noWrap/>
          </w:tcPr>
          <w:p w14:paraId="51F895DC" w14:textId="58BAE902" w:rsidR="00156F98" w:rsidRPr="008A6038" w:rsidRDefault="00156F98" w:rsidP="00156F98">
            <w:pPr>
              <w:rPr>
                <w:iCs/>
                <w:szCs w:val="24"/>
              </w:rPr>
            </w:pPr>
            <w:r w:rsidRPr="008A6038">
              <w:rPr>
                <w:rFonts w:hint="eastAsia"/>
                <w:color w:val="000000"/>
              </w:rPr>
              <w:t>8.48</w:t>
            </w:r>
          </w:p>
        </w:tc>
        <w:tc>
          <w:tcPr>
            <w:tcW w:w="1248" w:type="dxa"/>
            <w:tcBorders>
              <w:top w:val="nil"/>
              <w:bottom w:val="single" w:sz="4" w:space="0" w:color="auto"/>
            </w:tcBorders>
          </w:tcPr>
          <w:p w14:paraId="4899FA54" w14:textId="63503FF7" w:rsidR="00156F98" w:rsidRPr="008A6038" w:rsidRDefault="00156F98" w:rsidP="00156F98">
            <w:pPr>
              <w:rPr>
                <w:color w:val="000000"/>
                <w:szCs w:val="24"/>
              </w:rPr>
            </w:pPr>
            <w:r w:rsidRPr="008A6038">
              <w:rPr>
                <w:rFonts w:hint="eastAsia"/>
                <w:color w:val="000000"/>
              </w:rPr>
              <w:t>0.77</w:t>
            </w:r>
          </w:p>
        </w:tc>
      </w:tr>
      <w:tr w:rsidR="00156F98" w:rsidRPr="008A6038" w14:paraId="37A33481" w14:textId="77777777" w:rsidTr="005B02D3">
        <w:trPr>
          <w:trHeight w:val="324"/>
        </w:trPr>
        <w:tc>
          <w:tcPr>
            <w:tcW w:w="1135" w:type="dxa"/>
            <w:vMerge w:val="restart"/>
            <w:tcBorders>
              <w:top w:val="single" w:sz="4" w:space="0" w:color="auto"/>
              <w:bottom w:val="nil"/>
            </w:tcBorders>
            <w:noWrap/>
          </w:tcPr>
          <w:p w14:paraId="6F32E5EF" w14:textId="77777777" w:rsidR="00156F98" w:rsidRPr="008A6038" w:rsidRDefault="00156F98" w:rsidP="00156F98">
            <w:pPr>
              <w:rPr>
                <w:iCs/>
                <w:szCs w:val="24"/>
              </w:rPr>
            </w:pPr>
            <w:r w:rsidRPr="008A6038">
              <w:rPr>
                <w:iCs/>
                <w:szCs w:val="24"/>
              </w:rPr>
              <w:t>100</w:t>
            </w:r>
          </w:p>
        </w:tc>
        <w:tc>
          <w:tcPr>
            <w:tcW w:w="1286" w:type="dxa"/>
            <w:tcBorders>
              <w:top w:val="single" w:sz="4" w:space="0" w:color="auto"/>
              <w:bottom w:val="nil"/>
            </w:tcBorders>
          </w:tcPr>
          <w:p w14:paraId="0EABF5E4"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7604ED3D" w14:textId="1FA60F47" w:rsidR="00156F98" w:rsidRPr="008A6038" w:rsidRDefault="00156F98" w:rsidP="00156F98">
            <w:pPr>
              <w:rPr>
                <w:iCs/>
                <w:szCs w:val="24"/>
              </w:rPr>
            </w:pPr>
            <w:r w:rsidRPr="008A6038">
              <w:rPr>
                <w:rFonts w:hint="eastAsia"/>
                <w:color w:val="000000"/>
              </w:rPr>
              <w:t>41.48</w:t>
            </w:r>
          </w:p>
        </w:tc>
        <w:tc>
          <w:tcPr>
            <w:tcW w:w="1132" w:type="dxa"/>
            <w:tcBorders>
              <w:top w:val="single" w:sz="4" w:space="0" w:color="auto"/>
              <w:bottom w:val="nil"/>
            </w:tcBorders>
            <w:noWrap/>
          </w:tcPr>
          <w:p w14:paraId="360E2CF4" w14:textId="1020E603" w:rsidR="00156F98" w:rsidRPr="008A6038" w:rsidRDefault="00156F98" w:rsidP="00156F98">
            <w:pPr>
              <w:rPr>
                <w:iCs/>
                <w:szCs w:val="24"/>
              </w:rPr>
            </w:pPr>
            <w:r w:rsidRPr="008A6038">
              <w:rPr>
                <w:rFonts w:hint="eastAsia"/>
                <w:color w:val="000000"/>
              </w:rPr>
              <w:t>47.89</w:t>
            </w:r>
          </w:p>
        </w:tc>
        <w:tc>
          <w:tcPr>
            <w:tcW w:w="1035" w:type="dxa"/>
            <w:tcBorders>
              <w:top w:val="single" w:sz="4" w:space="0" w:color="auto"/>
              <w:bottom w:val="nil"/>
            </w:tcBorders>
            <w:noWrap/>
          </w:tcPr>
          <w:p w14:paraId="58DF66C7" w14:textId="72F31088" w:rsidR="00156F98" w:rsidRPr="008A6038" w:rsidRDefault="00156F98" w:rsidP="00156F98">
            <w:pPr>
              <w:rPr>
                <w:iCs/>
                <w:szCs w:val="24"/>
              </w:rPr>
            </w:pPr>
            <w:r w:rsidRPr="008A6038">
              <w:rPr>
                <w:rFonts w:hint="eastAsia"/>
                <w:color w:val="000000"/>
              </w:rPr>
              <w:t>-1.11</w:t>
            </w:r>
          </w:p>
        </w:tc>
        <w:tc>
          <w:tcPr>
            <w:tcW w:w="1035" w:type="dxa"/>
            <w:tcBorders>
              <w:top w:val="single" w:sz="4" w:space="0" w:color="auto"/>
              <w:bottom w:val="nil"/>
            </w:tcBorders>
            <w:noWrap/>
          </w:tcPr>
          <w:p w14:paraId="0D76CDD7" w14:textId="0BCE1C64" w:rsidR="00156F98" w:rsidRPr="008A6038" w:rsidRDefault="00156F98" w:rsidP="00156F98">
            <w:pPr>
              <w:rPr>
                <w:iCs/>
                <w:szCs w:val="24"/>
              </w:rPr>
            </w:pPr>
            <w:r w:rsidRPr="008A6038">
              <w:rPr>
                <w:rFonts w:hint="eastAsia"/>
                <w:color w:val="000000"/>
              </w:rPr>
              <w:t>8.92</w:t>
            </w:r>
          </w:p>
        </w:tc>
        <w:tc>
          <w:tcPr>
            <w:tcW w:w="1192" w:type="dxa"/>
            <w:tcBorders>
              <w:top w:val="single" w:sz="4" w:space="0" w:color="auto"/>
              <w:bottom w:val="nil"/>
            </w:tcBorders>
            <w:noWrap/>
          </w:tcPr>
          <w:p w14:paraId="21C37A03" w14:textId="650D2FFD" w:rsidR="00156F98" w:rsidRPr="008A6038" w:rsidRDefault="00156F98" w:rsidP="00156F98">
            <w:pPr>
              <w:rPr>
                <w:iCs/>
                <w:szCs w:val="24"/>
              </w:rPr>
            </w:pPr>
            <w:r w:rsidRPr="008A6038">
              <w:rPr>
                <w:rFonts w:hint="eastAsia"/>
                <w:color w:val="000000"/>
              </w:rPr>
              <w:t>6.78</w:t>
            </w:r>
          </w:p>
        </w:tc>
        <w:tc>
          <w:tcPr>
            <w:tcW w:w="878" w:type="dxa"/>
            <w:tcBorders>
              <w:top w:val="single" w:sz="4" w:space="0" w:color="auto"/>
              <w:bottom w:val="nil"/>
            </w:tcBorders>
            <w:noWrap/>
          </w:tcPr>
          <w:p w14:paraId="632C94D0" w14:textId="2A2ECEB3" w:rsidR="00156F98" w:rsidRPr="008A6038" w:rsidRDefault="00156F98" w:rsidP="00156F98">
            <w:pPr>
              <w:rPr>
                <w:iCs/>
                <w:szCs w:val="24"/>
              </w:rPr>
            </w:pPr>
            <w:r w:rsidRPr="008A6038">
              <w:rPr>
                <w:rFonts w:hint="eastAsia"/>
                <w:color w:val="000000"/>
              </w:rPr>
              <w:t>8.98</w:t>
            </w:r>
          </w:p>
        </w:tc>
        <w:tc>
          <w:tcPr>
            <w:tcW w:w="1248" w:type="dxa"/>
            <w:tcBorders>
              <w:top w:val="single" w:sz="4" w:space="0" w:color="auto"/>
              <w:bottom w:val="nil"/>
            </w:tcBorders>
          </w:tcPr>
          <w:p w14:paraId="4055D398" w14:textId="3785B7E5" w:rsidR="00156F98" w:rsidRPr="008A6038" w:rsidRDefault="00156F98" w:rsidP="00156F98">
            <w:pPr>
              <w:rPr>
                <w:color w:val="000000"/>
                <w:szCs w:val="24"/>
              </w:rPr>
            </w:pPr>
            <w:r w:rsidRPr="008A6038">
              <w:rPr>
                <w:rFonts w:hint="eastAsia"/>
                <w:color w:val="000000"/>
              </w:rPr>
              <w:t>0.7</w:t>
            </w:r>
          </w:p>
        </w:tc>
      </w:tr>
      <w:tr w:rsidR="00156F98" w:rsidRPr="008A6038" w14:paraId="3D312EC1" w14:textId="77777777" w:rsidTr="005B02D3">
        <w:trPr>
          <w:trHeight w:val="324"/>
        </w:trPr>
        <w:tc>
          <w:tcPr>
            <w:tcW w:w="1135" w:type="dxa"/>
            <w:vMerge/>
            <w:tcBorders>
              <w:top w:val="nil"/>
              <w:bottom w:val="single" w:sz="4" w:space="0" w:color="auto"/>
            </w:tcBorders>
          </w:tcPr>
          <w:p w14:paraId="0B21FAE1" w14:textId="77777777" w:rsidR="00156F98" w:rsidRPr="008A6038" w:rsidRDefault="00156F98" w:rsidP="00156F98">
            <w:pPr>
              <w:rPr>
                <w:iCs/>
                <w:szCs w:val="24"/>
              </w:rPr>
            </w:pPr>
          </w:p>
        </w:tc>
        <w:tc>
          <w:tcPr>
            <w:tcW w:w="1286" w:type="dxa"/>
            <w:tcBorders>
              <w:top w:val="nil"/>
              <w:bottom w:val="single" w:sz="4" w:space="0" w:color="auto"/>
            </w:tcBorders>
          </w:tcPr>
          <w:p w14:paraId="31A23E30"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83896F9" w14:textId="77777777" w:rsidR="00156F98" w:rsidRPr="008A6038" w:rsidRDefault="00156F98" w:rsidP="00156F98">
            <w:pPr>
              <w:rPr>
                <w:iCs/>
                <w:szCs w:val="24"/>
              </w:rPr>
            </w:pPr>
          </w:p>
        </w:tc>
        <w:tc>
          <w:tcPr>
            <w:tcW w:w="1132" w:type="dxa"/>
            <w:tcBorders>
              <w:top w:val="nil"/>
              <w:bottom w:val="single" w:sz="4" w:space="0" w:color="auto"/>
            </w:tcBorders>
            <w:noWrap/>
          </w:tcPr>
          <w:p w14:paraId="6E0498A2" w14:textId="53DB5BE3" w:rsidR="00156F98" w:rsidRPr="008A6038" w:rsidRDefault="00156F98" w:rsidP="00156F98">
            <w:pPr>
              <w:rPr>
                <w:iCs/>
                <w:szCs w:val="24"/>
              </w:rPr>
            </w:pPr>
            <w:r w:rsidRPr="008A6038">
              <w:rPr>
                <w:rFonts w:hint="eastAsia"/>
                <w:color w:val="000000"/>
              </w:rPr>
              <w:t>46.44</w:t>
            </w:r>
          </w:p>
        </w:tc>
        <w:tc>
          <w:tcPr>
            <w:tcW w:w="1035" w:type="dxa"/>
            <w:tcBorders>
              <w:top w:val="nil"/>
              <w:bottom w:val="single" w:sz="4" w:space="0" w:color="auto"/>
            </w:tcBorders>
            <w:noWrap/>
          </w:tcPr>
          <w:p w14:paraId="41607850" w14:textId="22A42B29" w:rsidR="00156F98" w:rsidRPr="008A6038" w:rsidRDefault="00156F98" w:rsidP="00156F98">
            <w:pPr>
              <w:rPr>
                <w:iCs/>
                <w:szCs w:val="24"/>
              </w:rPr>
            </w:pPr>
            <w:r w:rsidRPr="008A6038">
              <w:rPr>
                <w:rFonts w:hint="eastAsia"/>
                <w:color w:val="000000"/>
              </w:rPr>
              <w:t>-2.56</w:t>
            </w:r>
          </w:p>
        </w:tc>
        <w:tc>
          <w:tcPr>
            <w:tcW w:w="1035" w:type="dxa"/>
            <w:tcBorders>
              <w:top w:val="nil"/>
              <w:bottom w:val="single" w:sz="4" w:space="0" w:color="auto"/>
            </w:tcBorders>
            <w:noWrap/>
          </w:tcPr>
          <w:p w14:paraId="2CF45979" w14:textId="3A0CB926" w:rsidR="00156F98" w:rsidRPr="008A6038" w:rsidRDefault="00156F98" w:rsidP="00156F98">
            <w:pPr>
              <w:rPr>
                <w:iCs/>
                <w:szCs w:val="24"/>
              </w:rPr>
            </w:pPr>
            <w:r w:rsidRPr="008A6038">
              <w:rPr>
                <w:rFonts w:hint="eastAsia"/>
                <w:color w:val="000000"/>
              </w:rPr>
              <w:t>6.49</w:t>
            </w:r>
          </w:p>
        </w:tc>
        <w:tc>
          <w:tcPr>
            <w:tcW w:w="1192" w:type="dxa"/>
            <w:tcBorders>
              <w:top w:val="nil"/>
              <w:bottom w:val="single" w:sz="4" w:space="0" w:color="auto"/>
            </w:tcBorders>
            <w:noWrap/>
          </w:tcPr>
          <w:p w14:paraId="35194A94" w14:textId="2F2DA19A" w:rsidR="00156F98" w:rsidRPr="008A6038" w:rsidRDefault="00156F98" w:rsidP="00156F98">
            <w:pPr>
              <w:rPr>
                <w:iCs/>
                <w:szCs w:val="24"/>
              </w:rPr>
            </w:pPr>
            <w:r w:rsidRPr="008A6038">
              <w:rPr>
                <w:rFonts w:hint="eastAsia"/>
                <w:color w:val="000000"/>
              </w:rPr>
              <w:t>4.94</w:t>
            </w:r>
          </w:p>
        </w:tc>
        <w:tc>
          <w:tcPr>
            <w:tcW w:w="878" w:type="dxa"/>
            <w:tcBorders>
              <w:top w:val="nil"/>
              <w:bottom w:val="single" w:sz="4" w:space="0" w:color="auto"/>
            </w:tcBorders>
            <w:noWrap/>
          </w:tcPr>
          <w:p w14:paraId="264EDE84" w14:textId="21C6A45B" w:rsidR="00156F98" w:rsidRPr="008A6038" w:rsidRDefault="00156F98" w:rsidP="00156F98">
            <w:pPr>
              <w:rPr>
                <w:iCs/>
                <w:szCs w:val="24"/>
              </w:rPr>
            </w:pPr>
            <w:r w:rsidRPr="008A6038">
              <w:rPr>
                <w:rFonts w:hint="eastAsia"/>
                <w:color w:val="000000"/>
              </w:rPr>
              <w:t>6.97</w:t>
            </w:r>
          </w:p>
        </w:tc>
        <w:tc>
          <w:tcPr>
            <w:tcW w:w="1248" w:type="dxa"/>
            <w:tcBorders>
              <w:top w:val="nil"/>
              <w:bottom w:val="single" w:sz="4" w:space="0" w:color="auto"/>
            </w:tcBorders>
          </w:tcPr>
          <w:p w14:paraId="3ABB441F" w14:textId="65E00BA9" w:rsidR="00156F98" w:rsidRPr="008A6038" w:rsidRDefault="00156F98" w:rsidP="00156F98">
            <w:pPr>
              <w:rPr>
                <w:color w:val="000000"/>
                <w:szCs w:val="24"/>
              </w:rPr>
            </w:pPr>
            <w:r w:rsidRPr="008A6038">
              <w:rPr>
                <w:rFonts w:hint="eastAsia"/>
                <w:color w:val="000000"/>
              </w:rPr>
              <w:t>0.72</w:t>
            </w:r>
          </w:p>
        </w:tc>
      </w:tr>
      <w:tr w:rsidR="00156F98" w:rsidRPr="008A6038" w14:paraId="36D8905C" w14:textId="77777777" w:rsidTr="005B02D3">
        <w:trPr>
          <w:trHeight w:val="324"/>
        </w:trPr>
        <w:tc>
          <w:tcPr>
            <w:tcW w:w="1135" w:type="dxa"/>
            <w:vMerge w:val="restart"/>
            <w:tcBorders>
              <w:top w:val="single" w:sz="4" w:space="0" w:color="auto"/>
            </w:tcBorders>
            <w:noWrap/>
          </w:tcPr>
          <w:p w14:paraId="22DB859F" w14:textId="77777777" w:rsidR="00156F98" w:rsidRPr="008A6038" w:rsidRDefault="00156F98" w:rsidP="00156F98">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5AA1E0A1"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0F335F5A" w14:textId="41BD1103" w:rsidR="00156F98" w:rsidRPr="008A6038" w:rsidRDefault="00156F98" w:rsidP="00156F98">
            <w:pPr>
              <w:rPr>
                <w:iCs/>
                <w:szCs w:val="24"/>
              </w:rPr>
            </w:pPr>
            <w:r w:rsidRPr="008A6038">
              <w:rPr>
                <w:rFonts w:hint="eastAsia"/>
                <w:color w:val="000000"/>
              </w:rPr>
              <w:t>43.66</w:t>
            </w:r>
          </w:p>
        </w:tc>
        <w:tc>
          <w:tcPr>
            <w:tcW w:w="1132" w:type="dxa"/>
            <w:tcBorders>
              <w:top w:val="single" w:sz="4" w:space="0" w:color="auto"/>
            </w:tcBorders>
            <w:noWrap/>
          </w:tcPr>
          <w:p w14:paraId="40DDB186" w14:textId="4CCA946C" w:rsidR="00156F98" w:rsidRPr="008A6038" w:rsidRDefault="00156F98" w:rsidP="00156F98">
            <w:pPr>
              <w:rPr>
                <w:iCs/>
                <w:szCs w:val="24"/>
              </w:rPr>
            </w:pPr>
            <w:r w:rsidRPr="008A6038">
              <w:rPr>
                <w:rFonts w:hint="eastAsia"/>
                <w:color w:val="000000"/>
              </w:rPr>
              <w:t>48.91</w:t>
            </w:r>
          </w:p>
        </w:tc>
        <w:tc>
          <w:tcPr>
            <w:tcW w:w="1035" w:type="dxa"/>
            <w:tcBorders>
              <w:top w:val="single" w:sz="4" w:space="0" w:color="auto"/>
            </w:tcBorders>
            <w:noWrap/>
          </w:tcPr>
          <w:p w14:paraId="13F03381" w14:textId="0B131A44" w:rsidR="00156F98" w:rsidRPr="008A6038" w:rsidRDefault="00156F98" w:rsidP="00156F98">
            <w:pPr>
              <w:rPr>
                <w:iCs/>
                <w:szCs w:val="24"/>
              </w:rPr>
            </w:pPr>
            <w:r w:rsidRPr="008A6038">
              <w:rPr>
                <w:rFonts w:hint="eastAsia"/>
                <w:color w:val="000000"/>
              </w:rPr>
              <w:t>-0.09</w:t>
            </w:r>
          </w:p>
        </w:tc>
        <w:tc>
          <w:tcPr>
            <w:tcW w:w="1035" w:type="dxa"/>
            <w:tcBorders>
              <w:top w:val="single" w:sz="4" w:space="0" w:color="auto"/>
            </w:tcBorders>
            <w:noWrap/>
          </w:tcPr>
          <w:p w14:paraId="00F49CD5" w14:textId="0BE3A393" w:rsidR="00156F98" w:rsidRPr="008A6038" w:rsidRDefault="00156F98" w:rsidP="00156F98">
            <w:pPr>
              <w:rPr>
                <w:iCs/>
                <w:szCs w:val="24"/>
              </w:rPr>
            </w:pPr>
            <w:r w:rsidRPr="008A6038">
              <w:rPr>
                <w:rFonts w:hint="eastAsia"/>
                <w:color w:val="000000"/>
              </w:rPr>
              <w:t>7.21</w:t>
            </w:r>
          </w:p>
        </w:tc>
        <w:tc>
          <w:tcPr>
            <w:tcW w:w="1192" w:type="dxa"/>
            <w:tcBorders>
              <w:top w:val="single" w:sz="4" w:space="0" w:color="auto"/>
            </w:tcBorders>
            <w:noWrap/>
          </w:tcPr>
          <w:p w14:paraId="43313700" w14:textId="209C94DC" w:rsidR="00156F98" w:rsidRPr="008A6038" w:rsidRDefault="00156F98" w:rsidP="00156F98">
            <w:pPr>
              <w:rPr>
                <w:iCs/>
                <w:szCs w:val="24"/>
              </w:rPr>
            </w:pPr>
            <w:r w:rsidRPr="008A6038">
              <w:rPr>
                <w:rFonts w:hint="eastAsia"/>
                <w:color w:val="000000"/>
              </w:rPr>
              <w:t>6.13</w:t>
            </w:r>
          </w:p>
        </w:tc>
        <w:tc>
          <w:tcPr>
            <w:tcW w:w="878" w:type="dxa"/>
            <w:tcBorders>
              <w:top w:val="single" w:sz="4" w:space="0" w:color="auto"/>
            </w:tcBorders>
            <w:noWrap/>
          </w:tcPr>
          <w:p w14:paraId="5217C781" w14:textId="664E7F6D" w:rsidR="00156F98" w:rsidRPr="008A6038" w:rsidRDefault="00156F98" w:rsidP="00156F98">
            <w:pPr>
              <w:rPr>
                <w:iCs/>
                <w:szCs w:val="24"/>
              </w:rPr>
            </w:pPr>
            <w:r w:rsidRPr="008A6038">
              <w:rPr>
                <w:rFonts w:hint="eastAsia"/>
                <w:color w:val="000000"/>
              </w:rPr>
              <w:t>7.21</w:t>
            </w:r>
          </w:p>
        </w:tc>
        <w:tc>
          <w:tcPr>
            <w:tcW w:w="1248" w:type="dxa"/>
            <w:tcBorders>
              <w:top w:val="single" w:sz="4" w:space="0" w:color="auto"/>
            </w:tcBorders>
          </w:tcPr>
          <w:p w14:paraId="754D7042" w14:textId="5524412F" w:rsidR="00156F98" w:rsidRPr="008A6038" w:rsidRDefault="00156F98" w:rsidP="00156F98">
            <w:pPr>
              <w:rPr>
                <w:color w:val="000000"/>
                <w:szCs w:val="24"/>
              </w:rPr>
            </w:pPr>
            <w:r w:rsidRPr="008A6038">
              <w:rPr>
                <w:rFonts w:hint="eastAsia"/>
                <w:color w:val="000000"/>
              </w:rPr>
              <w:t>0.69</w:t>
            </w:r>
          </w:p>
        </w:tc>
      </w:tr>
      <w:tr w:rsidR="00156F98" w:rsidRPr="008A6038" w14:paraId="7E350063" w14:textId="77777777" w:rsidTr="005B02D3">
        <w:trPr>
          <w:trHeight w:val="324"/>
        </w:trPr>
        <w:tc>
          <w:tcPr>
            <w:tcW w:w="1135" w:type="dxa"/>
            <w:vMerge/>
          </w:tcPr>
          <w:p w14:paraId="2D26E0FB" w14:textId="77777777" w:rsidR="00156F98" w:rsidRPr="008A6038" w:rsidRDefault="00156F98" w:rsidP="00156F98">
            <w:pPr>
              <w:rPr>
                <w:iCs/>
                <w:szCs w:val="24"/>
              </w:rPr>
            </w:pPr>
          </w:p>
        </w:tc>
        <w:tc>
          <w:tcPr>
            <w:tcW w:w="1286" w:type="dxa"/>
          </w:tcPr>
          <w:p w14:paraId="4791C291"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Pr>
          <w:p w14:paraId="3DE21628" w14:textId="77777777" w:rsidR="00156F98" w:rsidRPr="008A6038" w:rsidRDefault="00156F98" w:rsidP="00156F98">
            <w:pPr>
              <w:rPr>
                <w:iCs/>
                <w:szCs w:val="24"/>
              </w:rPr>
            </w:pPr>
          </w:p>
        </w:tc>
        <w:tc>
          <w:tcPr>
            <w:tcW w:w="1132" w:type="dxa"/>
            <w:noWrap/>
          </w:tcPr>
          <w:p w14:paraId="2578E270" w14:textId="00684EB0" w:rsidR="00156F98" w:rsidRPr="008A6038" w:rsidRDefault="00156F98" w:rsidP="00156F98">
            <w:pPr>
              <w:rPr>
                <w:iCs/>
                <w:szCs w:val="24"/>
              </w:rPr>
            </w:pPr>
            <w:r w:rsidRPr="008A6038">
              <w:rPr>
                <w:rFonts w:hint="eastAsia"/>
                <w:color w:val="000000"/>
              </w:rPr>
              <w:t>47.72</w:t>
            </w:r>
          </w:p>
        </w:tc>
        <w:tc>
          <w:tcPr>
            <w:tcW w:w="1035" w:type="dxa"/>
            <w:noWrap/>
          </w:tcPr>
          <w:p w14:paraId="2993975D" w14:textId="4776FD64" w:rsidR="00156F98" w:rsidRPr="008A6038" w:rsidRDefault="00156F98" w:rsidP="00156F98">
            <w:pPr>
              <w:rPr>
                <w:iCs/>
                <w:szCs w:val="24"/>
              </w:rPr>
            </w:pPr>
            <w:r w:rsidRPr="008A6038">
              <w:rPr>
                <w:rFonts w:hint="eastAsia"/>
                <w:color w:val="000000"/>
              </w:rPr>
              <w:t>-1.28</w:t>
            </w:r>
          </w:p>
        </w:tc>
        <w:tc>
          <w:tcPr>
            <w:tcW w:w="1035" w:type="dxa"/>
            <w:noWrap/>
          </w:tcPr>
          <w:p w14:paraId="1E2298DD" w14:textId="50B34911" w:rsidR="00156F98" w:rsidRPr="008A6038" w:rsidRDefault="00156F98" w:rsidP="00156F98">
            <w:pPr>
              <w:rPr>
                <w:iCs/>
                <w:szCs w:val="24"/>
              </w:rPr>
            </w:pPr>
            <w:r w:rsidRPr="008A6038">
              <w:rPr>
                <w:rFonts w:hint="eastAsia"/>
                <w:color w:val="000000"/>
              </w:rPr>
              <w:t>5.35</w:t>
            </w:r>
          </w:p>
        </w:tc>
        <w:tc>
          <w:tcPr>
            <w:tcW w:w="1192" w:type="dxa"/>
            <w:noWrap/>
          </w:tcPr>
          <w:p w14:paraId="304F141A" w14:textId="67C95D43" w:rsidR="00156F98" w:rsidRPr="008A6038" w:rsidRDefault="00156F98" w:rsidP="00156F98">
            <w:pPr>
              <w:rPr>
                <w:iCs/>
                <w:szCs w:val="24"/>
              </w:rPr>
            </w:pPr>
            <w:r w:rsidRPr="008A6038">
              <w:rPr>
                <w:rFonts w:hint="eastAsia"/>
                <w:color w:val="000000"/>
              </w:rPr>
              <w:t>4.46</w:t>
            </w:r>
          </w:p>
        </w:tc>
        <w:tc>
          <w:tcPr>
            <w:tcW w:w="878" w:type="dxa"/>
            <w:noWrap/>
          </w:tcPr>
          <w:p w14:paraId="64C2FDAA" w14:textId="671894AB" w:rsidR="00156F98" w:rsidRPr="008A6038" w:rsidRDefault="00156F98" w:rsidP="00156F98">
            <w:pPr>
              <w:rPr>
                <w:iCs/>
                <w:szCs w:val="24"/>
              </w:rPr>
            </w:pPr>
            <w:r w:rsidRPr="008A6038">
              <w:rPr>
                <w:rFonts w:hint="eastAsia"/>
                <w:color w:val="000000"/>
              </w:rPr>
              <w:t>5.49</w:t>
            </w:r>
          </w:p>
        </w:tc>
        <w:tc>
          <w:tcPr>
            <w:tcW w:w="1248" w:type="dxa"/>
          </w:tcPr>
          <w:p w14:paraId="278A42E5" w14:textId="32F3C98E" w:rsidR="00156F98" w:rsidRPr="008A6038" w:rsidRDefault="00156F98" w:rsidP="00156F98">
            <w:pPr>
              <w:rPr>
                <w:color w:val="000000"/>
                <w:szCs w:val="24"/>
              </w:rPr>
            </w:pPr>
            <w:r w:rsidRPr="008A6038">
              <w:rPr>
                <w:rFonts w:hint="eastAsia"/>
                <w:color w:val="000000"/>
              </w:rPr>
              <w:t>0.71</w:t>
            </w:r>
          </w:p>
        </w:tc>
      </w:tr>
    </w:tbl>
    <w:p w14:paraId="3EFF88C9" w14:textId="77777777" w:rsidR="005B317F" w:rsidRPr="008A6038" w:rsidRDefault="005B317F" w:rsidP="005B317F"/>
    <w:p w14:paraId="6C2F6919" w14:textId="77777777" w:rsidR="005B317F" w:rsidRPr="008A6038" w:rsidRDefault="005B317F" w:rsidP="005B317F"/>
    <w:p w14:paraId="71DFDB5D" w14:textId="77777777" w:rsidR="005B317F" w:rsidRPr="008A6038" w:rsidRDefault="005B317F" w:rsidP="005B317F">
      <w:r w:rsidRPr="008A6038">
        <w:rPr>
          <w:noProof/>
        </w:rPr>
        <w:drawing>
          <wp:inline distT="0" distB="0" distL="0" distR="0" wp14:anchorId="3BDA5600" wp14:editId="422215AB">
            <wp:extent cx="5274310" cy="2532184"/>
            <wp:effectExtent l="0" t="0" r="2540" b="1905"/>
            <wp:docPr id="801656872"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56872" name=""/>
                    <pic:cNvPicPr/>
                  </pic:nvPicPr>
                  <pic:blipFill rotWithShape="1">
                    <a:blip r:embed="rId30">
                      <a:extLst>
                        <a:ext uri="{96DAC541-7B7A-43D3-8B79-37D633B846F1}">
                          <asvg:svgBlip xmlns:asvg="http://schemas.microsoft.com/office/drawing/2016/SVG/main" r:embed="rId31"/>
                        </a:ext>
                      </a:extLst>
                    </a:blip>
                    <a:srcRect b="18134"/>
                    <a:stretch/>
                  </pic:blipFill>
                  <pic:spPr bwMode="auto">
                    <a:xfrm>
                      <a:off x="0" y="0"/>
                      <a:ext cx="5274310" cy="2532184"/>
                    </a:xfrm>
                    <a:prstGeom prst="rect">
                      <a:avLst/>
                    </a:prstGeom>
                    <a:ln>
                      <a:noFill/>
                    </a:ln>
                    <a:extLst>
                      <a:ext uri="{53640926-AAD7-44D8-BBD7-CCE9431645EC}">
                        <a14:shadowObscured xmlns:a14="http://schemas.microsoft.com/office/drawing/2010/main"/>
                      </a:ext>
                    </a:extLst>
                  </pic:spPr>
                </pic:pic>
              </a:graphicData>
            </a:graphic>
          </wp:inline>
        </w:drawing>
      </w:r>
    </w:p>
    <w:p w14:paraId="33EF8595" w14:textId="144E742E" w:rsidR="005B317F" w:rsidRPr="008A6038" w:rsidRDefault="005B317F" w:rsidP="005B317F">
      <w:pPr>
        <w:pStyle w:val="af1"/>
      </w:pPr>
      <w:bookmarkStart w:id="306" w:name="_Toc162728166"/>
      <w:bookmarkStart w:id="307" w:name="_Toc162728295"/>
      <w:bookmarkStart w:id="308" w:name="_Toc163389709"/>
      <w:r w:rsidRPr="008A6038">
        <w:t xml:space="preserve">Figure </w:t>
      </w:r>
      <w:fldSimple w:instr=" STYLEREF 1 \s ">
        <w:r w:rsidR="009D47CB">
          <w:rPr>
            <w:noProof/>
          </w:rPr>
          <w:t>4</w:t>
        </w:r>
      </w:fldSimple>
      <w:r w:rsidR="004F359F" w:rsidRPr="008A6038">
        <w:t>.</w:t>
      </w:r>
      <w:fldSimple w:instr=" SEQ Figure \* ARABIC \s 1 ">
        <w:r w:rsidR="009D47CB">
          <w:rPr>
            <w:noProof/>
          </w:rPr>
          <w:t>9</w:t>
        </w:r>
      </w:fldSimple>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rPr>
        <w:t>與</w:t>
      </w:r>
      <w:r w:rsidRPr="008A6038">
        <w:rPr>
          <w:szCs w:val="24"/>
        </w:rPr>
        <w:t>Big Wet</w:t>
      </w:r>
      <w:r w:rsidRPr="008A6038">
        <w:rPr>
          <w:rFonts w:hint="eastAsia"/>
        </w:rPr>
        <w:t>估計結果</w:t>
      </w:r>
      <w:r w:rsidRPr="008A6038">
        <w:rPr>
          <w:rFonts w:hint="eastAsia"/>
          <w:szCs w:val="24"/>
        </w:rPr>
        <w:t>。</w:t>
      </w:r>
      <w:bookmarkEnd w:id="306"/>
      <w:bookmarkEnd w:id="307"/>
      <w:bookmarkEnd w:id="308"/>
      <w:r w:rsidRPr="008A6038">
        <w:t xml:space="preserve"> </w:t>
      </w:r>
    </w:p>
    <w:p w14:paraId="06E47648" w14:textId="77777777" w:rsidR="005B317F" w:rsidRPr="008A6038" w:rsidRDefault="005B317F" w:rsidP="005B317F">
      <w:pPr>
        <w:widowControl/>
        <w:spacing w:line="240" w:lineRule="auto"/>
        <w:rPr>
          <w:szCs w:val="24"/>
        </w:rPr>
      </w:pPr>
      <w:r w:rsidRPr="008A6038">
        <w:rPr>
          <w:szCs w:val="24"/>
        </w:rPr>
        <w:br w:type="page"/>
      </w:r>
    </w:p>
    <w:p w14:paraId="059A50C5" w14:textId="67E19B0B" w:rsidR="005B317F" w:rsidRDefault="005B317F" w:rsidP="005B317F">
      <w:pPr>
        <w:pStyle w:val="af1"/>
        <w:rPr>
          <w:szCs w:val="24"/>
        </w:rPr>
      </w:pPr>
      <w:bookmarkStart w:id="309" w:name="_Toc163389726"/>
      <w:bookmarkStart w:id="310" w:name="_Toc163389943"/>
      <w:r w:rsidRPr="008A6038">
        <w:lastRenderedPageBreak/>
        <w:t xml:space="preserve">Table </w:t>
      </w:r>
      <w:fldSimple w:instr=" STYLEREF 1 \s ">
        <w:r w:rsidR="009D47CB">
          <w:rPr>
            <w:noProof/>
          </w:rPr>
          <w:t>4</w:t>
        </w:r>
      </w:fldSimple>
      <w:r w:rsidR="004F359F" w:rsidRPr="008A6038">
        <w:t>.</w:t>
      </w:r>
      <w:fldSimple w:instr=" SEQ Table \* ARABIC \s 1 ">
        <w:r w:rsidR="009D47CB">
          <w:rPr>
            <w:noProof/>
          </w:rPr>
          <w:t>10</w:t>
        </w:r>
      </w:fldSimple>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309"/>
      <w:bookmarkEnd w:id="310"/>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156F98" w:rsidRPr="008A6038" w14:paraId="1A4078D5" w14:textId="77777777" w:rsidTr="005B02D3">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1203A3CD" w14:textId="77777777" w:rsidR="00156F98" w:rsidRPr="008A6038" w:rsidRDefault="00156F98" w:rsidP="005B02D3">
            <w:pPr>
              <w:rPr>
                <w:iCs/>
                <w:szCs w:val="24"/>
              </w:rPr>
            </w:pPr>
            <w:r w:rsidRPr="008A6038">
              <w:rPr>
                <w:rFonts w:hint="eastAsia"/>
                <w:iCs/>
                <w:szCs w:val="24"/>
              </w:rPr>
              <w:t>s</w:t>
            </w:r>
            <w:r w:rsidRPr="008A6038">
              <w:rPr>
                <w:iCs/>
                <w:szCs w:val="24"/>
              </w:rPr>
              <w:t>ample size</w:t>
            </w:r>
          </w:p>
        </w:tc>
        <w:tc>
          <w:tcPr>
            <w:tcW w:w="1286" w:type="dxa"/>
          </w:tcPr>
          <w:p w14:paraId="30AFA6C5" w14:textId="77777777" w:rsidR="00156F98" w:rsidRPr="008A6038" w:rsidRDefault="00156F98" w:rsidP="005B02D3">
            <w:pPr>
              <w:rPr>
                <w:iCs/>
                <w:szCs w:val="24"/>
              </w:rPr>
            </w:pPr>
            <w:r w:rsidRPr="008A6038">
              <w:rPr>
                <w:szCs w:val="24"/>
              </w:rPr>
              <w:t>Estimator</w:t>
            </w:r>
          </w:p>
        </w:tc>
        <w:tc>
          <w:tcPr>
            <w:tcW w:w="993" w:type="dxa"/>
            <w:noWrap/>
            <w:hideMark/>
          </w:tcPr>
          <w:p w14:paraId="5D9DAF5A" w14:textId="77777777" w:rsidR="00156F98" w:rsidRPr="008A6038" w:rsidRDefault="00156F98" w:rsidP="005B02D3">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055CFD18" w14:textId="77777777" w:rsidR="00156F98" w:rsidRPr="008A6038" w:rsidRDefault="00156F98" w:rsidP="005B02D3">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5B663CB0" w14:textId="77777777" w:rsidR="00156F98" w:rsidRPr="008A6038" w:rsidRDefault="00156F98" w:rsidP="005B02D3">
            <w:pPr>
              <w:rPr>
                <w:iCs/>
                <w:szCs w:val="24"/>
              </w:rPr>
            </w:pPr>
            <w:r w:rsidRPr="008A6038">
              <w:rPr>
                <w:rFonts w:hint="eastAsia"/>
                <w:iCs/>
                <w:szCs w:val="24"/>
              </w:rPr>
              <w:t>Bias</w:t>
            </w:r>
          </w:p>
        </w:tc>
        <w:tc>
          <w:tcPr>
            <w:tcW w:w="1035" w:type="dxa"/>
            <w:noWrap/>
            <w:hideMark/>
          </w:tcPr>
          <w:p w14:paraId="7C3303E6" w14:textId="77777777" w:rsidR="00156F98" w:rsidRPr="008A6038" w:rsidRDefault="00156F98" w:rsidP="005B02D3">
            <w:pPr>
              <w:rPr>
                <w:iCs/>
                <w:szCs w:val="24"/>
              </w:rPr>
            </w:pPr>
            <w:r w:rsidRPr="008A6038">
              <w:rPr>
                <w:rFonts w:hint="eastAsia"/>
                <w:iCs/>
                <w:szCs w:val="24"/>
              </w:rPr>
              <w:t xml:space="preserve">Sample </w:t>
            </w:r>
            <w:r w:rsidRPr="008A6038">
              <w:rPr>
                <w:iCs/>
                <w:szCs w:val="24"/>
              </w:rPr>
              <w:t>SE</w:t>
            </w:r>
          </w:p>
        </w:tc>
        <w:tc>
          <w:tcPr>
            <w:tcW w:w="1192" w:type="dxa"/>
            <w:noWrap/>
            <w:hideMark/>
          </w:tcPr>
          <w:p w14:paraId="4C299833" w14:textId="77777777" w:rsidR="00156F98" w:rsidRPr="008A6038" w:rsidRDefault="00156F98" w:rsidP="005B02D3">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72C0A9ED" w14:textId="77777777" w:rsidR="00156F98" w:rsidRPr="008A6038" w:rsidRDefault="00156F98" w:rsidP="005B02D3">
            <w:pPr>
              <w:rPr>
                <w:iCs/>
                <w:szCs w:val="24"/>
              </w:rPr>
            </w:pPr>
            <w:r w:rsidRPr="008A6038">
              <w:rPr>
                <w:rFonts w:hint="eastAsia"/>
                <w:iCs/>
                <w:szCs w:val="24"/>
              </w:rPr>
              <w:t>RMSE</w:t>
            </w:r>
          </w:p>
        </w:tc>
        <w:tc>
          <w:tcPr>
            <w:tcW w:w="1248" w:type="dxa"/>
          </w:tcPr>
          <w:p w14:paraId="6443DB49" w14:textId="77777777" w:rsidR="00156F98" w:rsidRPr="008A6038" w:rsidRDefault="00156F98" w:rsidP="005B02D3">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156F98" w:rsidRPr="008A6038" w14:paraId="211E8F22" w14:textId="77777777" w:rsidTr="005B02D3">
        <w:trPr>
          <w:trHeight w:val="324"/>
        </w:trPr>
        <w:tc>
          <w:tcPr>
            <w:tcW w:w="1135" w:type="dxa"/>
            <w:vMerge w:val="restart"/>
            <w:tcBorders>
              <w:top w:val="double" w:sz="4" w:space="0" w:color="auto"/>
              <w:bottom w:val="nil"/>
            </w:tcBorders>
            <w:noWrap/>
          </w:tcPr>
          <w:p w14:paraId="366839C7" w14:textId="77777777" w:rsidR="00156F98" w:rsidRPr="008A6038" w:rsidRDefault="00156F98" w:rsidP="00156F98">
            <w:pPr>
              <w:rPr>
                <w:iCs/>
                <w:szCs w:val="24"/>
              </w:rPr>
            </w:pPr>
            <w:r w:rsidRPr="008A6038">
              <w:rPr>
                <w:iCs/>
                <w:szCs w:val="24"/>
              </w:rPr>
              <w:t>20</w:t>
            </w:r>
          </w:p>
        </w:tc>
        <w:tc>
          <w:tcPr>
            <w:tcW w:w="1286" w:type="dxa"/>
            <w:tcBorders>
              <w:top w:val="double" w:sz="4" w:space="0" w:color="auto"/>
              <w:bottom w:val="nil"/>
            </w:tcBorders>
          </w:tcPr>
          <w:p w14:paraId="577D5C30"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7F466F8E" w14:textId="2EDB8198" w:rsidR="00156F98" w:rsidRPr="008A6038" w:rsidRDefault="00156F98" w:rsidP="00156F98">
            <w:pPr>
              <w:rPr>
                <w:iCs/>
                <w:szCs w:val="24"/>
              </w:rPr>
            </w:pPr>
            <w:r w:rsidRPr="008A6038">
              <w:rPr>
                <w:rFonts w:hint="eastAsia"/>
                <w:color w:val="000000"/>
              </w:rPr>
              <w:t>24.27</w:t>
            </w:r>
          </w:p>
        </w:tc>
        <w:tc>
          <w:tcPr>
            <w:tcW w:w="1132" w:type="dxa"/>
            <w:tcBorders>
              <w:top w:val="double" w:sz="4" w:space="0" w:color="auto"/>
              <w:bottom w:val="nil"/>
            </w:tcBorders>
            <w:noWrap/>
          </w:tcPr>
          <w:p w14:paraId="4C329DC9" w14:textId="591FAFC0" w:rsidR="00156F98" w:rsidRPr="008A6038" w:rsidRDefault="00156F98" w:rsidP="00156F98">
            <w:pPr>
              <w:rPr>
                <w:iCs/>
                <w:szCs w:val="24"/>
              </w:rPr>
            </w:pPr>
            <w:r w:rsidRPr="008A6038">
              <w:rPr>
                <w:rFonts w:hint="eastAsia"/>
                <w:color w:val="000000"/>
              </w:rPr>
              <w:t>40.19</w:t>
            </w:r>
          </w:p>
        </w:tc>
        <w:tc>
          <w:tcPr>
            <w:tcW w:w="1035" w:type="dxa"/>
            <w:tcBorders>
              <w:top w:val="double" w:sz="4" w:space="0" w:color="auto"/>
              <w:bottom w:val="nil"/>
            </w:tcBorders>
            <w:noWrap/>
          </w:tcPr>
          <w:p w14:paraId="4CDC03F5" w14:textId="15294574" w:rsidR="00156F98" w:rsidRPr="008A6038" w:rsidRDefault="00156F98" w:rsidP="00156F98">
            <w:pPr>
              <w:rPr>
                <w:iCs/>
                <w:szCs w:val="24"/>
              </w:rPr>
            </w:pPr>
            <w:r w:rsidRPr="008A6038">
              <w:rPr>
                <w:rFonts w:hint="eastAsia"/>
                <w:color w:val="000000"/>
              </w:rPr>
              <w:t>-11.81</w:t>
            </w:r>
          </w:p>
        </w:tc>
        <w:tc>
          <w:tcPr>
            <w:tcW w:w="1035" w:type="dxa"/>
            <w:tcBorders>
              <w:top w:val="double" w:sz="4" w:space="0" w:color="auto"/>
              <w:bottom w:val="nil"/>
            </w:tcBorders>
            <w:noWrap/>
          </w:tcPr>
          <w:p w14:paraId="2F90A2F9" w14:textId="7ED5928E" w:rsidR="00156F98" w:rsidRPr="008A6038" w:rsidRDefault="00156F98" w:rsidP="00156F98">
            <w:pPr>
              <w:rPr>
                <w:iCs/>
                <w:szCs w:val="24"/>
              </w:rPr>
            </w:pPr>
            <w:r w:rsidRPr="008A6038">
              <w:rPr>
                <w:rFonts w:hint="eastAsia"/>
                <w:color w:val="000000"/>
              </w:rPr>
              <w:t>14.49</w:t>
            </w:r>
          </w:p>
        </w:tc>
        <w:tc>
          <w:tcPr>
            <w:tcW w:w="1192" w:type="dxa"/>
            <w:tcBorders>
              <w:top w:val="double" w:sz="4" w:space="0" w:color="auto"/>
              <w:bottom w:val="nil"/>
            </w:tcBorders>
            <w:noWrap/>
          </w:tcPr>
          <w:p w14:paraId="5AC9038C" w14:textId="3D748633" w:rsidR="00156F98" w:rsidRPr="008A6038" w:rsidRDefault="00156F98" w:rsidP="00156F98">
            <w:pPr>
              <w:rPr>
                <w:iCs/>
                <w:szCs w:val="24"/>
              </w:rPr>
            </w:pPr>
            <w:r w:rsidRPr="008A6038">
              <w:rPr>
                <w:rFonts w:hint="eastAsia"/>
                <w:color w:val="000000"/>
              </w:rPr>
              <w:t>13.1</w:t>
            </w:r>
          </w:p>
        </w:tc>
        <w:tc>
          <w:tcPr>
            <w:tcW w:w="878" w:type="dxa"/>
            <w:tcBorders>
              <w:top w:val="double" w:sz="4" w:space="0" w:color="auto"/>
              <w:bottom w:val="nil"/>
            </w:tcBorders>
            <w:noWrap/>
          </w:tcPr>
          <w:p w14:paraId="6C99EA92" w14:textId="3D080B31" w:rsidR="00156F98" w:rsidRPr="008A6038" w:rsidRDefault="00156F98" w:rsidP="00156F98">
            <w:pPr>
              <w:rPr>
                <w:iCs/>
                <w:szCs w:val="24"/>
              </w:rPr>
            </w:pPr>
            <w:r w:rsidRPr="008A6038">
              <w:rPr>
                <w:rFonts w:hint="eastAsia"/>
                <w:color w:val="000000"/>
              </w:rPr>
              <w:t>18.69</w:t>
            </w:r>
          </w:p>
        </w:tc>
        <w:tc>
          <w:tcPr>
            <w:tcW w:w="1248" w:type="dxa"/>
            <w:tcBorders>
              <w:top w:val="double" w:sz="4" w:space="0" w:color="auto"/>
              <w:bottom w:val="nil"/>
            </w:tcBorders>
          </w:tcPr>
          <w:p w14:paraId="67C8E5A3" w14:textId="01D4ADE2" w:rsidR="00156F98" w:rsidRPr="008A6038" w:rsidRDefault="00156F98" w:rsidP="00156F98">
            <w:pPr>
              <w:rPr>
                <w:color w:val="000000"/>
                <w:szCs w:val="24"/>
              </w:rPr>
            </w:pPr>
            <w:r w:rsidRPr="008A6038">
              <w:rPr>
                <w:rFonts w:hint="eastAsia"/>
                <w:color w:val="000000"/>
              </w:rPr>
              <w:t>0.82</w:t>
            </w:r>
          </w:p>
        </w:tc>
      </w:tr>
      <w:tr w:rsidR="00156F98" w:rsidRPr="008A6038" w14:paraId="522EE878" w14:textId="77777777" w:rsidTr="005B02D3">
        <w:trPr>
          <w:trHeight w:val="79"/>
        </w:trPr>
        <w:tc>
          <w:tcPr>
            <w:tcW w:w="1135" w:type="dxa"/>
            <w:vMerge/>
            <w:tcBorders>
              <w:top w:val="nil"/>
              <w:bottom w:val="single" w:sz="4" w:space="0" w:color="auto"/>
            </w:tcBorders>
          </w:tcPr>
          <w:p w14:paraId="2C65DAED" w14:textId="77777777" w:rsidR="00156F98" w:rsidRPr="008A6038" w:rsidRDefault="00156F98" w:rsidP="00156F98">
            <w:pPr>
              <w:rPr>
                <w:iCs/>
                <w:szCs w:val="24"/>
              </w:rPr>
            </w:pPr>
          </w:p>
        </w:tc>
        <w:tc>
          <w:tcPr>
            <w:tcW w:w="1286" w:type="dxa"/>
            <w:tcBorders>
              <w:top w:val="nil"/>
              <w:bottom w:val="single" w:sz="4" w:space="0" w:color="auto"/>
            </w:tcBorders>
          </w:tcPr>
          <w:p w14:paraId="5A8C8C30" w14:textId="77777777" w:rsidR="00156F98" w:rsidRPr="008A6038" w:rsidRDefault="00156F98" w:rsidP="00156F98">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5CEB0253" w14:textId="77777777" w:rsidR="00156F98" w:rsidRPr="008A6038" w:rsidRDefault="00156F98" w:rsidP="00156F98">
            <w:pPr>
              <w:rPr>
                <w:iCs/>
                <w:szCs w:val="24"/>
              </w:rPr>
            </w:pPr>
          </w:p>
        </w:tc>
        <w:tc>
          <w:tcPr>
            <w:tcW w:w="1132" w:type="dxa"/>
            <w:tcBorders>
              <w:top w:val="nil"/>
              <w:bottom w:val="single" w:sz="4" w:space="0" w:color="auto"/>
            </w:tcBorders>
            <w:noWrap/>
          </w:tcPr>
          <w:p w14:paraId="3EC511C7" w14:textId="6A850A3B" w:rsidR="00156F98" w:rsidRPr="008A6038" w:rsidRDefault="00156F98" w:rsidP="00156F98">
            <w:pPr>
              <w:rPr>
                <w:iCs/>
                <w:szCs w:val="24"/>
              </w:rPr>
            </w:pPr>
            <w:r w:rsidRPr="008A6038">
              <w:rPr>
                <w:rFonts w:hint="eastAsia"/>
                <w:color w:val="000000"/>
              </w:rPr>
              <w:t>36.69</w:t>
            </w:r>
          </w:p>
        </w:tc>
        <w:tc>
          <w:tcPr>
            <w:tcW w:w="1035" w:type="dxa"/>
            <w:tcBorders>
              <w:top w:val="nil"/>
              <w:bottom w:val="single" w:sz="4" w:space="0" w:color="auto"/>
            </w:tcBorders>
            <w:noWrap/>
          </w:tcPr>
          <w:p w14:paraId="2947E127" w14:textId="00371B01" w:rsidR="00156F98" w:rsidRPr="008A6038" w:rsidRDefault="00156F98" w:rsidP="00156F98">
            <w:pPr>
              <w:rPr>
                <w:iCs/>
                <w:szCs w:val="24"/>
              </w:rPr>
            </w:pPr>
            <w:r w:rsidRPr="008A6038">
              <w:rPr>
                <w:rFonts w:hint="eastAsia"/>
                <w:color w:val="000000"/>
              </w:rPr>
              <w:t>-15.31</w:t>
            </w:r>
          </w:p>
        </w:tc>
        <w:tc>
          <w:tcPr>
            <w:tcW w:w="1035" w:type="dxa"/>
            <w:tcBorders>
              <w:top w:val="nil"/>
              <w:bottom w:val="single" w:sz="4" w:space="0" w:color="auto"/>
            </w:tcBorders>
            <w:noWrap/>
          </w:tcPr>
          <w:p w14:paraId="4595512F" w14:textId="55A8B8A2" w:rsidR="00156F98" w:rsidRPr="008A6038" w:rsidRDefault="00156F98" w:rsidP="00156F98">
            <w:pPr>
              <w:rPr>
                <w:iCs/>
                <w:szCs w:val="24"/>
              </w:rPr>
            </w:pPr>
            <w:r w:rsidRPr="008A6038">
              <w:rPr>
                <w:rFonts w:hint="eastAsia"/>
                <w:color w:val="000000"/>
              </w:rPr>
              <w:t>10.14</w:t>
            </w:r>
          </w:p>
        </w:tc>
        <w:tc>
          <w:tcPr>
            <w:tcW w:w="1192" w:type="dxa"/>
            <w:tcBorders>
              <w:top w:val="nil"/>
              <w:bottom w:val="single" w:sz="4" w:space="0" w:color="auto"/>
            </w:tcBorders>
            <w:noWrap/>
          </w:tcPr>
          <w:p w14:paraId="0C5864E0" w14:textId="1407CC3A" w:rsidR="00156F98" w:rsidRPr="008A6038" w:rsidRDefault="00156F98" w:rsidP="00156F98">
            <w:pPr>
              <w:rPr>
                <w:iCs/>
                <w:szCs w:val="24"/>
              </w:rPr>
            </w:pPr>
            <w:r w:rsidRPr="008A6038">
              <w:rPr>
                <w:rFonts w:hint="eastAsia"/>
                <w:color w:val="000000"/>
              </w:rPr>
              <w:t>9.13</w:t>
            </w:r>
          </w:p>
        </w:tc>
        <w:tc>
          <w:tcPr>
            <w:tcW w:w="878" w:type="dxa"/>
            <w:tcBorders>
              <w:top w:val="nil"/>
              <w:bottom w:val="single" w:sz="4" w:space="0" w:color="auto"/>
            </w:tcBorders>
            <w:noWrap/>
          </w:tcPr>
          <w:p w14:paraId="36228EF6" w14:textId="4DBF74F0" w:rsidR="00156F98" w:rsidRPr="008A6038" w:rsidRDefault="00156F98" w:rsidP="00156F98">
            <w:pPr>
              <w:rPr>
                <w:iCs/>
                <w:szCs w:val="24"/>
              </w:rPr>
            </w:pPr>
            <w:r w:rsidRPr="008A6038">
              <w:rPr>
                <w:rFonts w:hint="eastAsia"/>
                <w:color w:val="000000"/>
              </w:rPr>
              <w:t>18.36</w:t>
            </w:r>
          </w:p>
        </w:tc>
        <w:tc>
          <w:tcPr>
            <w:tcW w:w="1248" w:type="dxa"/>
            <w:tcBorders>
              <w:top w:val="nil"/>
              <w:bottom w:val="single" w:sz="4" w:space="0" w:color="auto"/>
            </w:tcBorders>
          </w:tcPr>
          <w:p w14:paraId="66D345F0" w14:textId="2A9AC128" w:rsidR="00156F98" w:rsidRPr="008A6038" w:rsidRDefault="00156F98" w:rsidP="00156F98">
            <w:pPr>
              <w:rPr>
                <w:color w:val="000000"/>
                <w:szCs w:val="24"/>
              </w:rPr>
            </w:pPr>
            <w:r w:rsidRPr="008A6038">
              <w:rPr>
                <w:rFonts w:hint="eastAsia"/>
                <w:color w:val="000000"/>
              </w:rPr>
              <w:t>0.84</w:t>
            </w:r>
          </w:p>
        </w:tc>
      </w:tr>
      <w:tr w:rsidR="00156F98" w:rsidRPr="008A6038" w14:paraId="3DE7F7E7" w14:textId="77777777" w:rsidTr="005B02D3">
        <w:trPr>
          <w:trHeight w:val="324"/>
        </w:trPr>
        <w:tc>
          <w:tcPr>
            <w:tcW w:w="1135" w:type="dxa"/>
            <w:vMerge w:val="restart"/>
            <w:tcBorders>
              <w:top w:val="single" w:sz="4" w:space="0" w:color="auto"/>
              <w:bottom w:val="nil"/>
            </w:tcBorders>
            <w:noWrap/>
          </w:tcPr>
          <w:p w14:paraId="6C992D17" w14:textId="77777777" w:rsidR="00156F98" w:rsidRPr="008A6038" w:rsidRDefault="00156F98" w:rsidP="00156F98">
            <w:pPr>
              <w:rPr>
                <w:iCs/>
                <w:szCs w:val="24"/>
              </w:rPr>
            </w:pPr>
            <w:r w:rsidRPr="008A6038">
              <w:rPr>
                <w:iCs/>
                <w:szCs w:val="24"/>
              </w:rPr>
              <w:t>60</w:t>
            </w:r>
          </w:p>
        </w:tc>
        <w:tc>
          <w:tcPr>
            <w:tcW w:w="1286" w:type="dxa"/>
            <w:tcBorders>
              <w:top w:val="single" w:sz="4" w:space="0" w:color="auto"/>
              <w:bottom w:val="nil"/>
            </w:tcBorders>
          </w:tcPr>
          <w:p w14:paraId="4B63C1F7"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4D150F40" w14:textId="6DB4C9B1" w:rsidR="00156F98" w:rsidRPr="008A6038" w:rsidRDefault="00156F98" w:rsidP="00156F98">
            <w:pPr>
              <w:rPr>
                <w:iCs/>
                <w:szCs w:val="24"/>
              </w:rPr>
            </w:pPr>
            <w:r w:rsidRPr="008A6038">
              <w:rPr>
                <w:rFonts w:hint="eastAsia"/>
                <w:color w:val="000000"/>
              </w:rPr>
              <w:t>37.16</w:t>
            </w:r>
          </w:p>
        </w:tc>
        <w:tc>
          <w:tcPr>
            <w:tcW w:w="1132" w:type="dxa"/>
            <w:tcBorders>
              <w:top w:val="single" w:sz="4" w:space="0" w:color="auto"/>
              <w:bottom w:val="nil"/>
            </w:tcBorders>
            <w:noWrap/>
          </w:tcPr>
          <w:p w14:paraId="3BF6E104" w14:textId="68C504E3" w:rsidR="00156F98" w:rsidRPr="008A6038" w:rsidRDefault="00156F98" w:rsidP="00156F98">
            <w:pPr>
              <w:rPr>
                <w:iCs/>
                <w:szCs w:val="24"/>
              </w:rPr>
            </w:pPr>
            <w:r w:rsidRPr="008A6038">
              <w:rPr>
                <w:rFonts w:hint="eastAsia"/>
                <w:color w:val="000000"/>
              </w:rPr>
              <w:t>47.37</w:t>
            </w:r>
          </w:p>
        </w:tc>
        <w:tc>
          <w:tcPr>
            <w:tcW w:w="1035" w:type="dxa"/>
            <w:tcBorders>
              <w:top w:val="single" w:sz="4" w:space="0" w:color="auto"/>
              <w:bottom w:val="nil"/>
            </w:tcBorders>
            <w:noWrap/>
          </w:tcPr>
          <w:p w14:paraId="09233D55" w14:textId="254F4E23" w:rsidR="00156F98" w:rsidRPr="008A6038" w:rsidRDefault="00156F98" w:rsidP="00156F98">
            <w:pPr>
              <w:rPr>
                <w:iCs/>
                <w:szCs w:val="24"/>
              </w:rPr>
            </w:pPr>
            <w:r w:rsidRPr="008A6038">
              <w:rPr>
                <w:rFonts w:hint="eastAsia"/>
                <w:color w:val="000000"/>
              </w:rPr>
              <w:t>-4.63</w:t>
            </w:r>
          </w:p>
        </w:tc>
        <w:tc>
          <w:tcPr>
            <w:tcW w:w="1035" w:type="dxa"/>
            <w:tcBorders>
              <w:top w:val="single" w:sz="4" w:space="0" w:color="auto"/>
              <w:bottom w:val="nil"/>
            </w:tcBorders>
            <w:noWrap/>
          </w:tcPr>
          <w:p w14:paraId="27F4A86B" w14:textId="255F25F7" w:rsidR="00156F98" w:rsidRPr="008A6038" w:rsidRDefault="00156F98" w:rsidP="00156F98">
            <w:pPr>
              <w:rPr>
                <w:iCs/>
                <w:szCs w:val="24"/>
              </w:rPr>
            </w:pPr>
            <w:r w:rsidRPr="008A6038">
              <w:rPr>
                <w:rFonts w:hint="eastAsia"/>
                <w:color w:val="000000"/>
              </w:rPr>
              <w:t>10.54</w:t>
            </w:r>
          </w:p>
        </w:tc>
        <w:tc>
          <w:tcPr>
            <w:tcW w:w="1192" w:type="dxa"/>
            <w:tcBorders>
              <w:top w:val="single" w:sz="4" w:space="0" w:color="auto"/>
              <w:bottom w:val="nil"/>
            </w:tcBorders>
            <w:noWrap/>
          </w:tcPr>
          <w:p w14:paraId="6FEDCFBC" w14:textId="10CBAE7A" w:rsidR="00156F98" w:rsidRPr="008A6038" w:rsidRDefault="00156F98" w:rsidP="00156F98">
            <w:pPr>
              <w:rPr>
                <w:iCs/>
                <w:szCs w:val="24"/>
              </w:rPr>
            </w:pPr>
            <w:r w:rsidRPr="008A6038">
              <w:rPr>
                <w:rFonts w:hint="eastAsia"/>
                <w:color w:val="000000"/>
              </w:rPr>
              <w:t>9.4</w:t>
            </w:r>
          </w:p>
        </w:tc>
        <w:tc>
          <w:tcPr>
            <w:tcW w:w="878" w:type="dxa"/>
            <w:tcBorders>
              <w:top w:val="single" w:sz="4" w:space="0" w:color="auto"/>
              <w:bottom w:val="nil"/>
            </w:tcBorders>
            <w:noWrap/>
          </w:tcPr>
          <w:p w14:paraId="11474859" w14:textId="721B593E" w:rsidR="00156F98" w:rsidRPr="008A6038" w:rsidRDefault="00156F98" w:rsidP="00156F98">
            <w:pPr>
              <w:rPr>
                <w:iCs/>
                <w:szCs w:val="24"/>
              </w:rPr>
            </w:pPr>
            <w:r w:rsidRPr="008A6038">
              <w:rPr>
                <w:rFonts w:hint="eastAsia"/>
                <w:color w:val="000000"/>
              </w:rPr>
              <w:t>11.51</w:t>
            </w:r>
          </w:p>
        </w:tc>
        <w:tc>
          <w:tcPr>
            <w:tcW w:w="1248" w:type="dxa"/>
            <w:tcBorders>
              <w:top w:val="single" w:sz="4" w:space="0" w:color="auto"/>
              <w:bottom w:val="nil"/>
            </w:tcBorders>
          </w:tcPr>
          <w:p w14:paraId="76AF4B48" w14:textId="6D2F998F" w:rsidR="00156F98" w:rsidRPr="008A6038" w:rsidRDefault="00156F98" w:rsidP="00156F98">
            <w:pPr>
              <w:rPr>
                <w:color w:val="000000"/>
                <w:szCs w:val="24"/>
              </w:rPr>
            </w:pPr>
            <w:r w:rsidRPr="008A6038">
              <w:rPr>
                <w:rFonts w:hint="eastAsia"/>
                <w:color w:val="000000"/>
              </w:rPr>
              <w:t>0.8</w:t>
            </w:r>
          </w:p>
        </w:tc>
      </w:tr>
      <w:tr w:rsidR="00156F98" w:rsidRPr="008A6038" w14:paraId="66809D8D" w14:textId="77777777" w:rsidTr="005B02D3">
        <w:trPr>
          <w:trHeight w:val="324"/>
        </w:trPr>
        <w:tc>
          <w:tcPr>
            <w:tcW w:w="1135" w:type="dxa"/>
            <w:vMerge/>
            <w:tcBorders>
              <w:top w:val="nil"/>
              <w:bottom w:val="single" w:sz="4" w:space="0" w:color="auto"/>
            </w:tcBorders>
          </w:tcPr>
          <w:p w14:paraId="071E1E61" w14:textId="77777777" w:rsidR="00156F98" w:rsidRPr="008A6038" w:rsidRDefault="00156F98" w:rsidP="00156F98">
            <w:pPr>
              <w:rPr>
                <w:iCs/>
                <w:szCs w:val="24"/>
              </w:rPr>
            </w:pPr>
          </w:p>
        </w:tc>
        <w:tc>
          <w:tcPr>
            <w:tcW w:w="1286" w:type="dxa"/>
            <w:tcBorders>
              <w:top w:val="nil"/>
              <w:bottom w:val="single" w:sz="4" w:space="0" w:color="auto"/>
            </w:tcBorders>
          </w:tcPr>
          <w:p w14:paraId="29803154"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5F11EEF" w14:textId="77777777" w:rsidR="00156F98" w:rsidRPr="008A6038" w:rsidRDefault="00156F98" w:rsidP="00156F98">
            <w:pPr>
              <w:rPr>
                <w:iCs/>
                <w:szCs w:val="24"/>
              </w:rPr>
            </w:pPr>
          </w:p>
        </w:tc>
        <w:tc>
          <w:tcPr>
            <w:tcW w:w="1132" w:type="dxa"/>
            <w:tcBorders>
              <w:top w:val="nil"/>
              <w:bottom w:val="single" w:sz="4" w:space="0" w:color="auto"/>
            </w:tcBorders>
            <w:noWrap/>
          </w:tcPr>
          <w:p w14:paraId="7E3C923C" w14:textId="18DAD9E1" w:rsidR="00156F98" w:rsidRPr="008A6038" w:rsidRDefault="00156F98" w:rsidP="00156F98">
            <w:pPr>
              <w:rPr>
                <w:iCs/>
                <w:szCs w:val="24"/>
              </w:rPr>
            </w:pPr>
            <w:r w:rsidRPr="008A6038">
              <w:rPr>
                <w:rFonts w:hint="eastAsia"/>
                <w:color w:val="000000"/>
              </w:rPr>
              <w:t>45.27</w:t>
            </w:r>
          </w:p>
        </w:tc>
        <w:tc>
          <w:tcPr>
            <w:tcW w:w="1035" w:type="dxa"/>
            <w:tcBorders>
              <w:top w:val="nil"/>
              <w:bottom w:val="single" w:sz="4" w:space="0" w:color="auto"/>
            </w:tcBorders>
            <w:noWrap/>
          </w:tcPr>
          <w:p w14:paraId="74C2F8B6" w14:textId="5E69D24B" w:rsidR="00156F98" w:rsidRPr="008A6038" w:rsidRDefault="00156F98" w:rsidP="00156F98">
            <w:pPr>
              <w:rPr>
                <w:iCs/>
                <w:szCs w:val="24"/>
              </w:rPr>
            </w:pPr>
            <w:r w:rsidRPr="008A6038">
              <w:rPr>
                <w:rFonts w:hint="eastAsia"/>
                <w:color w:val="000000"/>
              </w:rPr>
              <w:t>-6.73</w:t>
            </w:r>
          </w:p>
        </w:tc>
        <w:tc>
          <w:tcPr>
            <w:tcW w:w="1035" w:type="dxa"/>
            <w:tcBorders>
              <w:top w:val="nil"/>
              <w:bottom w:val="single" w:sz="4" w:space="0" w:color="auto"/>
            </w:tcBorders>
            <w:noWrap/>
          </w:tcPr>
          <w:p w14:paraId="76CC5420" w14:textId="78D292B3" w:rsidR="00156F98" w:rsidRPr="008A6038" w:rsidRDefault="00156F98" w:rsidP="00156F98">
            <w:pPr>
              <w:rPr>
                <w:iCs/>
                <w:szCs w:val="24"/>
              </w:rPr>
            </w:pPr>
            <w:r w:rsidRPr="008A6038">
              <w:rPr>
                <w:rFonts w:hint="eastAsia"/>
                <w:color w:val="000000"/>
              </w:rPr>
              <w:t>7.85</w:t>
            </w:r>
          </w:p>
        </w:tc>
        <w:tc>
          <w:tcPr>
            <w:tcW w:w="1192" w:type="dxa"/>
            <w:tcBorders>
              <w:top w:val="nil"/>
              <w:bottom w:val="single" w:sz="4" w:space="0" w:color="auto"/>
            </w:tcBorders>
            <w:noWrap/>
          </w:tcPr>
          <w:p w14:paraId="17C45320" w14:textId="21D01FD6" w:rsidR="00156F98" w:rsidRPr="008A6038" w:rsidRDefault="00156F98" w:rsidP="00156F98">
            <w:pPr>
              <w:rPr>
                <w:iCs/>
                <w:szCs w:val="24"/>
              </w:rPr>
            </w:pPr>
            <w:r w:rsidRPr="008A6038">
              <w:rPr>
                <w:rFonts w:hint="eastAsia"/>
                <w:color w:val="000000"/>
              </w:rPr>
              <w:t>6.67</w:t>
            </w:r>
          </w:p>
        </w:tc>
        <w:tc>
          <w:tcPr>
            <w:tcW w:w="878" w:type="dxa"/>
            <w:tcBorders>
              <w:top w:val="nil"/>
              <w:bottom w:val="single" w:sz="4" w:space="0" w:color="auto"/>
            </w:tcBorders>
            <w:noWrap/>
          </w:tcPr>
          <w:p w14:paraId="61B5C412" w14:textId="7782943E" w:rsidR="00156F98" w:rsidRPr="008A6038" w:rsidRDefault="00156F98" w:rsidP="00156F98">
            <w:pPr>
              <w:rPr>
                <w:iCs/>
                <w:szCs w:val="24"/>
              </w:rPr>
            </w:pPr>
            <w:r w:rsidRPr="008A6038">
              <w:rPr>
                <w:rFonts w:hint="eastAsia"/>
                <w:color w:val="000000"/>
              </w:rPr>
              <w:t>10.33</w:t>
            </w:r>
          </w:p>
        </w:tc>
        <w:tc>
          <w:tcPr>
            <w:tcW w:w="1248" w:type="dxa"/>
            <w:tcBorders>
              <w:top w:val="nil"/>
              <w:bottom w:val="single" w:sz="4" w:space="0" w:color="auto"/>
            </w:tcBorders>
          </w:tcPr>
          <w:p w14:paraId="152FD164" w14:textId="65F4562F" w:rsidR="00156F98" w:rsidRPr="008A6038" w:rsidRDefault="00156F98" w:rsidP="00156F98">
            <w:pPr>
              <w:rPr>
                <w:color w:val="000000"/>
                <w:szCs w:val="24"/>
              </w:rPr>
            </w:pPr>
            <w:r w:rsidRPr="008A6038">
              <w:rPr>
                <w:rFonts w:hint="eastAsia"/>
                <w:color w:val="000000"/>
              </w:rPr>
              <w:t>0.79</w:t>
            </w:r>
          </w:p>
        </w:tc>
      </w:tr>
      <w:tr w:rsidR="00156F98" w:rsidRPr="008A6038" w14:paraId="2B9C4C51" w14:textId="77777777" w:rsidTr="005B02D3">
        <w:trPr>
          <w:trHeight w:val="324"/>
        </w:trPr>
        <w:tc>
          <w:tcPr>
            <w:tcW w:w="1135" w:type="dxa"/>
            <w:vMerge w:val="restart"/>
            <w:tcBorders>
              <w:top w:val="single" w:sz="4" w:space="0" w:color="auto"/>
              <w:bottom w:val="nil"/>
            </w:tcBorders>
            <w:noWrap/>
          </w:tcPr>
          <w:p w14:paraId="6F291B36" w14:textId="77777777" w:rsidR="00156F98" w:rsidRPr="008A6038" w:rsidRDefault="00156F98" w:rsidP="00156F98">
            <w:pPr>
              <w:rPr>
                <w:iCs/>
                <w:szCs w:val="24"/>
              </w:rPr>
            </w:pPr>
            <w:r w:rsidRPr="008A6038">
              <w:rPr>
                <w:iCs/>
                <w:szCs w:val="24"/>
              </w:rPr>
              <w:t>100</w:t>
            </w:r>
          </w:p>
        </w:tc>
        <w:tc>
          <w:tcPr>
            <w:tcW w:w="1286" w:type="dxa"/>
            <w:tcBorders>
              <w:top w:val="single" w:sz="4" w:space="0" w:color="auto"/>
              <w:bottom w:val="nil"/>
            </w:tcBorders>
          </w:tcPr>
          <w:p w14:paraId="1705E387"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57F65DBA" w14:textId="053D1BA2" w:rsidR="00156F98" w:rsidRPr="008A6038" w:rsidRDefault="00156F98" w:rsidP="00156F98">
            <w:pPr>
              <w:rPr>
                <w:iCs/>
                <w:szCs w:val="24"/>
              </w:rPr>
            </w:pPr>
            <w:r w:rsidRPr="008A6038">
              <w:rPr>
                <w:rFonts w:hint="eastAsia"/>
                <w:color w:val="000000"/>
              </w:rPr>
              <w:t>41.93</w:t>
            </w:r>
          </w:p>
        </w:tc>
        <w:tc>
          <w:tcPr>
            <w:tcW w:w="1132" w:type="dxa"/>
            <w:tcBorders>
              <w:top w:val="single" w:sz="4" w:space="0" w:color="auto"/>
              <w:bottom w:val="nil"/>
            </w:tcBorders>
            <w:noWrap/>
          </w:tcPr>
          <w:p w14:paraId="21767E71" w14:textId="534B5029" w:rsidR="00156F98" w:rsidRPr="008A6038" w:rsidRDefault="00156F98" w:rsidP="00156F98">
            <w:pPr>
              <w:rPr>
                <w:iCs/>
                <w:szCs w:val="24"/>
              </w:rPr>
            </w:pPr>
            <w:r w:rsidRPr="008A6038">
              <w:rPr>
                <w:rFonts w:hint="eastAsia"/>
                <w:color w:val="000000"/>
              </w:rPr>
              <w:t>49.97</w:t>
            </w:r>
          </w:p>
        </w:tc>
        <w:tc>
          <w:tcPr>
            <w:tcW w:w="1035" w:type="dxa"/>
            <w:tcBorders>
              <w:top w:val="single" w:sz="4" w:space="0" w:color="auto"/>
              <w:bottom w:val="nil"/>
            </w:tcBorders>
            <w:noWrap/>
          </w:tcPr>
          <w:p w14:paraId="59DD6EAB" w14:textId="75989593" w:rsidR="00156F98" w:rsidRPr="008A6038" w:rsidRDefault="00156F98" w:rsidP="00156F98">
            <w:pPr>
              <w:rPr>
                <w:iCs/>
                <w:szCs w:val="24"/>
              </w:rPr>
            </w:pPr>
            <w:r w:rsidRPr="008A6038">
              <w:rPr>
                <w:rFonts w:hint="eastAsia"/>
                <w:color w:val="000000"/>
              </w:rPr>
              <w:t>-2.03</w:t>
            </w:r>
          </w:p>
        </w:tc>
        <w:tc>
          <w:tcPr>
            <w:tcW w:w="1035" w:type="dxa"/>
            <w:tcBorders>
              <w:top w:val="single" w:sz="4" w:space="0" w:color="auto"/>
              <w:bottom w:val="nil"/>
            </w:tcBorders>
            <w:noWrap/>
          </w:tcPr>
          <w:p w14:paraId="1EEB8A1D" w14:textId="4E3D04EC" w:rsidR="00156F98" w:rsidRPr="008A6038" w:rsidRDefault="00156F98" w:rsidP="00156F98">
            <w:pPr>
              <w:rPr>
                <w:iCs/>
                <w:szCs w:val="24"/>
              </w:rPr>
            </w:pPr>
            <w:r w:rsidRPr="008A6038">
              <w:rPr>
                <w:rFonts w:hint="eastAsia"/>
                <w:color w:val="000000"/>
              </w:rPr>
              <w:t>9.39</w:t>
            </w:r>
          </w:p>
        </w:tc>
        <w:tc>
          <w:tcPr>
            <w:tcW w:w="1192" w:type="dxa"/>
            <w:tcBorders>
              <w:top w:val="single" w:sz="4" w:space="0" w:color="auto"/>
              <w:bottom w:val="nil"/>
            </w:tcBorders>
            <w:noWrap/>
          </w:tcPr>
          <w:p w14:paraId="4D1E34E7" w14:textId="1A08F3F0" w:rsidR="00156F98" w:rsidRPr="008A6038" w:rsidRDefault="00156F98" w:rsidP="00156F98">
            <w:pPr>
              <w:rPr>
                <w:iCs/>
                <w:szCs w:val="24"/>
              </w:rPr>
            </w:pPr>
            <w:r w:rsidRPr="008A6038">
              <w:rPr>
                <w:rFonts w:hint="eastAsia"/>
                <w:color w:val="000000"/>
              </w:rPr>
              <w:t>8</w:t>
            </w:r>
          </w:p>
        </w:tc>
        <w:tc>
          <w:tcPr>
            <w:tcW w:w="878" w:type="dxa"/>
            <w:tcBorders>
              <w:top w:val="single" w:sz="4" w:space="0" w:color="auto"/>
              <w:bottom w:val="nil"/>
            </w:tcBorders>
            <w:noWrap/>
          </w:tcPr>
          <w:p w14:paraId="1AE06EDE" w14:textId="11A873F7" w:rsidR="00156F98" w:rsidRPr="008A6038" w:rsidRDefault="00156F98" w:rsidP="00156F98">
            <w:pPr>
              <w:rPr>
                <w:iCs/>
                <w:szCs w:val="24"/>
              </w:rPr>
            </w:pPr>
            <w:r w:rsidRPr="008A6038">
              <w:rPr>
                <w:rFonts w:hint="eastAsia"/>
                <w:color w:val="000000"/>
              </w:rPr>
              <w:t>9.6</w:t>
            </w:r>
          </w:p>
        </w:tc>
        <w:tc>
          <w:tcPr>
            <w:tcW w:w="1248" w:type="dxa"/>
            <w:tcBorders>
              <w:top w:val="single" w:sz="4" w:space="0" w:color="auto"/>
              <w:bottom w:val="nil"/>
            </w:tcBorders>
          </w:tcPr>
          <w:p w14:paraId="2F09F22C" w14:textId="62B71D19" w:rsidR="00156F98" w:rsidRPr="008A6038" w:rsidRDefault="00156F98" w:rsidP="00156F98">
            <w:pPr>
              <w:rPr>
                <w:color w:val="000000"/>
                <w:szCs w:val="24"/>
              </w:rPr>
            </w:pPr>
            <w:r w:rsidRPr="008A6038">
              <w:rPr>
                <w:rFonts w:hint="eastAsia"/>
                <w:color w:val="000000"/>
              </w:rPr>
              <w:t>0.76</w:t>
            </w:r>
          </w:p>
        </w:tc>
      </w:tr>
      <w:tr w:rsidR="00156F98" w:rsidRPr="008A6038" w14:paraId="0C3701B3" w14:textId="77777777" w:rsidTr="005B02D3">
        <w:trPr>
          <w:trHeight w:val="324"/>
        </w:trPr>
        <w:tc>
          <w:tcPr>
            <w:tcW w:w="1135" w:type="dxa"/>
            <w:vMerge/>
            <w:tcBorders>
              <w:top w:val="nil"/>
              <w:bottom w:val="single" w:sz="4" w:space="0" w:color="auto"/>
            </w:tcBorders>
          </w:tcPr>
          <w:p w14:paraId="26287A19" w14:textId="77777777" w:rsidR="00156F98" w:rsidRPr="008A6038" w:rsidRDefault="00156F98" w:rsidP="00156F98">
            <w:pPr>
              <w:rPr>
                <w:iCs/>
                <w:szCs w:val="24"/>
              </w:rPr>
            </w:pPr>
          </w:p>
        </w:tc>
        <w:tc>
          <w:tcPr>
            <w:tcW w:w="1286" w:type="dxa"/>
            <w:tcBorders>
              <w:top w:val="nil"/>
              <w:bottom w:val="single" w:sz="4" w:space="0" w:color="auto"/>
            </w:tcBorders>
          </w:tcPr>
          <w:p w14:paraId="79E0CD2C"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402C04C0" w14:textId="77777777" w:rsidR="00156F98" w:rsidRPr="008A6038" w:rsidRDefault="00156F98" w:rsidP="00156F98">
            <w:pPr>
              <w:rPr>
                <w:iCs/>
                <w:szCs w:val="24"/>
              </w:rPr>
            </w:pPr>
          </w:p>
        </w:tc>
        <w:tc>
          <w:tcPr>
            <w:tcW w:w="1132" w:type="dxa"/>
            <w:tcBorders>
              <w:top w:val="nil"/>
              <w:bottom w:val="single" w:sz="4" w:space="0" w:color="auto"/>
            </w:tcBorders>
            <w:noWrap/>
          </w:tcPr>
          <w:p w14:paraId="73BF05A6" w14:textId="40403B01" w:rsidR="00156F98" w:rsidRPr="008A6038" w:rsidRDefault="00156F98" w:rsidP="00156F98">
            <w:pPr>
              <w:rPr>
                <w:iCs/>
                <w:szCs w:val="24"/>
              </w:rPr>
            </w:pPr>
            <w:r w:rsidRPr="008A6038">
              <w:rPr>
                <w:rFonts w:hint="eastAsia"/>
                <w:color w:val="000000"/>
              </w:rPr>
              <w:t>48.09</w:t>
            </w:r>
          </w:p>
        </w:tc>
        <w:tc>
          <w:tcPr>
            <w:tcW w:w="1035" w:type="dxa"/>
            <w:tcBorders>
              <w:top w:val="nil"/>
              <w:bottom w:val="single" w:sz="4" w:space="0" w:color="auto"/>
            </w:tcBorders>
            <w:noWrap/>
          </w:tcPr>
          <w:p w14:paraId="0248B196" w14:textId="3F85F2AB" w:rsidR="00156F98" w:rsidRPr="008A6038" w:rsidRDefault="00156F98" w:rsidP="00156F98">
            <w:pPr>
              <w:rPr>
                <w:iCs/>
                <w:szCs w:val="24"/>
              </w:rPr>
            </w:pPr>
            <w:r w:rsidRPr="008A6038">
              <w:rPr>
                <w:rFonts w:hint="eastAsia"/>
                <w:color w:val="000000"/>
              </w:rPr>
              <w:t>-3.91</w:t>
            </w:r>
          </w:p>
        </w:tc>
        <w:tc>
          <w:tcPr>
            <w:tcW w:w="1035" w:type="dxa"/>
            <w:tcBorders>
              <w:top w:val="nil"/>
              <w:bottom w:val="single" w:sz="4" w:space="0" w:color="auto"/>
            </w:tcBorders>
            <w:noWrap/>
          </w:tcPr>
          <w:p w14:paraId="39D179C5" w14:textId="7D7E427D" w:rsidR="00156F98" w:rsidRPr="008A6038" w:rsidRDefault="00156F98" w:rsidP="00156F98">
            <w:pPr>
              <w:rPr>
                <w:iCs/>
                <w:szCs w:val="24"/>
              </w:rPr>
            </w:pPr>
            <w:r w:rsidRPr="008A6038">
              <w:rPr>
                <w:rFonts w:hint="eastAsia"/>
                <w:color w:val="000000"/>
              </w:rPr>
              <w:t>6.9</w:t>
            </w:r>
          </w:p>
        </w:tc>
        <w:tc>
          <w:tcPr>
            <w:tcW w:w="1192" w:type="dxa"/>
            <w:tcBorders>
              <w:top w:val="nil"/>
              <w:bottom w:val="single" w:sz="4" w:space="0" w:color="auto"/>
            </w:tcBorders>
            <w:noWrap/>
          </w:tcPr>
          <w:p w14:paraId="34394FD7" w14:textId="261B72E0" w:rsidR="00156F98" w:rsidRPr="008A6038" w:rsidRDefault="00156F98" w:rsidP="00156F98">
            <w:pPr>
              <w:rPr>
                <w:iCs/>
                <w:szCs w:val="24"/>
              </w:rPr>
            </w:pPr>
            <w:r w:rsidRPr="008A6038">
              <w:rPr>
                <w:rFonts w:hint="eastAsia"/>
                <w:color w:val="000000"/>
              </w:rPr>
              <w:t>5.76</w:t>
            </w:r>
          </w:p>
        </w:tc>
        <w:tc>
          <w:tcPr>
            <w:tcW w:w="878" w:type="dxa"/>
            <w:tcBorders>
              <w:top w:val="nil"/>
              <w:bottom w:val="single" w:sz="4" w:space="0" w:color="auto"/>
            </w:tcBorders>
            <w:noWrap/>
          </w:tcPr>
          <w:p w14:paraId="15B8AA59" w14:textId="15DBF218" w:rsidR="00156F98" w:rsidRPr="008A6038" w:rsidRDefault="00156F98" w:rsidP="00156F98">
            <w:pPr>
              <w:rPr>
                <w:iCs/>
                <w:szCs w:val="24"/>
              </w:rPr>
            </w:pPr>
            <w:r w:rsidRPr="008A6038">
              <w:rPr>
                <w:rFonts w:hint="eastAsia"/>
                <w:color w:val="000000"/>
              </w:rPr>
              <w:t>7.93</w:t>
            </w:r>
          </w:p>
        </w:tc>
        <w:tc>
          <w:tcPr>
            <w:tcW w:w="1248" w:type="dxa"/>
            <w:tcBorders>
              <w:top w:val="nil"/>
              <w:bottom w:val="single" w:sz="4" w:space="0" w:color="auto"/>
            </w:tcBorders>
          </w:tcPr>
          <w:p w14:paraId="686BD77F" w14:textId="769CD712" w:rsidR="00156F98" w:rsidRPr="008A6038" w:rsidRDefault="00156F98" w:rsidP="00156F98">
            <w:pPr>
              <w:rPr>
                <w:color w:val="000000"/>
                <w:szCs w:val="24"/>
              </w:rPr>
            </w:pPr>
            <w:r w:rsidRPr="008A6038">
              <w:rPr>
                <w:rFonts w:hint="eastAsia"/>
                <w:color w:val="000000"/>
              </w:rPr>
              <w:t>0.75</w:t>
            </w:r>
          </w:p>
        </w:tc>
      </w:tr>
      <w:tr w:rsidR="00156F98" w:rsidRPr="008A6038" w14:paraId="0FABACA8" w14:textId="77777777" w:rsidTr="005B02D3">
        <w:trPr>
          <w:trHeight w:val="324"/>
        </w:trPr>
        <w:tc>
          <w:tcPr>
            <w:tcW w:w="1135" w:type="dxa"/>
            <w:vMerge w:val="restart"/>
            <w:tcBorders>
              <w:top w:val="single" w:sz="4" w:space="0" w:color="auto"/>
            </w:tcBorders>
            <w:noWrap/>
          </w:tcPr>
          <w:p w14:paraId="3548EC58" w14:textId="77777777" w:rsidR="00156F98" w:rsidRPr="008A6038" w:rsidRDefault="00156F98" w:rsidP="00156F98">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499FCE46" w14:textId="77777777" w:rsidR="00156F98" w:rsidRPr="008A6038" w:rsidRDefault="00156F98" w:rsidP="00156F98">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12B93943" w14:textId="19A17E57" w:rsidR="00156F98" w:rsidRPr="008A6038" w:rsidRDefault="00156F98" w:rsidP="00156F98">
            <w:pPr>
              <w:rPr>
                <w:iCs/>
                <w:szCs w:val="24"/>
              </w:rPr>
            </w:pPr>
            <w:r w:rsidRPr="008A6038">
              <w:rPr>
                <w:rFonts w:hint="eastAsia"/>
                <w:color w:val="000000"/>
              </w:rPr>
              <w:t>44.6</w:t>
            </w:r>
          </w:p>
        </w:tc>
        <w:tc>
          <w:tcPr>
            <w:tcW w:w="1132" w:type="dxa"/>
            <w:tcBorders>
              <w:top w:val="single" w:sz="4" w:space="0" w:color="auto"/>
            </w:tcBorders>
            <w:noWrap/>
          </w:tcPr>
          <w:p w14:paraId="66D66D0B" w14:textId="25152297" w:rsidR="00156F98" w:rsidRPr="008A6038" w:rsidRDefault="00156F98" w:rsidP="00156F98">
            <w:pPr>
              <w:rPr>
                <w:iCs/>
                <w:szCs w:val="24"/>
              </w:rPr>
            </w:pPr>
            <w:r w:rsidRPr="008A6038">
              <w:rPr>
                <w:rFonts w:hint="eastAsia"/>
                <w:color w:val="000000"/>
              </w:rPr>
              <w:t>51.59</w:t>
            </w:r>
          </w:p>
        </w:tc>
        <w:tc>
          <w:tcPr>
            <w:tcW w:w="1035" w:type="dxa"/>
            <w:tcBorders>
              <w:top w:val="single" w:sz="4" w:space="0" w:color="auto"/>
            </w:tcBorders>
            <w:noWrap/>
          </w:tcPr>
          <w:p w14:paraId="4B22378E" w14:textId="4F01178B" w:rsidR="00156F98" w:rsidRPr="008A6038" w:rsidRDefault="00156F98" w:rsidP="00156F98">
            <w:pPr>
              <w:rPr>
                <w:iCs/>
                <w:szCs w:val="24"/>
              </w:rPr>
            </w:pPr>
            <w:r w:rsidRPr="008A6038">
              <w:rPr>
                <w:rFonts w:hint="eastAsia"/>
                <w:color w:val="000000"/>
              </w:rPr>
              <w:t>-0.41</w:t>
            </w:r>
          </w:p>
        </w:tc>
        <w:tc>
          <w:tcPr>
            <w:tcW w:w="1035" w:type="dxa"/>
            <w:tcBorders>
              <w:top w:val="single" w:sz="4" w:space="0" w:color="auto"/>
            </w:tcBorders>
            <w:noWrap/>
          </w:tcPr>
          <w:p w14:paraId="7ABA2663" w14:textId="787B11D2" w:rsidR="00156F98" w:rsidRPr="008A6038" w:rsidRDefault="00156F98" w:rsidP="00156F98">
            <w:pPr>
              <w:rPr>
                <w:iCs/>
                <w:szCs w:val="24"/>
              </w:rPr>
            </w:pPr>
            <w:r w:rsidRPr="008A6038">
              <w:rPr>
                <w:rFonts w:hint="eastAsia"/>
                <w:color w:val="000000"/>
              </w:rPr>
              <w:t>8.53</w:t>
            </w:r>
          </w:p>
        </w:tc>
        <w:tc>
          <w:tcPr>
            <w:tcW w:w="1192" w:type="dxa"/>
            <w:tcBorders>
              <w:top w:val="single" w:sz="4" w:space="0" w:color="auto"/>
            </w:tcBorders>
            <w:noWrap/>
          </w:tcPr>
          <w:p w14:paraId="525FA212" w14:textId="3578B937" w:rsidR="00156F98" w:rsidRPr="008A6038" w:rsidRDefault="00156F98" w:rsidP="00156F98">
            <w:pPr>
              <w:rPr>
                <w:iCs/>
                <w:szCs w:val="24"/>
              </w:rPr>
            </w:pPr>
            <w:r w:rsidRPr="008A6038">
              <w:rPr>
                <w:rFonts w:hint="eastAsia"/>
                <w:color w:val="000000"/>
              </w:rPr>
              <w:t>7.41</w:t>
            </w:r>
          </w:p>
        </w:tc>
        <w:tc>
          <w:tcPr>
            <w:tcW w:w="878" w:type="dxa"/>
            <w:tcBorders>
              <w:top w:val="single" w:sz="4" w:space="0" w:color="auto"/>
            </w:tcBorders>
            <w:noWrap/>
          </w:tcPr>
          <w:p w14:paraId="39D95AFD" w14:textId="32EC3083" w:rsidR="00156F98" w:rsidRPr="008A6038" w:rsidRDefault="00156F98" w:rsidP="00156F98">
            <w:pPr>
              <w:rPr>
                <w:iCs/>
                <w:szCs w:val="24"/>
              </w:rPr>
            </w:pPr>
            <w:r w:rsidRPr="008A6038">
              <w:rPr>
                <w:rFonts w:hint="eastAsia"/>
                <w:color w:val="000000"/>
              </w:rPr>
              <w:t>8.53</w:t>
            </w:r>
          </w:p>
        </w:tc>
        <w:tc>
          <w:tcPr>
            <w:tcW w:w="1248" w:type="dxa"/>
            <w:tcBorders>
              <w:top w:val="single" w:sz="4" w:space="0" w:color="auto"/>
            </w:tcBorders>
          </w:tcPr>
          <w:p w14:paraId="62847C91" w14:textId="6F3698DC" w:rsidR="00156F98" w:rsidRPr="008A6038" w:rsidRDefault="00156F98" w:rsidP="00156F98">
            <w:pPr>
              <w:rPr>
                <w:color w:val="000000"/>
                <w:szCs w:val="24"/>
              </w:rPr>
            </w:pPr>
            <w:r w:rsidRPr="008A6038">
              <w:rPr>
                <w:rFonts w:hint="eastAsia"/>
                <w:color w:val="000000"/>
              </w:rPr>
              <w:t>0.77</w:t>
            </w:r>
          </w:p>
        </w:tc>
      </w:tr>
      <w:tr w:rsidR="00156F98" w:rsidRPr="008A6038" w14:paraId="226D4048" w14:textId="77777777" w:rsidTr="005B02D3">
        <w:trPr>
          <w:trHeight w:val="324"/>
        </w:trPr>
        <w:tc>
          <w:tcPr>
            <w:tcW w:w="1135" w:type="dxa"/>
            <w:vMerge/>
          </w:tcPr>
          <w:p w14:paraId="480B64AD" w14:textId="77777777" w:rsidR="00156F98" w:rsidRPr="008A6038" w:rsidRDefault="00156F98" w:rsidP="00156F98">
            <w:pPr>
              <w:rPr>
                <w:iCs/>
                <w:szCs w:val="24"/>
              </w:rPr>
            </w:pPr>
          </w:p>
        </w:tc>
        <w:tc>
          <w:tcPr>
            <w:tcW w:w="1286" w:type="dxa"/>
          </w:tcPr>
          <w:p w14:paraId="78220ACC" w14:textId="77777777" w:rsidR="00156F98" w:rsidRPr="008A6038" w:rsidRDefault="00156F98" w:rsidP="00156F98">
            <w:pPr>
              <w:rPr>
                <w:iCs/>
                <w:szCs w:val="24"/>
              </w:rPr>
            </w:pPr>
            <w:r w:rsidRPr="008A6038">
              <w:rPr>
                <w:rFonts w:hint="eastAsia"/>
                <w:color w:val="000000"/>
                <w:szCs w:val="24"/>
              </w:rPr>
              <w:t>Pa</w:t>
            </w:r>
            <w:r w:rsidRPr="008A6038">
              <w:rPr>
                <w:color w:val="000000"/>
                <w:szCs w:val="24"/>
              </w:rPr>
              <w:t>n</w:t>
            </w:r>
          </w:p>
        </w:tc>
        <w:tc>
          <w:tcPr>
            <w:tcW w:w="993" w:type="dxa"/>
            <w:vMerge/>
          </w:tcPr>
          <w:p w14:paraId="4D053F07" w14:textId="77777777" w:rsidR="00156F98" w:rsidRPr="008A6038" w:rsidRDefault="00156F98" w:rsidP="00156F98">
            <w:pPr>
              <w:rPr>
                <w:iCs/>
                <w:szCs w:val="24"/>
              </w:rPr>
            </w:pPr>
          </w:p>
        </w:tc>
        <w:tc>
          <w:tcPr>
            <w:tcW w:w="1132" w:type="dxa"/>
            <w:noWrap/>
          </w:tcPr>
          <w:p w14:paraId="5D4FC064" w14:textId="54179F7A" w:rsidR="00156F98" w:rsidRPr="008A6038" w:rsidRDefault="00156F98" w:rsidP="00156F98">
            <w:pPr>
              <w:rPr>
                <w:iCs/>
                <w:szCs w:val="24"/>
              </w:rPr>
            </w:pPr>
            <w:r w:rsidRPr="008A6038">
              <w:rPr>
                <w:rFonts w:hint="eastAsia"/>
                <w:color w:val="000000"/>
              </w:rPr>
              <w:t>49.88</w:t>
            </w:r>
          </w:p>
        </w:tc>
        <w:tc>
          <w:tcPr>
            <w:tcW w:w="1035" w:type="dxa"/>
            <w:noWrap/>
          </w:tcPr>
          <w:p w14:paraId="579495CB" w14:textId="2D90B9BB" w:rsidR="00156F98" w:rsidRPr="008A6038" w:rsidRDefault="00156F98" w:rsidP="00156F98">
            <w:pPr>
              <w:rPr>
                <w:iCs/>
                <w:szCs w:val="24"/>
              </w:rPr>
            </w:pPr>
            <w:r w:rsidRPr="008A6038">
              <w:rPr>
                <w:rFonts w:hint="eastAsia"/>
                <w:color w:val="000000"/>
              </w:rPr>
              <w:t>-2.12</w:t>
            </w:r>
          </w:p>
        </w:tc>
        <w:tc>
          <w:tcPr>
            <w:tcW w:w="1035" w:type="dxa"/>
            <w:noWrap/>
          </w:tcPr>
          <w:p w14:paraId="7A4361F0" w14:textId="2D6B4319" w:rsidR="00156F98" w:rsidRPr="008A6038" w:rsidRDefault="00156F98" w:rsidP="00156F98">
            <w:pPr>
              <w:rPr>
                <w:iCs/>
                <w:szCs w:val="24"/>
              </w:rPr>
            </w:pPr>
            <w:r w:rsidRPr="008A6038">
              <w:rPr>
                <w:rFonts w:hint="eastAsia"/>
                <w:color w:val="000000"/>
              </w:rPr>
              <w:t>6.22</w:t>
            </w:r>
          </w:p>
        </w:tc>
        <w:tc>
          <w:tcPr>
            <w:tcW w:w="1192" w:type="dxa"/>
            <w:noWrap/>
          </w:tcPr>
          <w:p w14:paraId="06112230" w14:textId="3C5F2EF4" w:rsidR="00156F98" w:rsidRPr="008A6038" w:rsidRDefault="00156F98" w:rsidP="00156F98">
            <w:pPr>
              <w:rPr>
                <w:iCs/>
                <w:szCs w:val="24"/>
              </w:rPr>
            </w:pPr>
            <w:r w:rsidRPr="008A6038">
              <w:rPr>
                <w:rFonts w:hint="eastAsia"/>
                <w:color w:val="000000"/>
              </w:rPr>
              <w:t>5.31</w:t>
            </w:r>
          </w:p>
        </w:tc>
        <w:tc>
          <w:tcPr>
            <w:tcW w:w="878" w:type="dxa"/>
            <w:noWrap/>
          </w:tcPr>
          <w:p w14:paraId="5A59316D" w14:textId="4C18E78A" w:rsidR="00156F98" w:rsidRPr="008A6038" w:rsidRDefault="00156F98" w:rsidP="00156F98">
            <w:pPr>
              <w:rPr>
                <w:iCs/>
                <w:szCs w:val="24"/>
              </w:rPr>
            </w:pPr>
            <w:r w:rsidRPr="008A6038">
              <w:rPr>
                <w:rFonts w:hint="eastAsia"/>
                <w:color w:val="000000"/>
              </w:rPr>
              <w:t>6.56</w:t>
            </w:r>
          </w:p>
        </w:tc>
        <w:tc>
          <w:tcPr>
            <w:tcW w:w="1248" w:type="dxa"/>
          </w:tcPr>
          <w:p w14:paraId="2AC9FFF6" w14:textId="6E990890" w:rsidR="00156F98" w:rsidRPr="008A6038" w:rsidRDefault="00156F98" w:rsidP="00156F98">
            <w:pPr>
              <w:rPr>
                <w:color w:val="000000"/>
                <w:szCs w:val="24"/>
              </w:rPr>
            </w:pPr>
            <w:r w:rsidRPr="008A6038">
              <w:rPr>
                <w:rFonts w:hint="eastAsia"/>
                <w:color w:val="000000"/>
              </w:rPr>
              <w:t>0.76</w:t>
            </w:r>
          </w:p>
        </w:tc>
      </w:tr>
    </w:tbl>
    <w:p w14:paraId="32042708" w14:textId="77777777" w:rsidR="005B317F" w:rsidRPr="008A6038" w:rsidRDefault="005B317F" w:rsidP="005B317F">
      <w:pPr>
        <w:rPr>
          <w:szCs w:val="24"/>
        </w:rPr>
      </w:pPr>
    </w:p>
    <w:p w14:paraId="645A1EDE" w14:textId="77777777" w:rsidR="005B317F" w:rsidRPr="008A6038" w:rsidRDefault="005B317F" w:rsidP="005B317F">
      <w:pPr>
        <w:rPr>
          <w:szCs w:val="24"/>
        </w:rPr>
      </w:pPr>
    </w:p>
    <w:p w14:paraId="705F16FE" w14:textId="77777777" w:rsidR="005B317F" w:rsidRPr="008A6038" w:rsidRDefault="005B317F" w:rsidP="005B317F">
      <w:pPr>
        <w:rPr>
          <w:noProof/>
          <w:szCs w:val="24"/>
        </w:rPr>
      </w:pPr>
      <w:r w:rsidRPr="008A6038">
        <w:rPr>
          <w:noProof/>
        </w:rPr>
        <w:drawing>
          <wp:inline distT="0" distB="0" distL="0" distR="0" wp14:anchorId="30A60887" wp14:editId="6CA200DA">
            <wp:extent cx="5274310" cy="2542233"/>
            <wp:effectExtent l="0" t="0" r="2540" b="0"/>
            <wp:docPr id="1112993094"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93094" name=""/>
                    <pic:cNvPicPr/>
                  </pic:nvPicPr>
                  <pic:blipFill rotWithShape="1">
                    <a:blip r:embed="rId32">
                      <a:extLst>
                        <a:ext uri="{96DAC541-7B7A-43D3-8B79-37D633B846F1}">
                          <asvg:svgBlip xmlns:asvg="http://schemas.microsoft.com/office/drawing/2016/SVG/main" r:embed="rId33"/>
                        </a:ext>
                      </a:extLst>
                    </a:blip>
                    <a:srcRect b="17809"/>
                    <a:stretch/>
                  </pic:blipFill>
                  <pic:spPr bwMode="auto">
                    <a:xfrm>
                      <a:off x="0" y="0"/>
                      <a:ext cx="5274310" cy="2542233"/>
                    </a:xfrm>
                    <a:prstGeom prst="rect">
                      <a:avLst/>
                    </a:prstGeom>
                    <a:ln>
                      <a:noFill/>
                    </a:ln>
                    <a:extLst>
                      <a:ext uri="{53640926-AAD7-44D8-BBD7-CCE9431645EC}">
                        <a14:shadowObscured xmlns:a14="http://schemas.microsoft.com/office/drawing/2010/main"/>
                      </a:ext>
                    </a:extLst>
                  </pic:spPr>
                </pic:pic>
              </a:graphicData>
            </a:graphic>
          </wp:inline>
        </w:drawing>
      </w:r>
    </w:p>
    <w:p w14:paraId="0B020124" w14:textId="46ED63FD" w:rsidR="005B317F" w:rsidRPr="008A6038" w:rsidRDefault="005B317F" w:rsidP="005B317F">
      <w:pPr>
        <w:pStyle w:val="af1"/>
      </w:pPr>
      <w:bookmarkStart w:id="311" w:name="_Toc162728167"/>
      <w:bookmarkStart w:id="312" w:name="_Toc162728296"/>
      <w:bookmarkStart w:id="313" w:name="_Toc163389710"/>
      <w:r w:rsidRPr="008A6038">
        <w:t xml:space="preserve">Figure </w:t>
      </w:r>
      <w:fldSimple w:instr=" STYLEREF 1 \s ">
        <w:r w:rsidR="009D47CB">
          <w:rPr>
            <w:noProof/>
          </w:rPr>
          <w:t>4</w:t>
        </w:r>
      </w:fldSimple>
      <w:r w:rsidR="004F359F" w:rsidRPr="008A6038">
        <w:t>.</w:t>
      </w:r>
      <w:fldSimple w:instr=" SEQ Figure \* ARABIC \s 1 ">
        <w:r w:rsidR="009D47CB">
          <w:rPr>
            <w:noProof/>
          </w:rPr>
          <w:t>10</w:t>
        </w:r>
      </w:fldSimple>
      <w:r w:rsidRPr="008A6038">
        <w:rPr>
          <w:rFonts w:hint="eastAsia"/>
        </w:rPr>
        <w:t>取後放回</w:t>
      </w:r>
      <w:r w:rsidR="001025CB">
        <w:t>澳洲三種極端氣候鳥類資料</w:t>
      </w:r>
      <w:r w:rsidRPr="008A6038">
        <w:rPr>
          <w:rFonts w:hint="eastAsia"/>
        </w:rPr>
        <w:t>集中的</w:t>
      </w:r>
      <w:r w:rsidRPr="008A6038">
        <w:rPr>
          <w:szCs w:val="24"/>
        </w:rPr>
        <w:t>Big Dry</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311"/>
      <w:bookmarkEnd w:id="312"/>
      <w:bookmarkEnd w:id="313"/>
    </w:p>
    <w:p w14:paraId="66F28716" w14:textId="77777777" w:rsidR="005B317F" w:rsidRPr="008A6038" w:rsidRDefault="005B317F" w:rsidP="005B317F">
      <w:pPr>
        <w:rPr>
          <w:szCs w:val="24"/>
        </w:rPr>
      </w:pPr>
    </w:p>
    <w:p w14:paraId="01353C00" w14:textId="77777777" w:rsidR="005B317F" w:rsidRPr="008A6038" w:rsidRDefault="005B317F" w:rsidP="005B317F">
      <w:pPr>
        <w:widowControl/>
        <w:spacing w:line="240" w:lineRule="auto"/>
        <w:rPr>
          <w:szCs w:val="24"/>
        </w:rPr>
      </w:pPr>
      <w:r w:rsidRPr="008A6038">
        <w:rPr>
          <w:szCs w:val="24"/>
        </w:rPr>
        <w:br w:type="page"/>
      </w:r>
    </w:p>
    <w:p w14:paraId="724B79C7" w14:textId="2288D85E" w:rsidR="005B317F" w:rsidRPr="008A6038" w:rsidRDefault="005B317F" w:rsidP="005B317F">
      <w:pPr>
        <w:pStyle w:val="af1"/>
      </w:pPr>
      <w:bookmarkStart w:id="314" w:name="_Toc163389727"/>
      <w:bookmarkStart w:id="315" w:name="_Toc163389944"/>
      <w:r w:rsidRPr="008A6038">
        <w:lastRenderedPageBreak/>
        <w:t xml:space="preserve">Table </w:t>
      </w:r>
      <w:fldSimple w:instr=" STYLEREF 1 \s ">
        <w:r w:rsidR="009D47CB">
          <w:rPr>
            <w:noProof/>
          </w:rPr>
          <w:t>4</w:t>
        </w:r>
      </w:fldSimple>
      <w:r w:rsidR="004F359F" w:rsidRPr="008A6038">
        <w:t>.</w:t>
      </w:r>
      <w:fldSimple w:instr=" SEQ Table \* ARABIC \s 1 ">
        <w:r w:rsidR="009D47CB">
          <w:rPr>
            <w:noProof/>
          </w:rPr>
          <w:t>11</w:t>
        </w:r>
      </w:fldSimple>
      <w:r w:rsidRPr="008A6038">
        <w:rPr>
          <w:rFonts w:hint="eastAsia"/>
        </w:rPr>
        <w:t>取後放回</w:t>
      </w:r>
      <w:r w:rsidR="001025CB">
        <w:t>澳洲三種極端氣候鳥類資料</w:t>
      </w:r>
      <w:r w:rsidRPr="008A6038">
        <w:rPr>
          <w:rFonts w:hint="eastAsia"/>
        </w:rPr>
        <w:t>集中的</w:t>
      </w:r>
      <w:r w:rsidRPr="008A6038">
        <w:rPr>
          <w:szCs w:val="24"/>
        </w:rPr>
        <w:t xml:space="preserve">Big </w:t>
      </w:r>
      <w:r w:rsidRPr="008A6038">
        <w:rPr>
          <w:rFonts w:hint="eastAsia"/>
          <w:szCs w:val="24"/>
        </w:rPr>
        <w:t>Wet</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314"/>
      <w:bookmarkEnd w:id="315"/>
    </w:p>
    <w:tbl>
      <w:tblPr>
        <w:tblStyle w:val="afd"/>
        <w:tblW w:w="9934" w:type="dxa"/>
        <w:tblLayout w:type="fixed"/>
        <w:tblLook w:val="04A0" w:firstRow="1" w:lastRow="0" w:firstColumn="1" w:lastColumn="0" w:noHBand="0" w:noVBand="1"/>
      </w:tblPr>
      <w:tblGrid>
        <w:gridCol w:w="1135"/>
        <w:gridCol w:w="1286"/>
        <w:gridCol w:w="993"/>
        <w:gridCol w:w="1132"/>
        <w:gridCol w:w="1035"/>
        <w:gridCol w:w="1035"/>
        <w:gridCol w:w="1192"/>
        <w:gridCol w:w="878"/>
        <w:gridCol w:w="1248"/>
      </w:tblGrid>
      <w:tr w:rsidR="005B317F" w:rsidRPr="008A6038" w14:paraId="52AF3246" w14:textId="77777777" w:rsidTr="00156F98">
        <w:trPr>
          <w:cnfStyle w:val="100000000000" w:firstRow="1" w:lastRow="0" w:firstColumn="0" w:lastColumn="0" w:oddVBand="0" w:evenVBand="0" w:oddHBand="0" w:evenHBand="0" w:firstRowFirstColumn="0" w:firstRowLastColumn="0" w:lastRowFirstColumn="0" w:lastRowLastColumn="0"/>
          <w:trHeight w:val="636"/>
        </w:trPr>
        <w:tc>
          <w:tcPr>
            <w:tcW w:w="1135" w:type="dxa"/>
            <w:noWrap/>
            <w:hideMark/>
          </w:tcPr>
          <w:p w14:paraId="548BC6D2" w14:textId="77777777" w:rsidR="005B317F" w:rsidRPr="008A6038" w:rsidRDefault="005B317F" w:rsidP="00A82030">
            <w:pPr>
              <w:rPr>
                <w:iCs/>
                <w:szCs w:val="24"/>
              </w:rPr>
            </w:pPr>
            <w:r w:rsidRPr="008A6038">
              <w:rPr>
                <w:rFonts w:hint="eastAsia"/>
                <w:iCs/>
                <w:szCs w:val="24"/>
              </w:rPr>
              <w:t>s</w:t>
            </w:r>
            <w:r w:rsidRPr="008A6038">
              <w:rPr>
                <w:iCs/>
                <w:szCs w:val="24"/>
              </w:rPr>
              <w:t>ample size</w:t>
            </w:r>
          </w:p>
        </w:tc>
        <w:tc>
          <w:tcPr>
            <w:tcW w:w="1286" w:type="dxa"/>
          </w:tcPr>
          <w:p w14:paraId="11575184" w14:textId="77777777" w:rsidR="005B317F" w:rsidRPr="008A6038" w:rsidRDefault="005B317F" w:rsidP="00A82030">
            <w:pPr>
              <w:rPr>
                <w:iCs/>
                <w:szCs w:val="24"/>
              </w:rPr>
            </w:pPr>
            <w:r w:rsidRPr="008A6038">
              <w:rPr>
                <w:szCs w:val="24"/>
              </w:rPr>
              <w:t>Estimator</w:t>
            </w:r>
          </w:p>
        </w:tc>
        <w:tc>
          <w:tcPr>
            <w:tcW w:w="993" w:type="dxa"/>
            <w:noWrap/>
            <w:hideMark/>
          </w:tcPr>
          <w:p w14:paraId="5DDEE5A8" w14:textId="77777777" w:rsidR="005B317F" w:rsidRPr="008A6038" w:rsidRDefault="005B317F" w:rsidP="00A82030">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4B1D3A6B" w14:textId="77777777" w:rsidR="005B317F" w:rsidRPr="008A6038" w:rsidRDefault="005B317F" w:rsidP="00A82030">
            <w:pPr>
              <w:rPr>
                <w:iCs/>
                <w:szCs w:val="24"/>
              </w:rPr>
            </w:pPr>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p>
        </w:tc>
        <w:tc>
          <w:tcPr>
            <w:tcW w:w="1035" w:type="dxa"/>
            <w:noWrap/>
            <w:hideMark/>
          </w:tcPr>
          <w:p w14:paraId="3B56F349" w14:textId="77777777" w:rsidR="005B317F" w:rsidRPr="008A6038" w:rsidRDefault="005B317F" w:rsidP="00A82030">
            <w:pPr>
              <w:rPr>
                <w:iCs/>
                <w:szCs w:val="24"/>
              </w:rPr>
            </w:pPr>
            <w:r w:rsidRPr="008A6038">
              <w:rPr>
                <w:rFonts w:hint="eastAsia"/>
                <w:iCs/>
                <w:szCs w:val="24"/>
              </w:rPr>
              <w:t>Bias</w:t>
            </w:r>
          </w:p>
        </w:tc>
        <w:tc>
          <w:tcPr>
            <w:tcW w:w="1035" w:type="dxa"/>
            <w:noWrap/>
            <w:hideMark/>
          </w:tcPr>
          <w:p w14:paraId="11C01E40" w14:textId="77777777" w:rsidR="005B317F" w:rsidRPr="008A6038" w:rsidRDefault="005B317F" w:rsidP="00A82030">
            <w:pPr>
              <w:rPr>
                <w:iCs/>
                <w:szCs w:val="24"/>
              </w:rPr>
            </w:pPr>
            <w:r w:rsidRPr="008A6038">
              <w:rPr>
                <w:rFonts w:hint="eastAsia"/>
                <w:iCs/>
                <w:szCs w:val="24"/>
              </w:rPr>
              <w:t xml:space="preserve">Sample </w:t>
            </w:r>
            <w:r w:rsidRPr="008A6038">
              <w:rPr>
                <w:iCs/>
                <w:szCs w:val="24"/>
              </w:rPr>
              <w:t>SE</w:t>
            </w:r>
          </w:p>
        </w:tc>
        <w:tc>
          <w:tcPr>
            <w:tcW w:w="1192" w:type="dxa"/>
            <w:noWrap/>
            <w:hideMark/>
          </w:tcPr>
          <w:p w14:paraId="125531DA" w14:textId="77777777" w:rsidR="005B317F" w:rsidRPr="008A6038" w:rsidRDefault="005B317F" w:rsidP="00A82030">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69663F4D" w14:textId="77777777" w:rsidR="005B317F" w:rsidRPr="008A6038" w:rsidRDefault="005B317F" w:rsidP="00A82030">
            <w:pPr>
              <w:rPr>
                <w:iCs/>
                <w:szCs w:val="24"/>
              </w:rPr>
            </w:pPr>
            <w:r w:rsidRPr="008A6038">
              <w:rPr>
                <w:rFonts w:hint="eastAsia"/>
                <w:iCs/>
                <w:szCs w:val="24"/>
              </w:rPr>
              <w:t>RMSE</w:t>
            </w:r>
          </w:p>
        </w:tc>
        <w:tc>
          <w:tcPr>
            <w:tcW w:w="1248" w:type="dxa"/>
          </w:tcPr>
          <w:p w14:paraId="12975547" w14:textId="77777777" w:rsidR="005B317F" w:rsidRPr="008A6038" w:rsidRDefault="005B317F" w:rsidP="00A82030">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5B317F" w:rsidRPr="008A6038" w14:paraId="5D3D508D" w14:textId="77777777" w:rsidTr="00156F98">
        <w:trPr>
          <w:trHeight w:val="324"/>
        </w:trPr>
        <w:tc>
          <w:tcPr>
            <w:tcW w:w="1135" w:type="dxa"/>
            <w:vMerge w:val="restart"/>
            <w:tcBorders>
              <w:top w:val="double" w:sz="4" w:space="0" w:color="auto"/>
              <w:bottom w:val="nil"/>
            </w:tcBorders>
            <w:noWrap/>
          </w:tcPr>
          <w:p w14:paraId="26288B16" w14:textId="77777777" w:rsidR="005B317F" w:rsidRPr="008A6038" w:rsidRDefault="005B317F" w:rsidP="00A82030">
            <w:pPr>
              <w:rPr>
                <w:iCs/>
                <w:szCs w:val="24"/>
              </w:rPr>
            </w:pPr>
            <w:r w:rsidRPr="008A6038">
              <w:rPr>
                <w:iCs/>
                <w:szCs w:val="24"/>
              </w:rPr>
              <w:t>20</w:t>
            </w:r>
          </w:p>
        </w:tc>
        <w:tc>
          <w:tcPr>
            <w:tcW w:w="1286" w:type="dxa"/>
            <w:tcBorders>
              <w:top w:val="double" w:sz="4" w:space="0" w:color="auto"/>
              <w:bottom w:val="nil"/>
            </w:tcBorders>
          </w:tcPr>
          <w:p w14:paraId="7C6C94CB" w14:textId="714F39AB"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double" w:sz="4" w:space="0" w:color="auto"/>
              <w:bottom w:val="nil"/>
            </w:tcBorders>
            <w:noWrap/>
          </w:tcPr>
          <w:p w14:paraId="6C952CB9" w14:textId="77777777" w:rsidR="005B317F" w:rsidRPr="008A6038" w:rsidRDefault="005B317F" w:rsidP="00A82030">
            <w:pPr>
              <w:rPr>
                <w:iCs/>
                <w:szCs w:val="24"/>
              </w:rPr>
            </w:pPr>
            <w:r w:rsidRPr="008A6038">
              <w:rPr>
                <w:rFonts w:hint="eastAsia"/>
                <w:color w:val="000000"/>
              </w:rPr>
              <w:t>30.82</w:t>
            </w:r>
          </w:p>
        </w:tc>
        <w:tc>
          <w:tcPr>
            <w:tcW w:w="1132" w:type="dxa"/>
            <w:tcBorders>
              <w:top w:val="double" w:sz="4" w:space="0" w:color="auto"/>
              <w:bottom w:val="nil"/>
            </w:tcBorders>
            <w:noWrap/>
          </w:tcPr>
          <w:p w14:paraId="31E1B483" w14:textId="77777777" w:rsidR="005B317F" w:rsidRPr="008A6038" w:rsidRDefault="005B317F" w:rsidP="00A82030">
            <w:pPr>
              <w:rPr>
                <w:iCs/>
                <w:szCs w:val="24"/>
              </w:rPr>
            </w:pPr>
            <w:r w:rsidRPr="008A6038">
              <w:rPr>
                <w:rFonts w:hint="eastAsia"/>
                <w:color w:val="000000"/>
              </w:rPr>
              <w:t>45.86</w:t>
            </w:r>
          </w:p>
        </w:tc>
        <w:tc>
          <w:tcPr>
            <w:tcW w:w="1035" w:type="dxa"/>
            <w:tcBorders>
              <w:top w:val="double" w:sz="4" w:space="0" w:color="auto"/>
              <w:bottom w:val="nil"/>
            </w:tcBorders>
            <w:noWrap/>
          </w:tcPr>
          <w:p w14:paraId="3AD6D072" w14:textId="77777777" w:rsidR="005B317F" w:rsidRPr="008A6038" w:rsidRDefault="005B317F" w:rsidP="00A82030">
            <w:pPr>
              <w:rPr>
                <w:iCs/>
                <w:szCs w:val="24"/>
              </w:rPr>
            </w:pPr>
            <w:r w:rsidRPr="008A6038">
              <w:rPr>
                <w:rFonts w:hint="eastAsia"/>
                <w:color w:val="000000"/>
              </w:rPr>
              <w:t>-10.14</w:t>
            </w:r>
          </w:p>
        </w:tc>
        <w:tc>
          <w:tcPr>
            <w:tcW w:w="1035" w:type="dxa"/>
            <w:tcBorders>
              <w:top w:val="double" w:sz="4" w:space="0" w:color="auto"/>
              <w:bottom w:val="nil"/>
            </w:tcBorders>
            <w:noWrap/>
          </w:tcPr>
          <w:p w14:paraId="5E076A7F" w14:textId="77777777" w:rsidR="005B317F" w:rsidRPr="008A6038" w:rsidRDefault="005B317F" w:rsidP="00A82030">
            <w:pPr>
              <w:rPr>
                <w:iCs/>
                <w:szCs w:val="24"/>
              </w:rPr>
            </w:pPr>
            <w:r w:rsidRPr="008A6038">
              <w:rPr>
                <w:rFonts w:hint="eastAsia"/>
                <w:color w:val="000000"/>
              </w:rPr>
              <w:t>14.51</w:t>
            </w:r>
          </w:p>
        </w:tc>
        <w:tc>
          <w:tcPr>
            <w:tcW w:w="1192" w:type="dxa"/>
            <w:tcBorders>
              <w:top w:val="double" w:sz="4" w:space="0" w:color="auto"/>
              <w:bottom w:val="nil"/>
            </w:tcBorders>
            <w:noWrap/>
          </w:tcPr>
          <w:p w14:paraId="5D8D761B" w14:textId="77777777" w:rsidR="005B317F" w:rsidRPr="008A6038" w:rsidRDefault="005B317F" w:rsidP="00A82030">
            <w:pPr>
              <w:rPr>
                <w:iCs/>
                <w:szCs w:val="24"/>
              </w:rPr>
            </w:pPr>
            <w:r w:rsidRPr="008A6038">
              <w:rPr>
                <w:rFonts w:hint="eastAsia"/>
                <w:color w:val="000000"/>
              </w:rPr>
              <w:t>12.74</w:t>
            </w:r>
          </w:p>
        </w:tc>
        <w:tc>
          <w:tcPr>
            <w:tcW w:w="878" w:type="dxa"/>
            <w:tcBorders>
              <w:top w:val="double" w:sz="4" w:space="0" w:color="auto"/>
              <w:bottom w:val="nil"/>
            </w:tcBorders>
            <w:noWrap/>
          </w:tcPr>
          <w:p w14:paraId="16F8E033" w14:textId="77777777" w:rsidR="005B317F" w:rsidRPr="008A6038" w:rsidRDefault="005B317F" w:rsidP="00A82030">
            <w:pPr>
              <w:rPr>
                <w:iCs/>
                <w:szCs w:val="24"/>
              </w:rPr>
            </w:pPr>
            <w:r w:rsidRPr="008A6038">
              <w:rPr>
                <w:rFonts w:hint="eastAsia"/>
                <w:color w:val="000000"/>
              </w:rPr>
              <w:t>17.7</w:t>
            </w:r>
          </w:p>
        </w:tc>
        <w:tc>
          <w:tcPr>
            <w:tcW w:w="1248" w:type="dxa"/>
            <w:tcBorders>
              <w:top w:val="double" w:sz="4" w:space="0" w:color="auto"/>
              <w:bottom w:val="nil"/>
            </w:tcBorders>
          </w:tcPr>
          <w:p w14:paraId="64BDB7B4" w14:textId="77777777" w:rsidR="005B317F" w:rsidRPr="008A6038" w:rsidRDefault="005B317F" w:rsidP="00A82030">
            <w:pPr>
              <w:rPr>
                <w:color w:val="000000"/>
                <w:szCs w:val="24"/>
              </w:rPr>
            </w:pPr>
            <w:r w:rsidRPr="008A6038">
              <w:rPr>
                <w:rFonts w:hint="eastAsia"/>
                <w:color w:val="000000"/>
              </w:rPr>
              <w:t>0.8</w:t>
            </w:r>
          </w:p>
        </w:tc>
      </w:tr>
      <w:tr w:rsidR="005B317F" w:rsidRPr="008A6038" w14:paraId="2B4A293A" w14:textId="77777777" w:rsidTr="00156F98">
        <w:trPr>
          <w:trHeight w:val="79"/>
        </w:trPr>
        <w:tc>
          <w:tcPr>
            <w:tcW w:w="1135" w:type="dxa"/>
            <w:vMerge/>
            <w:tcBorders>
              <w:top w:val="nil"/>
              <w:bottom w:val="single" w:sz="4" w:space="0" w:color="auto"/>
            </w:tcBorders>
          </w:tcPr>
          <w:p w14:paraId="14481B19" w14:textId="77777777" w:rsidR="005B317F" w:rsidRPr="008A6038" w:rsidRDefault="005B317F" w:rsidP="00A82030">
            <w:pPr>
              <w:rPr>
                <w:iCs/>
                <w:szCs w:val="24"/>
              </w:rPr>
            </w:pPr>
          </w:p>
        </w:tc>
        <w:tc>
          <w:tcPr>
            <w:tcW w:w="1286" w:type="dxa"/>
            <w:tcBorders>
              <w:top w:val="nil"/>
              <w:bottom w:val="single" w:sz="4" w:space="0" w:color="auto"/>
            </w:tcBorders>
          </w:tcPr>
          <w:p w14:paraId="2D445ACF" w14:textId="77777777" w:rsidR="005B317F" w:rsidRPr="008A6038" w:rsidRDefault="005B317F" w:rsidP="00A82030">
            <w:pPr>
              <w:rPr>
                <w:color w:val="000000"/>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325C910A" w14:textId="77777777" w:rsidR="005B317F" w:rsidRPr="008A6038" w:rsidRDefault="005B317F" w:rsidP="00A82030">
            <w:pPr>
              <w:rPr>
                <w:iCs/>
                <w:szCs w:val="24"/>
              </w:rPr>
            </w:pPr>
          </w:p>
        </w:tc>
        <w:tc>
          <w:tcPr>
            <w:tcW w:w="1132" w:type="dxa"/>
            <w:tcBorders>
              <w:top w:val="nil"/>
              <w:bottom w:val="single" w:sz="4" w:space="0" w:color="auto"/>
            </w:tcBorders>
            <w:noWrap/>
          </w:tcPr>
          <w:p w14:paraId="2434FE4F" w14:textId="77777777" w:rsidR="005B317F" w:rsidRPr="008A6038" w:rsidRDefault="005B317F" w:rsidP="00A82030">
            <w:pPr>
              <w:rPr>
                <w:iCs/>
                <w:szCs w:val="24"/>
              </w:rPr>
            </w:pPr>
            <w:r w:rsidRPr="008A6038">
              <w:rPr>
                <w:rFonts w:hint="eastAsia"/>
                <w:color w:val="000000"/>
              </w:rPr>
              <w:t>42.88</w:t>
            </w:r>
          </w:p>
        </w:tc>
        <w:tc>
          <w:tcPr>
            <w:tcW w:w="1035" w:type="dxa"/>
            <w:tcBorders>
              <w:top w:val="nil"/>
              <w:bottom w:val="single" w:sz="4" w:space="0" w:color="auto"/>
            </w:tcBorders>
            <w:noWrap/>
          </w:tcPr>
          <w:p w14:paraId="200CCFBA" w14:textId="77777777" w:rsidR="005B317F" w:rsidRPr="008A6038" w:rsidRDefault="005B317F" w:rsidP="00A82030">
            <w:pPr>
              <w:rPr>
                <w:iCs/>
                <w:szCs w:val="24"/>
              </w:rPr>
            </w:pPr>
            <w:r w:rsidRPr="008A6038">
              <w:rPr>
                <w:rFonts w:hint="eastAsia"/>
                <w:color w:val="000000"/>
              </w:rPr>
              <w:t>-13.12</w:t>
            </w:r>
          </w:p>
        </w:tc>
        <w:tc>
          <w:tcPr>
            <w:tcW w:w="1035" w:type="dxa"/>
            <w:tcBorders>
              <w:top w:val="nil"/>
              <w:bottom w:val="single" w:sz="4" w:space="0" w:color="auto"/>
            </w:tcBorders>
            <w:noWrap/>
          </w:tcPr>
          <w:p w14:paraId="2689E0CC" w14:textId="77777777" w:rsidR="005B317F" w:rsidRPr="008A6038" w:rsidRDefault="005B317F" w:rsidP="00A82030">
            <w:pPr>
              <w:rPr>
                <w:iCs/>
                <w:szCs w:val="24"/>
              </w:rPr>
            </w:pPr>
            <w:r w:rsidRPr="008A6038">
              <w:rPr>
                <w:rFonts w:hint="eastAsia"/>
                <w:color w:val="000000"/>
              </w:rPr>
              <w:t>10.5</w:t>
            </w:r>
          </w:p>
        </w:tc>
        <w:tc>
          <w:tcPr>
            <w:tcW w:w="1192" w:type="dxa"/>
            <w:tcBorders>
              <w:top w:val="nil"/>
              <w:bottom w:val="single" w:sz="4" w:space="0" w:color="auto"/>
            </w:tcBorders>
            <w:noWrap/>
          </w:tcPr>
          <w:p w14:paraId="1281BDDD" w14:textId="77777777" w:rsidR="005B317F" w:rsidRPr="008A6038" w:rsidRDefault="005B317F" w:rsidP="00A82030">
            <w:pPr>
              <w:rPr>
                <w:iCs/>
                <w:szCs w:val="24"/>
              </w:rPr>
            </w:pPr>
            <w:r w:rsidRPr="008A6038">
              <w:rPr>
                <w:rFonts w:hint="eastAsia"/>
                <w:color w:val="000000"/>
              </w:rPr>
              <w:t>8.99</w:t>
            </w:r>
          </w:p>
        </w:tc>
        <w:tc>
          <w:tcPr>
            <w:tcW w:w="878" w:type="dxa"/>
            <w:tcBorders>
              <w:top w:val="nil"/>
              <w:bottom w:val="single" w:sz="4" w:space="0" w:color="auto"/>
            </w:tcBorders>
            <w:noWrap/>
          </w:tcPr>
          <w:p w14:paraId="165D9344" w14:textId="77777777" w:rsidR="005B317F" w:rsidRPr="008A6038" w:rsidRDefault="005B317F" w:rsidP="00A82030">
            <w:pPr>
              <w:rPr>
                <w:iCs/>
                <w:szCs w:val="24"/>
              </w:rPr>
            </w:pPr>
            <w:r w:rsidRPr="008A6038">
              <w:rPr>
                <w:rFonts w:hint="eastAsia"/>
                <w:color w:val="000000"/>
              </w:rPr>
              <w:t>16.8</w:t>
            </w:r>
          </w:p>
        </w:tc>
        <w:tc>
          <w:tcPr>
            <w:tcW w:w="1248" w:type="dxa"/>
            <w:tcBorders>
              <w:top w:val="nil"/>
              <w:bottom w:val="single" w:sz="4" w:space="0" w:color="auto"/>
            </w:tcBorders>
          </w:tcPr>
          <w:p w14:paraId="1EE75239" w14:textId="77777777" w:rsidR="005B317F" w:rsidRPr="008A6038" w:rsidRDefault="005B317F" w:rsidP="00A82030">
            <w:pPr>
              <w:rPr>
                <w:color w:val="000000"/>
                <w:szCs w:val="24"/>
              </w:rPr>
            </w:pPr>
            <w:r w:rsidRPr="008A6038">
              <w:rPr>
                <w:rFonts w:hint="eastAsia"/>
                <w:color w:val="000000"/>
              </w:rPr>
              <w:t>0.81</w:t>
            </w:r>
          </w:p>
        </w:tc>
      </w:tr>
      <w:tr w:rsidR="005B317F" w:rsidRPr="008A6038" w14:paraId="5B3656FA" w14:textId="77777777" w:rsidTr="00156F98">
        <w:trPr>
          <w:trHeight w:val="324"/>
        </w:trPr>
        <w:tc>
          <w:tcPr>
            <w:tcW w:w="1135" w:type="dxa"/>
            <w:vMerge w:val="restart"/>
            <w:tcBorders>
              <w:top w:val="single" w:sz="4" w:space="0" w:color="auto"/>
              <w:bottom w:val="nil"/>
            </w:tcBorders>
            <w:noWrap/>
          </w:tcPr>
          <w:p w14:paraId="571C6BB6" w14:textId="77777777" w:rsidR="005B317F" w:rsidRPr="008A6038" w:rsidRDefault="005B317F" w:rsidP="00A82030">
            <w:pPr>
              <w:rPr>
                <w:iCs/>
                <w:szCs w:val="24"/>
              </w:rPr>
            </w:pPr>
            <w:r w:rsidRPr="008A6038">
              <w:rPr>
                <w:iCs/>
                <w:szCs w:val="24"/>
              </w:rPr>
              <w:t>60</w:t>
            </w:r>
          </w:p>
        </w:tc>
        <w:tc>
          <w:tcPr>
            <w:tcW w:w="1286" w:type="dxa"/>
            <w:tcBorders>
              <w:top w:val="single" w:sz="4" w:space="0" w:color="auto"/>
              <w:bottom w:val="nil"/>
            </w:tcBorders>
          </w:tcPr>
          <w:p w14:paraId="785D168E" w14:textId="2D9D74BF"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263745F1" w14:textId="77777777" w:rsidR="005B317F" w:rsidRPr="008A6038" w:rsidRDefault="005B317F" w:rsidP="00A82030">
            <w:pPr>
              <w:rPr>
                <w:iCs/>
                <w:szCs w:val="24"/>
              </w:rPr>
            </w:pPr>
            <w:r w:rsidRPr="008A6038">
              <w:rPr>
                <w:rFonts w:hint="eastAsia"/>
                <w:color w:val="000000"/>
              </w:rPr>
              <w:t>42.91</w:t>
            </w:r>
          </w:p>
        </w:tc>
        <w:tc>
          <w:tcPr>
            <w:tcW w:w="1132" w:type="dxa"/>
            <w:tcBorders>
              <w:top w:val="single" w:sz="4" w:space="0" w:color="auto"/>
              <w:bottom w:val="nil"/>
            </w:tcBorders>
            <w:noWrap/>
          </w:tcPr>
          <w:p w14:paraId="3182E7DF" w14:textId="77777777" w:rsidR="005B317F" w:rsidRPr="008A6038" w:rsidRDefault="005B317F" w:rsidP="00A82030">
            <w:pPr>
              <w:rPr>
                <w:iCs/>
                <w:szCs w:val="24"/>
              </w:rPr>
            </w:pPr>
            <w:r w:rsidRPr="008A6038">
              <w:rPr>
                <w:rFonts w:hint="eastAsia"/>
                <w:color w:val="000000"/>
              </w:rPr>
              <w:t>51.52</w:t>
            </w:r>
          </w:p>
        </w:tc>
        <w:tc>
          <w:tcPr>
            <w:tcW w:w="1035" w:type="dxa"/>
            <w:tcBorders>
              <w:top w:val="single" w:sz="4" w:space="0" w:color="auto"/>
              <w:bottom w:val="nil"/>
            </w:tcBorders>
            <w:noWrap/>
          </w:tcPr>
          <w:p w14:paraId="06062E22" w14:textId="77777777" w:rsidR="005B317F" w:rsidRPr="008A6038" w:rsidRDefault="005B317F" w:rsidP="00A82030">
            <w:pPr>
              <w:rPr>
                <w:iCs/>
                <w:szCs w:val="24"/>
              </w:rPr>
            </w:pPr>
            <w:r w:rsidRPr="008A6038">
              <w:rPr>
                <w:rFonts w:hint="eastAsia"/>
                <w:color w:val="000000"/>
              </w:rPr>
              <w:t>-4.48</w:t>
            </w:r>
          </w:p>
        </w:tc>
        <w:tc>
          <w:tcPr>
            <w:tcW w:w="1035" w:type="dxa"/>
            <w:tcBorders>
              <w:top w:val="single" w:sz="4" w:space="0" w:color="auto"/>
              <w:bottom w:val="nil"/>
            </w:tcBorders>
            <w:noWrap/>
          </w:tcPr>
          <w:p w14:paraId="362472D8" w14:textId="77777777" w:rsidR="005B317F" w:rsidRPr="008A6038" w:rsidRDefault="005B317F" w:rsidP="00A82030">
            <w:pPr>
              <w:rPr>
                <w:iCs/>
                <w:szCs w:val="24"/>
              </w:rPr>
            </w:pPr>
            <w:r w:rsidRPr="008A6038">
              <w:rPr>
                <w:rFonts w:hint="eastAsia"/>
                <w:color w:val="000000"/>
              </w:rPr>
              <w:t>9.09</w:t>
            </w:r>
          </w:p>
        </w:tc>
        <w:tc>
          <w:tcPr>
            <w:tcW w:w="1192" w:type="dxa"/>
            <w:tcBorders>
              <w:top w:val="single" w:sz="4" w:space="0" w:color="auto"/>
              <w:bottom w:val="nil"/>
            </w:tcBorders>
            <w:noWrap/>
          </w:tcPr>
          <w:p w14:paraId="2F568D8E" w14:textId="77777777" w:rsidR="005B317F" w:rsidRPr="008A6038" w:rsidRDefault="005B317F" w:rsidP="00A82030">
            <w:pPr>
              <w:rPr>
                <w:iCs/>
                <w:szCs w:val="24"/>
              </w:rPr>
            </w:pPr>
            <w:r w:rsidRPr="008A6038">
              <w:rPr>
                <w:rFonts w:hint="eastAsia"/>
                <w:color w:val="000000"/>
              </w:rPr>
              <w:t>8.42</w:t>
            </w:r>
          </w:p>
        </w:tc>
        <w:tc>
          <w:tcPr>
            <w:tcW w:w="878" w:type="dxa"/>
            <w:tcBorders>
              <w:top w:val="single" w:sz="4" w:space="0" w:color="auto"/>
              <w:bottom w:val="nil"/>
            </w:tcBorders>
            <w:noWrap/>
          </w:tcPr>
          <w:p w14:paraId="26814632" w14:textId="77777777" w:rsidR="005B317F" w:rsidRPr="008A6038" w:rsidRDefault="005B317F" w:rsidP="00A82030">
            <w:pPr>
              <w:rPr>
                <w:iCs/>
                <w:szCs w:val="24"/>
              </w:rPr>
            </w:pPr>
            <w:r w:rsidRPr="008A6038">
              <w:rPr>
                <w:rFonts w:hint="eastAsia"/>
                <w:color w:val="000000"/>
              </w:rPr>
              <w:t>10.13</w:t>
            </w:r>
          </w:p>
        </w:tc>
        <w:tc>
          <w:tcPr>
            <w:tcW w:w="1248" w:type="dxa"/>
            <w:tcBorders>
              <w:top w:val="single" w:sz="4" w:space="0" w:color="auto"/>
              <w:bottom w:val="nil"/>
            </w:tcBorders>
          </w:tcPr>
          <w:p w14:paraId="486EBC30" w14:textId="77777777" w:rsidR="005B317F" w:rsidRPr="008A6038" w:rsidRDefault="005B317F" w:rsidP="00A82030">
            <w:pPr>
              <w:rPr>
                <w:color w:val="000000"/>
                <w:szCs w:val="24"/>
              </w:rPr>
            </w:pPr>
            <w:r w:rsidRPr="008A6038">
              <w:rPr>
                <w:rFonts w:hint="eastAsia"/>
                <w:color w:val="000000"/>
              </w:rPr>
              <w:t>0.8</w:t>
            </w:r>
          </w:p>
        </w:tc>
      </w:tr>
      <w:tr w:rsidR="005B317F" w:rsidRPr="008A6038" w14:paraId="546C6823" w14:textId="77777777" w:rsidTr="00156F98">
        <w:trPr>
          <w:trHeight w:val="324"/>
        </w:trPr>
        <w:tc>
          <w:tcPr>
            <w:tcW w:w="1135" w:type="dxa"/>
            <w:vMerge/>
            <w:tcBorders>
              <w:top w:val="nil"/>
              <w:bottom w:val="single" w:sz="4" w:space="0" w:color="auto"/>
            </w:tcBorders>
          </w:tcPr>
          <w:p w14:paraId="4EB390FB" w14:textId="77777777" w:rsidR="005B317F" w:rsidRPr="008A6038" w:rsidRDefault="005B317F" w:rsidP="00A82030">
            <w:pPr>
              <w:rPr>
                <w:iCs/>
                <w:szCs w:val="24"/>
              </w:rPr>
            </w:pPr>
          </w:p>
        </w:tc>
        <w:tc>
          <w:tcPr>
            <w:tcW w:w="1286" w:type="dxa"/>
            <w:tcBorders>
              <w:top w:val="nil"/>
              <w:bottom w:val="single" w:sz="4" w:space="0" w:color="auto"/>
            </w:tcBorders>
          </w:tcPr>
          <w:p w14:paraId="59CDD70E"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48C0272D" w14:textId="77777777" w:rsidR="005B317F" w:rsidRPr="008A6038" w:rsidRDefault="005B317F" w:rsidP="00A82030">
            <w:pPr>
              <w:rPr>
                <w:iCs/>
                <w:szCs w:val="24"/>
              </w:rPr>
            </w:pPr>
          </w:p>
        </w:tc>
        <w:tc>
          <w:tcPr>
            <w:tcW w:w="1132" w:type="dxa"/>
            <w:tcBorders>
              <w:top w:val="nil"/>
              <w:bottom w:val="single" w:sz="4" w:space="0" w:color="auto"/>
            </w:tcBorders>
            <w:noWrap/>
          </w:tcPr>
          <w:p w14:paraId="0EABC331" w14:textId="77777777" w:rsidR="005B317F" w:rsidRPr="008A6038" w:rsidRDefault="005B317F" w:rsidP="00A82030">
            <w:pPr>
              <w:rPr>
                <w:iCs/>
                <w:szCs w:val="24"/>
              </w:rPr>
            </w:pPr>
            <w:r w:rsidRPr="008A6038">
              <w:rPr>
                <w:rFonts w:hint="eastAsia"/>
                <w:color w:val="000000"/>
              </w:rPr>
              <w:t>49.88</w:t>
            </w:r>
          </w:p>
        </w:tc>
        <w:tc>
          <w:tcPr>
            <w:tcW w:w="1035" w:type="dxa"/>
            <w:tcBorders>
              <w:top w:val="nil"/>
              <w:bottom w:val="single" w:sz="4" w:space="0" w:color="auto"/>
            </w:tcBorders>
            <w:noWrap/>
          </w:tcPr>
          <w:p w14:paraId="6E6BDA1B" w14:textId="77777777" w:rsidR="005B317F" w:rsidRPr="008A6038" w:rsidRDefault="005B317F" w:rsidP="00A82030">
            <w:pPr>
              <w:rPr>
                <w:iCs/>
                <w:szCs w:val="24"/>
              </w:rPr>
            </w:pPr>
            <w:r w:rsidRPr="008A6038">
              <w:rPr>
                <w:rFonts w:hint="eastAsia"/>
                <w:color w:val="000000"/>
              </w:rPr>
              <w:t>-6.12</w:t>
            </w:r>
          </w:p>
        </w:tc>
        <w:tc>
          <w:tcPr>
            <w:tcW w:w="1035" w:type="dxa"/>
            <w:tcBorders>
              <w:top w:val="nil"/>
              <w:bottom w:val="single" w:sz="4" w:space="0" w:color="auto"/>
            </w:tcBorders>
            <w:noWrap/>
          </w:tcPr>
          <w:p w14:paraId="3A9B3D90" w14:textId="77777777" w:rsidR="005B317F" w:rsidRPr="008A6038" w:rsidRDefault="005B317F" w:rsidP="00A82030">
            <w:pPr>
              <w:rPr>
                <w:iCs/>
                <w:szCs w:val="24"/>
              </w:rPr>
            </w:pPr>
            <w:r w:rsidRPr="008A6038">
              <w:rPr>
                <w:rFonts w:hint="eastAsia"/>
                <w:color w:val="000000"/>
              </w:rPr>
              <w:t>6.76</w:t>
            </w:r>
          </w:p>
        </w:tc>
        <w:tc>
          <w:tcPr>
            <w:tcW w:w="1192" w:type="dxa"/>
            <w:tcBorders>
              <w:top w:val="nil"/>
              <w:bottom w:val="single" w:sz="4" w:space="0" w:color="auto"/>
            </w:tcBorders>
            <w:noWrap/>
          </w:tcPr>
          <w:p w14:paraId="70958B9C" w14:textId="77777777" w:rsidR="005B317F" w:rsidRPr="008A6038" w:rsidRDefault="005B317F" w:rsidP="00A82030">
            <w:pPr>
              <w:rPr>
                <w:iCs/>
                <w:szCs w:val="24"/>
              </w:rPr>
            </w:pPr>
            <w:r w:rsidRPr="008A6038">
              <w:rPr>
                <w:rFonts w:hint="eastAsia"/>
                <w:color w:val="000000"/>
              </w:rPr>
              <w:t>6.13</w:t>
            </w:r>
          </w:p>
        </w:tc>
        <w:tc>
          <w:tcPr>
            <w:tcW w:w="878" w:type="dxa"/>
            <w:tcBorders>
              <w:top w:val="nil"/>
              <w:bottom w:val="single" w:sz="4" w:space="0" w:color="auto"/>
            </w:tcBorders>
            <w:noWrap/>
          </w:tcPr>
          <w:p w14:paraId="3419D8C2" w14:textId="77777777" w:rsidR="005B317F" w:rsidRPr="008A6038" w:rsidRDefault="005B317F" w:rsidP="00A82030">
            <w:pPr>
              <w:rPr>
                <w:iCs/>
                <w:szCs w:val="24"/>
              </w:rPr>
            </w:pPr>
            <w:r w:rsidRPr="008A6038">
              <w:rPr>
                <w:rFonts w:hint="eastAsia"/>
                <w:color w:val="000000"/>
              </w:rPr>
              <w:t>9.12</w:t>
            </w:r>
          </w:p>
        </w:tc>
        <w:tc>
          <w:tcPr>
            <w:tcW w:w="1248" w:type="dxa"/>
            <w:tcBorders>
              <w:top w:val="nil"/>
              <w:bottom w:val="single" w:sz="4" w:space="0" w:color="auto"/>
            </w:tcBorders>
          </w:tcPr>
          <w:p w14:paraId="5E9D5255" w14:textId="77777777" w:rsidR="005B317F" w:rsidRPr="008A6038" w:rsidRDefault="005B317F" w:rsidP="00A82030">
            <w:pPr>
              <w:rPr>
                <w:color w:val="000000"/>
                <w:szCs w:val="24"/>
              </w:rPr>
            </w:pPr>
            <w:r w:rsidRPr="008A6038">
              <w:rPr>
                <w:rFonts w:hint="eastAsia"/>
                <w:color w:val="000000"/>
              </w:rPr>
              <w:t>0.8</w:t>
            </w:r>
          </w:p>
        </w:tc>
      </w:tr>
      <w:tr w:rsidR="005B317F" w:rsidRPr="008A6038" w14:paraId="01A1E149" w14:textId="77777777" w:rsidTr="00156F98">
        <w:trPr>
          <w:trHeight w:val="324"/>
        </w:trPr>
        <w:tc>
          <w:tcPr>
            <w:tcW w:w="1135" w:type="dxa"/>
            <w:vMerge w:val="restart"/>
            <w:tcBorders>
              <w:top w:val="single" w:sz="4" w:space="0" w:color="auto"/>
              <w:bottom w:val="nil"/>
            </w:tcBorders>
            <w:noWrap/>
          </w:tcPr>
          <w:p w14:paraId="5DE3D7B6" w14:textId="77777777" w:rsidR="005B317F" w:rsidRPr="008A6038" w:rsidRDefault="005B317F" w:rsidP="00A82030">
            <w:pPr>
              <w:rPr>
                <w:iCs/>
                <w:szCs w:val="24"/>
              </w:rPr>
            </w:pPr>
            <w:r w:rsidRPr="008A6038">
              <w:rPr>
                <w:iCs/>
                <w:szCs w:val="24"/>
              </w:rPr>
              <w:t>100</w:t>
            </w:r>
          </w:p>
        </w:tc>
        <w:tc>
          <w:tcPr>
            <w:tcW w:w="1286" w:type="dxa"/>
            <w:tcBorders>
              <w:top w:val="single" w:sz="4" w:space="0" w:color="auto"/>
              <w:bottom w:val="nil"/>
            </w:tcBorders>
          </w:tcPr>
          <w:p w14:paraId="08D74886" w14:textId="3C57EC21"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bottom w:val="nil"/>
            </w:tcBorders>
            <w:noWrap/>
          </w:tcPr>
          <w:p w14:paraId="4605E345" w14:textId="77777777" w:rsidR="005B317F" w:rsidRPr="008A6038" w:rsidRDefault="005B317F" w:rsidP="00A82030">
            <w:pPr>
              <w:rPr>
                <w:iCs/>
                <w:szCs w:val="24"/>
              </w:rPr>
            </w:pPr>
            <w:r w:rsidRPr="008A6038">
              <w:rPr>
                <w:rFonts w:hint="eastAsia"/>
                <w:color w:val="000000"/>
              </w:rPr>
              <w:t>47.31</w:t>
            </w:r>
          </w:p>
        </w:tc>
        <w:tc>
          <w:tcPr>
            <w:tcW w:w="1132" w:type="dxa"/>
            <w:tcBorders>
              <w:top w:val="single" w:sz="4" w:space="0" w:color="auto"/>
              <w:bottom w:val="nil"/>
            </w:tcBorders>
            <w:noWrap/>
          </w:tcPr>
          <w:p w14:paraId="6AEC9672" w14:textId="77777777" w:rsidR="005B317F" w:rsidRPr="008A6038" w:rsidRDefault="005B317F" w:rsidP="00A82030">
            <w:pPr>
              <w:rPr>
                <w:iCs/>
                <w:szCs w:val="24"/>
              </w:rPr>
            </w:pPr>
            <w:r w:rsidRPr="008A6038">
              <w:rPr>
                <w:rFonts w:hint="eastAsia"/>
                <w:color w:val="000000"/>
              </w:rPr>
              <w:t>54.12</w:t>
            </w:r>
          </w:p>
        </w:tc>
        <w:tc>
          <w:tcPr>
            <w:tcW w:w="1035" w:type="dxa"/>
            <w:tcBorders>
              <w:top w:val="single" w:sz="4" w:space="0" w:color="auto"/>
              <w:bottom w:val="nil"/>
            </w:tcBorders>
            <w:noWrap/>
          </w:tcPr>
          <w:p w14:paraId="11547F17" w14:textId="77777777" w:rsidR="005B317F" w:rsidRPr="008A6038" w:rsidRDefault="005B317F" w:rsidP="00A82030">
            <w:pPr>
              <w:rPr>
                <w:iCs/>
                <w:szCs w:val="24"/>
              </w:rPr>
            </w:pPr>
            <w:r w:rsidRPr="008A6038">
              <w:rPr>
                <w:rFonts w:hint="eastAsia"/>
                <w:color w:val="000000"/>
              </w:rPr>
              <w:t>-1.88</w:t>
            </w:r>
          </w:p>
        </w:tc>
        <w:tc>
          <w:tcPr>
            <w:tcW w:w="1035" w:type="dxa"/>
            <w:tcBorders>
              <w:top w:val="single" w:sz="4" w:space="0" w:color="auto"/>
              <w:bottom w:val="nil"/>
            </w:tcBorders>
            <w:noWrap/>
          </w:tcPr>
          <w:p w14:paraId="719C4994" w14:textId="77777777" w:rsidR="005B317F" w:rsidRPr="008A6038" w:rsidRDefault="005B317F" w:rsidP="00A82030">
            <w:pPr>
              <w:rPr>
                <w:iCs/>
                <w:szCs w:val="24"/>
              </w:rPr>
            </w:pPr>
            <w:r w:rsidRPr="008A6038">
              <w:rPr>
                <w:rFonts w:hint="eastAsia"/>
                <w:color w:val="000000"/>
              </w:rPr>
              <w:t>8.64</w:t>
            </w:r>
          </w:p>
        </w:tc>
        <w:tc>
          <w:tcPr>
            <w:tcW w:w="1192" w:type="dxa"/>
            <w:tcBorders>
              <w:top w:val="single" w:sz="4" w:space="0" w:color="auto"/>
              <w:bottom w:val="nil"/>
            </w:tcBorders>
            <w:noWrap/>
          </w:tcPr>
          <w:p w14:paraId="13BFA3C3" w14:textId="77777777" w:rsidR="005B317F" w:rsidRPr="008A6038" w:rsidRDefault="005B317F" w:rsidP="00A82030">
            <w:pPr>
              <w:rPr>
                <w:iCs/>
                <w:szCs w:val="24"/>
              </w:rPr>
            </w:pPr>
            <w:r w:rsidRPr="008A6038">
              <w:rPr>
                <w:rFonts w:hint="eastAsia"/>
                <w:color w:val="000000"/>
              </w:rPr>
              <w:t>7.23</w:t>
            </w:r>
          </w:p>
        </w:tc>
        <w:tc>
          <w:tcPr>
            <w:tcW w:w="878" w:type="dxa"/>
            <w:tcBorders>
              <w:top w:val="single" w:sz="4" w:space="0" w:color="auto"/>
              <w:bottom w:val="nil"/>
            </w:tcBorders>
            <w:noWrap/>
          </w:tcPr>
          <w:p w14:paraId="39FA2005" w14:textId="77777777" w:rsidR="005B317F" w:rsidRPr="008A6038" w:rsidRDefault="005B317F" w:rsidP="00A82030">
            <w:pPr>
              <w:rPr>
                <w:iCs/>
                <w:szCs w:val="24"/>
              </w:rPr>
            </w:pPr>
            <w:r w:rsidRPr="008A6038">
              <w:rPr>
                <w:rFonts w:hint="eastAsia"/>
                <w:color w:val="000000"/>
              </w:rPr>
              <w:t>8.84</w:t>
            </w:r>
          </w:p>
        </w:tc>
        <w:tc>
          <w:tcPr>
            <w:tcW w:w="1248" w:type="dxa"/>
            <w:tcBorders>
              <w:top w:val="single" w:sz="4" w:space="0" w:color="auto"/>
              <w:bottom w:val="nil"/>
            </w:tcBorders>
          </w:tcPr>
          <w:p w14:paraId="4BAB31CA" w14:textId="77777777" w:rsidR="005B317F" w:rsidRPr="008A6038" w:rsidRDefault="005B317F" w:rsidP="00A82030">
            <w:pPr>
              <w:rPr>
                <w:color w:val="000000"/>
                <w:szCs w:val="24"/>
              </w:rPr>
            </w:pPr>
            <w:r w:rsidRPr="008A6038">
              <w:rPr>
                <w:rFonts w:hint="eastAsia"/>
                <w:color w:val="000000"/>
              </w:rPr>
              <w:t>0.76</w:t>
            </w:r>
          </w:p>
        </w:tc>
      </w:tr>
      <w:tr w:rsidR="005B317F" w:rsidRPr="008A6038" w14:paraId="3D34DFA1" w14:textId="77777777" w:rsidTr="00156F98">
        <w:trPr>
          <w:trHeight w:val="324"/>
        </w:trPr>
        <w:tc>
          <w:tcPr>
            <w:tcW w:w="1135" w:type="dxa"/>
            <w:vMerge/>
            <w:tcBorders>
              <w:top w:val="nil"/>
              <w:bottom w:val="single" w:sz="4" w:space="0" w:color="auto"/>
            </w:tcBorders>
          </w:tcPr>
          <w:p w14:paraId="3A4C6B43" w14:textId="77777777" w:rsidR="005B317F" w:rsidRPr="008A6038" w:rsidRDefault="005B317F" w:rsidP="00A82030">
            <w:pPr>
              <w:rPr>
                <w:iCs/>
                <w:szCs w:val="24"/>
              </w:rPr>
            </w:pPr>
          </w:p>
        </w:tc>
        <w:tc>
          <w:tcPr>
            <w:tcW w:w="1286" w:type="dxa"/>
            <w:tcBorders>
              <w:top w:val="nil"/>
              <w:bottom w:val="single" w:sz="4" w:space="0" w:color="auto"/>
            </w:tcBorders>
          </w:tcPr>
          <w:p w14:paraId="20BBB698"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Borders>
              <w:top w:val="nil"/>
              <w:bottom w:val="single" w:sz="4" w:space="0" w:color="auto"/>
            </w:tcBorders>
          </w:tcPr>
          <w:p w14:paraId="5C58AE92" w14:textId="77777777" w:rsidR="005B317F" w:rsidRPr="008A6038" w:rsidRDefault="005B317F" w:rsidP="00A82030">
            <w:pPr>
              <w:rPr>
                <w:iCs/>
                <w:szCs w:val="24"/>
              </w:rPr>
            </w:pPr>
          </w:p>
        </w:tc>
        <w:tc>
          <w:tcPr>
            <w:tcW w:w="1132" w:type="dxa"/>
            <w:tcBorders>
              <w:top w:val="nil"/>
              <w:bottom w:val="single" w:sz="4" w:space="0" w:color="auto"/>
            </w:tcBorders>
            <w:noWrap/>
          </w:tcPr>
          <w:p w14:paraId="512E1092" w14:textId="77777777" w:rsidR="005B317F" w:rsidRPr="008A6038" w:rsidRDefault="005B317F" w:rsidP="00A82030">
            <w:pPr>
              <w:rPr>
                <w:iCs/>
                <w:szCs w:val="24"/>
              </w:rPr>
            </w:pPr>
            <w:r w:rsidRPr="008A6038">
              <w:rPr>
                <w:rFonts w:hint="eastAsia"/>
                <w:color w:val="000000"/>
              </w:rPr>
              <w:t>52.73</w:t>
            </w:r>
          </w:p>
        </w:tc>
        <w:tc>
          <w:tcPr>
            <w:tcW w:w="1035" w:type="dxa"/>
            <w:tcBorders>
              <w:top w:val="nil"/>
              <w:bottom w:val="single" w:sz="4" w:space="0" w:color="auto"/>
            </w:tcBorders>
            <w:noWrap/>
          </w:tcPr>
          <w:p w14:paraId="6F3EA2B4" w14:textId="77777777" w:rsidR="005B317F" w:rsidRPr="008A6038" w:rsidRDefault="005B317F" w:rsidP="00A82030">
            <w:pPr>
              <w:rPr>
                <w:iCs/>
                <w:szCs w:val="24"/>
              </w:rPr>
            </w:pPr>
            <w:r w:rsidRPr="008A6038">
              <w:rPr>
                <w:rFonts w:hint="eastAsia"/>
                <w:color w:val="000000"/>
              </w:rPr>
              <w:t>-3.27</w:t>
            </w:r>
          </w:p>
        </w:tc>
        <w:tc>
          <w:tcPr>
            <w:tcW w:w="1035" w:type="dxa"/>
            <w:tcBorders>
              <w:top w:val="nil"/>
              <w:bottom w:val="single" w:sz="4" w:space="0" w:color="auto"/>
            </w:tcBorders>
            <w:noWrap/>
          </w:tcPr>
          <w:p w14:paraId="50F4C249" w14:textId="77777777" w:rsidR="005B317F" w:rsidRPr="008A6038" w:rsidRDefault="005B317F" w:rsidP="00A82030">
            <w:pPr>
              <w:rPr>
                <w:iCs/>
                <w:szCs w:val="24"/>
              </w:rPr>
            </w:pPr>
            <w:r w:rsidRPr="008A6038">
              <w:rPr>
                <w:rFonts w:hint="eastAsia"/>
                <w:color w:val="000000"/>
              </w:rPr>
              <w:t>6.3</w:t>
            </w:r>
          </w:p>
        </w:tc>
        <w:tc>
          <w:tcPr>
            <w:tcW w:w="1192" w:type="dxa"/>
            <w:tcBorders>
              <w:top w:val="nil"/>
              <w:bottom w:val="single" w:sz="4" w:space="0" w:color="auto"/>
            </w:tcBorders>
            <w:noWrap/>
          </w:tcPr>
          <w:p w14:paraId="58CE3DC4" w14:textId="77777777" w:rsidR="005B317F" w:rsidRPr="008A6038" w:rsidRDefault="005B317F" w:rsidP="00A82030">
            <w:pPr>
              <w:rPr>
                <w:iCs/>
                <w:szCs w:val="24"/>
              </w:rPr>
            </w:pPr>
            <w:r w:rsidRPr="008A6038">
              <w:rPr>
                <w:rFonts w:hint="eastAsia"/>
                <w:color w:val="000000"/>
              </w:rPr>
              <w:t>5.29</w:t>
            </w:r>
          </w:p>
        </w:tc>
        <w:tc>
          <w:tcPr>
            <w:tcW w:w="878" w:type="dxa"/>
            <w:tcBorders>
              <w:top w:val="nil"/>
              <w:bottom w:val="single" w:sz="4" w:space="0" w:color="auto"/>
            </w:tcBorders>
            <w:noWrap/>
          </w:tcPr>
          <w:p w14:paraId="7B245A79" w14:textId="77777777" w:rsidR="005B317F" w:rsidRPr="008A6038" w:rsidRDefault="005B317F" w:rsidP="00A82030">
            <w:pPr>
              <w:rPr>
                <w:iCs/>
                <w:szCs w:val="24"/>
              </w:rPr>
            </w:pPr>
            <w:r w:rsidRPr="008A6038">
              <w:rPr>
                <w:rFonts w:hint="eastAsia"/>
                <w:color w:val="000000"/>
              </w:rPr>
              <w:t>7.1</w:t>
            </w:r>
          </w:p>
        </w:tc>
        <w:tc>
          <w:tcPr>
            <w:tcW w:w="1248" w:type="dxa"/>
            <w:tcBorders>
              <w:top w:val="nil"/>
              <w:bottom w:val="single" w:sz="4" w:space="0" w:color="auto"/>
            </w:tcBorders>
          </w:tcPr>
          <w:p w14:paraId="3CAFBEBB" w14:textId="77777777" w:rsidR="005B317F" w:rsidRPr="008A6038" w:rsidRDefault="005B317F" w:rsidP="00A82030">
            <w:pPr>
              <w:rPr>
                <w:color w:val="000000"/>
                <w:szCs w:val="24"/>
              </w:rPr>
            </w:pPr>
            <w:r w:rsidRPr="008A6038">
              <w:rPr>
                <w:rFonts w:hint="eastAsia"/>
                <w:color w:val="000000"/>
              </w:rPr>
              <w:t>0.77</w:t>
            </w:r>
          </w:p>
        </w:tc>
      </w:tr>
      <w:tr w:rsidR="005B317F" w:rsidRPr="008A6038" w14:paraId="5BBE9320" w14:textId="77777777" w:rsidTr="00156F98">
        <w:trPr>
          <w:trHeight w:val="324"/>
        </w:trPr>
        <w:tc>
          <w:tcPr>
            <w:tcW w:w="1135" w:type="dxa"/>
            <w:vMerge w:val="restart"/>
            <w:tcBorders>
              <w:top w:val="single" w:sz="4" w:space="0" w:color="auto"/>
            </w:tcBorders>
            <w:noWrap/>
          </w:tcPr>
          <w:p w14:paraId="3073F935" w14:textId="77777777" w:rsidR="005B317F" w:rsidRPr="008A6038" w:rsidRDefault="005B317F" w:rsidP="00A82030">
            <w:pPr>
              <w:rPr>
                <w:iCs/>
                <w:szCs w:val="24"/>
              </w:rPr>
            </w:pPr>
            <w:r w:rsidRPr="008A6038">
              <w:rPr>
                <w:rFonts w:hint="eastAsia"/>
                <w:iCs/>
                <w:szCs w:val="24"/>
              </w:rPr>
              <w:t>1</w:t>
            </w:r>
            <w:r w:rsidRPr="008A6038">
              <w:rPr>
                <w:iCs/>
                <w:szCs w:val="24"/>
              </w:rPr>
              <w:t>40</w:t>
            </w:r>
          </w:p>
        </w:tc>
        <w:tc>
          <w:tcPr>
            <w:tcW w:w="1286" w:type="dxa"/>
            <w:tcBorders>
              <w:top w:val="single" w:sz="4" w:space="0" w:color="auto"/>
            </w:tcBorders>
          </w:tcPr>
          <w:p w14:paraId="6C2C384C" w14:textId="74D2AD1F" w:rsidR="005B317F" w:rsidRPr="008A6038" w:rsidRDefault="004F1E75" w:rsidP="00A82030">
            <w:pPr>
              <w:rPr>
                <w:color w:val="000000"/>
                <w:szCs w:val="24"/>
              </w:rPr>
            </w:pPr>
            <w:r w:rsidRPr="008A6038">
              <w:rPr>
                <w:rFonts w:hint="eastAsia"/>
                <w:color w:val="000000"/>
                <w:szCs w:val="24"/>
              </w:rPr>
              <w:t>New</w:t>
            </w:r>
          </w:p>
        </w:tc>
        <w:tc>
          <w:tcPr>
            <w:tcW w:w="993" w:type="dxa"/>
            <w:vMerge w:val="restart"/>
            <w:tcBorders>
              <w:top w:val="single" w:sz="4" w:space="0" w:color="auto"/>
            </w:tcBorders>
            <w:noWrap/>
          </w:tcPr>
          <w:p w14:paraId="7778B7D6" w14:textId="77777777" w:rsidR="005B317F" w:rsidRPr="008A6038" w:rsidRDefault="005B317F" w:rsidP="00A82030">
            <w:pPr>
              <w:rPr>
                <w:iCs/>
                <w:szCs w:val="24"/>
              </w:rPr>
            </w:pPr>
            <w:r w:rsidRPr="008A6038">
              <w:rPr>
                <w:rFonts w:hint="eastAsia"/>
                <w:color w:val="000000"/>
              </w:rPr>
              <w:t>49.53</w:t>
            </w:r>
          </w:p>
        </w:tc>
        <w:tc>
          <w:tcPr>
            <w:tcW w:w="1132" w:type="dxa"/>
            <w:tcBorders>
              <w:top w:val="single" w:sz="4" w:space="0" w:color="auto"/>
            </w:tcBorders>
            <w:noWrap/>
          </w:tcPr>
          <w:p w14:paraId="6D31933C" w14:textId="77777777" w:rsidR="005B317F" w:rsidRPr="008A6038" w:rsidRDefault="005B317F" w:rsidP="00A82030">
            <w:pPr>
              <w:rPr>
                <w:iCs/>
                <w:szCs w:val="24"/>
              </w:rPr>
            </w:pPr>
            <w:r w:rsidRPr="008A6038">
              <w:rPr>
                <w:rFonts w:hint="eastAsia"/>
                <w:color w:val="000000"/>
              </w:rPr>
              <w:t>55.47</w:t>
            </w:r>
          </w:p>
        </w:tc>
        <w:tc>
          <w:tcPr>
            <w:tcW w:w="1035" w:type="dxa"/>
            <w:tcBorders>
              <w:top w:val="single" w:sz="4" w:space="0" w:color="auto"/>
            </w:tcBorders>
            <w:noWrap/>
          </w:tcPr>
          <w:p w14:paraId="21EA66CD" w14:textId="77777777" w:rsidR="005B317F" w:rsidRPr="008A6038" w:rsidRDefault="005B317F" w:rsidP="00A82030">
            <w:pPr>
              <w:rPr>
                <w:iCs/>
                <w:szCs w:val="24"/>
              </w:rPr>
            </w:pPr>
            <w:r w:rsidRPr="008A6038">
              <w:rPr>
                <w:rFonts w:hint="eastAsia"/>
                <w:color w:val="000000"/>
              </w:rPr>
              <w:t>-0.53</w:t>
            </w:r>
          </w:p>
        </w:tc>
        <w:tc>
          <w:tcPr>
            <w:tcW w:w="1035" w:type="dxa"/>
            <w:tcBorders>
              <w:top w:val="single" w:sz="4" w:space="0" w:color="auto"/>
            </w:tcBorders>
            <w:noWrap/>
          </w:tcPr>
          <w:p w14:paraId="38767FA5" w14:textId="77777777" w:rsidR="005B317F" w:rsidRPr="008A6038" w:rsidRDefault="005B317F" w:rsidP="00A82030">
            <w:pPr>
              <w:rPr>
                <w:iCs/>
                <w:szCs w:val="24"/>
              </w:rPr>
            </w:pPr>
            <w:r w:rsidRPr="008A6038">
              <w:rPr>
                <w:rFonts w:hint="eastAsia"/>
                <w:color w:val="000000"/>
              </w:rPr>
              <w:t>7.6</w:t>
            </w:r>
          </w:p>
        </w:tc>
        <w:tc>
          <w:tcPr>
            <w:tcW w:w="1192" w:type="dxa"/>
            <w:tcBorders>
              <w:top w:val="single" w:sz="4" w:space="0" w:color="auto"/>
            </w:tcBorders>
            <w:noWrap/>
          </w:tcPr>
          <w:p w14:paraId="350BA71F" w14:textId="77777777" w:rsidR="005B317F" w:rsidRPr="008A6038" w:rsidRDefault="005B317F" w:rsidP="00A82030">
            <w:pPr>
              <w:rPr>
                <w:iCs/>
                <w:szCs w:val="24"/>
              </w:rPr>
            </w:pPr>
            <w:r w:rsidRPr="008A6038">
              <w:rPr>
                <w:rFonts w:hint="eastAsia"/>
                <w:color w:val="000000"/>
              </w:rPr>
              <w:t>6.77</w:t>
            </w:r>
          </w:p>
        </w:tc>
        <w:tc>
          <w:tcPr>
            <w:tcW w:w="878" w:type="dxa"/>
            <w:tcBorders>
              <w:top w:val="single" w:sz="4" w:space="0" w:color="auto"/>
            </w:tcBorders>
            <w:noWrap/>
          </w:tcPr>
          <w:p w14:paraId="1B17235C" w14:textId="77777777" w:rsidR="005B317F" w:rsidRPr="008A6038" w:rsidRDefault="005B317F" w:rsidP="00A82030">
            <w:pPr>
              <w:rPr>
                <w:iCs/>
                <w:szCs w:val="24"/>
              </w:rPr>
            </w:pPr>
            <w:r w:rsidRPr="008A6038">
              <w:rPr>
                <w:rFonts w:hint="eastAsia"/>
                <w:color w:val="000000"/>
              </w:rPr>
              <w:t>7.62</w:t>
            </w:r>
          </w:p>
        </w:tc>
        <w:tc>
          <w:tcPr>
            <w:tcW w:w="1248" w:type="dxa"/>
            <w:tcBorders>
              <w:top w:val="single" w:sz="4" w:space="0" w:color="auto"/>
            </w:tcBorders>
          </w:tcPr>
          <w:p w14:paraId="61B444C1" w14:textId="77777777" w:rsidR="005B317F" w:rsidRPr="008A6038" w:rsidRDefault="005B317F" w:rsidP="00A82030">
            <w:pPr>
              <w:rPr>
                <w:color w:val="000000"/>
                <w:szCs w:val="24"/>
              </w:rPr>
            </w:pPr>
            <w:r w:rsidRPr="008A6038">
              <w:rPr>
                <w:rFonts w:hint="eastAsia"/>
                <w:color w:val="000000"/>
              </w:rPr>
              <w:t>0.74</w:t>
            </w:r>
          </w:p>
        </w:tc>
      </w:tr>
      <w:tr w:rsidR="005B317F" w:rsidRPr="008A6038" w14:paraId="210C6CB8" w14:textId="77777777" w:rsidTr="00156F98">
        <w:trPr>
          <w:trHeight w:val="324"/>
        </w:trPr>
        <w:tc>
          <w:tcPr>
            <w:tcW w:w="1135" w:type="dxa"/>
            <w:vMerge/>
          </w:tcPr>
          <w:p w14:paraId="391F2BDC" w14:textId="77777777" w:rsidR="005B317F" w:rsidRPr="008A6038" w:rsidRDefault="005B317F" w:rsidP="00A82030">
            <w:pPr>
              <w:rPr>
                <w:iCs/>
                <w:szCs w:val="24"/>
              </w:rPr>
            </w:pPr>
          </w:p>
        </w:tc>
        <w:tc>
          <w:tcPr>
            <w:tcW w:w="1286" w:type="dxa"/>
          </w:tcPr>
          <w:p w14:paraId="7BE26CB6" w14:textId="77777777" w:rsidR="005B317F" w:rsidRPr="008A6038" w:rsidRDefault="005B317F" w:rsidP="00A82030">
            <w:pPr>
              <w:rPr>
                <w:iCs/>
                <w:szCs w:val="24"/>
              </w:rPr>
            </w:pPr>
            <w:r w:rsidRPr="008A6038">
              <w:rPr>
                <w:rFonts w:hint="eastAsia"/>
                <w:color w:val="000000"/>
                <w:szCs w:val="24"/>
              </w:rPr>
              <w:t>Pa</w:t>
            </w:r>
            <w:r w:rsidRPr="008A6038">
              <w:rPr>
                <w:color w:val="000000"/>
                <w:szCs w:val="24"/>
              </w:rPr>
              <w:t>n</w:t>
            </w:r>
          </w:p>
        </w:tc>
        <w:tc>
          <w:tcPr>
            <w:tcW w:w="993" w:type="dxa"/>
            <w:vMerge/>
          </w:tcPr>
          <w:p w14:paraId="3871817F" w14:textId="77777777" w:rsidR="005B317F" w:rsidRPr="008A6038" w:rsidRDefault="005B317F" w:rsidP="00A82030">
            <w:pPr>
              <w:rPr>
                <w:iCs/>
                <w:szCs w:val="24"/>
              </w:rPr>
            </w:pPr>
          </w:p>
        </w:tc>
        <w:tc>
          <w:tcPr>
            <w:tcW w:w="1132" w:type="dxa"/>
            <w:noWrap/>
          </w:tcPr>
          <w:p w14:paraId="7581B6E1" w14:textId="77777777" w:rsidR="005B317F" w:rsidRPr="008A6038" w:rsidRDefault="005B317F" w:rsidP="00A82030">
            <w:pPr>
              <w:rPr>
                <w:iCs/>
                <w:szCs w:val="24"/>
              </w:rPr>
            </w:pPr>
            <w:r w:rsidRPr="008A6038">
              <w:rPr>
                <w:rFonts w:hint="eastAsia"/>
                <w:color w:val="000000"/>
              </w:rPr>
              <w:t>54.15</w:t>
            </w:r>
          </w:p>
        </w:tc>
        <w:tc>
          <w:tcPr>
            <w:tcW w:w="1035" w:type="dxa"/>
            <w:noWrap/>
          </w:tcPr>
          <w:p w14:paraId="0C51DC76" w14:textId="77777777" w:rsidR="005B317F" w:rsidRPr="008A6038" w:rsidRDefault="005B317F" w:rsidP="00A82030">
            <w:pPr>
              <w:rPr>
                <w:iCs/>
                <w:szCs w:val="24"/>
              </w:rPr>
            </w:pPr>
            <w:r w:rsidRPr="008A6038">
              <w:rPr>
                <w:rFonts w:hint="eastAsia"/>
                <w:color w:val="000000"/>
              </w:rPr>
              <w:t>-1.85</w:t>
            </w:r>
          </w:p>
        </w:tc>
        <w:tc>
          <w:tcPr>
            <w:tcW w:w="1035" w:type="dxa"/>
            <w:noWrap/>
          </w:tcPr>
          <w:p w14:paraId="3B83651F" w14:textId="77777777" w:rsidR="005B317F" w:rsidRPr="008A6038" w:rsidRDefault="005B317F" w:rsidP="00A82030">
            <w:pPr>
              <w:rPr>
                <w:iCs/>
                <w:szCs w:val="24"/>
              </w:rPr>
            </w:pPr>
            <w:r w:rsidRPr="008A6038">
              <w:rPr>
                <w:rFonts w:hint="eastAsia"/>
                <w:color w:val="000000"/>
              </w:rPr>
              <w:t>5.59</w:t>
            </w:r>
          </w:p>
        </w:tc>
        <w:tc>
          <w:tcPr>
            <w:tcW w:w="1192" w:type="dxa"/>
            <w:noWrap/>
          </w:tcPr>
          <w:p w14:paraId="3ACB3053" w14:textId="77777777" w:rsidR="005B317F" w:rsidRPr="008A6038" w:rsidRDefault="005B317F" w:rsidP="00A82030">
            <w:pPr>
              <w:rPr>
                <w:iCs/>
                <w:szCs w:val="24"/>
              </w:rPr>
            </w:pPr>
            <w:r w:rsidRPr="008A6038">
              <w:rPr>
                <w:rFonts w:hint="eastAsia"/>
                <w:color w:val="000000"/>
              </w:rPr>
              <w:t>4.97</w:t>
            </w:r>
          </w:p>
        </w:tc>
        <w:tc>
          <w:tcPr>
            <w:tcW w:w="878" w:type="dxa"/>
            <w:noWrap/>
          </w:tcPr>
          <w:p w14:paraId="2009C6BB" w14:textId="77777777" w:rsidR="005B317F" w:rsidRPr="008A6038" w:rsidRDefault="005B317F" w:rsidP="00A82030">
            <w:pPr>
              <w:rPr>
                <w:iCs/>
                <w:szCs w:val="24"/>
              </w:rPr>
            </w:pPr>
            <w:r w:rsidRPr="008A6038">
              <w:rPr>
                <w:rFonts w:hint="eastAsia"/>
                <w:color w:val="000000"/>
              </w:rPr>
              <w:t>5.88</w:t>
            </w:r>
          </w:p>
        </w:tc>
        <w:tc>
          <w:tcPr>
            <w:tcW w:w="1248" w:type="dxa"/>
          </w:tcPr>
          <w:p w14:paraId="3219C0F6" w14:textId="77777777" w:rsidR="005B317F" w:rsidRPr="008A6038" w:rsidRDefault="005B317F" w:rsidP="00A82030">
            <w:pPr>
              <w:rPr>
                <w:color w:val="000000"/>
                <w:szCs w:val="24"/>
              </w:rPr>
            </w:pPr>
            <w:r w:rsidRPr="008A6038">
              <w:rPr>
                <w:rFonts w:hint="eastAsia"/>
                <w:color w:val="000000"/>
              </w:rPr>
              <w:t>0.75</w:t>
            </w:r>
          </w:p>
        </w:tc>
      </w:tr>
    </w:tbl>
    <w:p w14:paraId="74B39007" w14:textId="77777777" w:rsidR="005B317F" w:rsidRPr="008A6038" w:rsidRDefault="005B317F" w:rsidP="005B317F">
      <w:pPr>
        <w:rPr>
          <w:noProof/>
          <w:szCs w:val="24"/>
        </w:rPr>
      </w:pPr>
    </w:p>
    <w:p w14:paraId="27A95DCC" w14:textId="77777777" w:rsidR="005B317F" w:rsidRPr="008A6038" w:rsidRDefault="005B317F" w:rsidP="005B317F">
      <w:pPr>
        <w:rPr>
          <w:noProof/>
          <w:szCs w:val="24"/>
        </w:rPr>
      </w:pPr>
    </w:p>
    <w:p w14:paraId="27801B53" w14:textId="77777777" w:rsidR="005B317F" w:rsidRPr="008A6038" w:rsidRDefault="005B317F" w:rsidP="005B317F">
      <w:pPr>
        <w:rPr>
          <w:noProof/>
          <w:szCs w:val="24"/>
        </w:rPr>
      </w:pPr>
      <w:r w:rsidRPr="008A6038">
        <w:rPr>
          <w:noProof/>
        </w:rPr>
        <w:drawing>
          <wp:inline distT="0" distB="0" distL="0" distR="0" wp14:anchorId="1E0794EC" wp14:editId="23E8E09A">
            <wp:extent cx="5274310" cy="2522136"/>
            <wp:effectExtent l="0" t="0" r="2540" b="0"/>
            <wp:docPr id="1256056723"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6723" name=""/>
                    <pic:cNvPicPr/>
                  </pic:nvPicPr>
                  <pic:blipFill rotWithShape="1">
                    <a:blip r:embed="rId34">
                      <a:extLst>
                        <a:ext uri="{96DAC541-7B7A-43D3-8B79-37D633B846F1}">
                          <asvg:svgBlip xmlns:asvg="http://schemas.microsoft.com/office/drawing/2016/SVG/main" r:embed="rId35"/>
                        </a:ext>
                      </a:extLst>
                    </a:blip>
                    <a:srcRect b="18459"/>
                    <a:stretch/>
                  </pic:blipFill>
                  <pic:spPr bwMode="auto">
                    <a:xfrm>
                      <a:off x="0" y="0"/>
                      <a:ext cx="5274310" cy="2522136"/>
                    </a:xfrm>
                    <a:prstGeom prst="rect">
                      <a:avLst/>
                    </a:prstGeom>
                    <a:ln>
                      <a:noFill/>
                    </a:ln>
                    <a:extLst>
                      <a:ext uri="{53640926-AAD7-44D8-BBD7-CCE9431645EC}">
                        <a14:shadowObscured xmlns:a14="http://schemas.microsoft.com/office/drawing/2010/main"/>
                      </a:ext>
                    </a:extLst>
                  </pic:spPr>
                </pic:pic>
              </a:graphicData>
            </a:graphic>
          </wp:inline>
        </w:drawing>
      </w:r>
    </w:p>
    <w:p w14:paraId="78A50C2D" w14:textId="71785C38" w:rsidR="005B317F" w:rsidRPr="008A6038" w:rsidRDefault="005B317F" w:rsidP="005B317F">
      <w:pPr>
        <w:pStyle w:val="af1"/>
      </w:pPr>
      <w:bookmarkStart w:id="316" w:name="_Toc162728168"/>
      <w:bookmarkStart w:id="317" w:name="_Toc162728297"/>
      <w:bookmarkStart w:id="318" w:name="_Toc163389711"/>
      <w:r w:rsidRPr="008A6038">
        <w:t xml:space="preserve">Figure </w:t>
      </w:r>
      <w:fldSimple w:instr=" STYLEREF 1 \s ">
        <w:r w:rsidR="009D47CB">
          <w:rPr>
            <w:noProof/>
          </w:rPr>
          <w:t>4</w:t>
        </w:r>
      </w:fldSimple>
      <w:r w:rsidR="004F359F" w:rsidRPr="008A6038">
        <w:t>.</w:t>
      </w:r>
      <w:fldSimple w:instr=" SEQ Figure \* ARABIC \s 1 ">
        <w:r w:rsidR="009D47CB">
          <w:rPr>
            <w:noProof/>
          </w:rPr>
          <w:t>11</w:t>
        </w:r>
      </w:fldSimple>
      <w:r w:rsidRPr="008A6038">
        <w:rPr>
          <w:rFonts w:hint="eastAsia"/>
        </w:rPr>
        <w:t>取後放回</w:t>
      </w:r>
      <w:r w:rsidR="001025CB">
        <w:t>澳洲三種極端氣候鳥類資料</w:t>
      </w:r>
      <w:r w:rsidRPr="008A6038">
        <w:rPr>
          <w:rFonts w:hint="eastAsia"/>
        </w:rPr>
        <w:t>集中的</w:t>
      </w:r>
      <w:r w:rsidRPr="008A6038">
        <w:rPr>
          <w:szCs w:val="24"/>
        </w:rPr>
        <w:t xml:space="preserve">Big </w:t>
      </w:r>
      <w:r w:rsidRPr="008A6038">
        <w:rPr>
          <w:rFonts w:hint="eastAsia"/>
          <w:szCs w:val="24"/>
        </w:rPr>
        <w:t>Wet</w:t>
      </w:r>
      <w:r w:rsidRPr="008A6038">
        <w:rPr>
          <w:rFonts w:hint="eastAsia"/>
          <w:szCs w:val="24"/>
        </w:rPr>
        <w:t>與</w:t>
      </w:r>
      <w:r w:rsidRPr="008A6038">
        <w:rPr>
          <w:szCs w:val="24"/>
        </w:rPr>
        <w:t>Post-Big Wet</w:t>
      </w:r>
      <w:r w:rsidRPr="008A6038">
        <w:rPr>
          <w:rFonts w:hint="eastAsia"/>
        </w:rPr>
        <w:t>估計結果</w:t>
      </w:r>
      <w:r w:rsidRPr="008A6038">
        <w:rPr>
          <w:rFonts w:hint="eastAsia"/>
          <w:szCs w:val="24"/>
        </w:rPr>
        <w:t>。</w:t>
      </w:r>
      <w:bookmarkEnd w:id="316"/>
      <w:bookmarkEnd w:id="317"/>
      <w:bookmarkEnd w:id="318"/>
    </w:p>
    <w:p w14:paraId="6ED1100F" w14:textId="77777777" w:rsidR="005B317F" w:rsidRPr="008A6038" w:rsidRDefault="005B317F" w:rsidP="005B317F">
      <w:pPr>
        <w:widowControl/>
      </w:pPr>
      <w:r w:rsidRPr="008A6038">
        <w:br w:type="page"/>
      </w:r>
    </w:p>
    <w:p w14:paraId="6561F713" w14:textId="77777777" w:rsidR="005B317F" w:rsidRPr="008A6038" w:rsidRDefault="005B317F" w:rsidP="000D12AD">
      <w:pPr>
        <w:pStyle w:val="3"/>
      </w:pPr>
      <w:r w:rsidRPr="008A6038">
        <w:rPr>
          <w:rFonts w:hint="eastAsia"/>
        </w:rPr>
        <w:lastRenderedPageBreak/>
        <w:t>BCI</w:t>
      </w:r>
    </w:p>
    <w:p w14:paraId="7A5075D5" w14:textId="77777777" w:rsidR="005B317F" w:rsidRPr="008A6038" w:rsidRDefault="005B317F" w:rsidP="000D12AD">
      <w:pPr>
        <w:pStyle w:val="4"/>
      </w:pPr>
      <w:r w:rsidRPr="008A6038">
        <w:rPr>
          <w:rFonts w:hint="eastAsia"/>
        </w:rPr>
        <w:t>資料描述</w:t>
      </w:r>
    </w:p>
    <w:p w14:paraId="7BC555BA" w14:textId="77777777" w:rsidR="005B317F" w:rsidRPr="008A6038" w:rsidRDefault="005B317F" w:rsidP="005B317F">
      <w:pPr>
        <w:ind w:firstLine="360"/>
        <w:rPr>
          <w:szCs w:val="24"/>
        </w:rPr>
      </w:pPr>
      <w:r w:rsidRPr="008A6038">
        <w:rPr>
          <w:rFonts w:hint="eastAsia"/>
          <w:szCs w:val="24"/>
        </w:rPr>
        <w:t>本資料集中，針對</w:t>
      </w:r>
      <w:r w:rsidRPr="008A6038">
        <w:rPr>
          <w:rFonts w:hint="eastAsia"/>
          <w:szCs w:val="24"/>
        </w:rPr>
        <w:t>1</w:t>
      </w:r>
      <w:r w:rsidRPr="008A6038">
        <w:rPr>
          <w:szCs w:val="24"/>
        </w:rPr>
        <w:t>981-2016</w:t>
      </w:r>
      <w:r w:rsidRPr="008A6038">
        <w:rPr>
          <w:rFonts w:hint="eastAsia"/>
          <w:szCs w:val="24"/>
        </w:rPr>
        <w:t>年間對</w:t>
      </w:r>
      <w:r w:rsidRPr="008A6038">
        <w:rPr>
          <w:szCs w:val="24"/>
        </w:rPr>
        <w:t>Barro Colorado Island</w:t>
      </w:r>
      <w:r w:rsidRPr="008A6038">
        <w:rPr>
          <w:rFonts w:hint="eastAsia"/>
          <w:szCs w:val="24"/>
        </w:rPr>
        <w:t>進行八次調查，紀錄該地區樹種與莖幹的生長狀況。將該地區非為</w:t>
      </w:r>
      <w:r w:rsidRPr="008A6038">
        <w:rPr>
          <w:rFonts w:hint="eastAsia"/>
          <w:szCs w:val="24"/>
        </w:rPr>
        <w:t>1</w:t>
      </w:r>
      <w:r w:rsidRPr="008A6038">
        <w:rPr>
          <w:szCs w:val="24"/>
        </w:rPr>
        <w:t>250</w:t>
      </w:r>
      <w:r w:rsidRPr="008A6038">
        <w:rPr>
          <w:rFonts w:hint="eastAsia"/>
          <w:szCs w:val="24"/>
        </w:rPr>
        <w:t>個區塊進行調查，每塊區塊的大小為</w:t>
      </w:r>
      <w:r w:rsidRPr="008A6038">
        <w:rPr>
          <w:szCs w:val="24"/>
        </w:rPr>
        <w:t>400</w:t>
      </w:r>
      <w:r w:rsidRPr="008A6038">
        <w:rPr>
          <w:rFonts w:hint="eastAsia"/>
          <w:szCs w:val="24"/>
        </w:rPr>
        <w:t>平方公尺。以第一次與第八次的調查結果作為兩群落之母體資料，並使用母體的</w:t>
      </w:r>
      <w:r w:rsidRPr="008A6038">
        <w:rPr>
          <w:szCs w:val="24"/>
        </w:rPr>
        <w:t>10%</w:t>
      </w:r>
      <w:r w:rsidRPr="008A6038">
        <w:rPr>
          <w:rFonts w:hint="eastAsia"/>
          <w:szCs w:val="24"/>
        </w:rPr>
        <w:t>、</w:t>
      </w:r>
      <w:r w:rsidRPr="008A6038">
        <w:rPr>
          <w:szCs w:val="24"/>
        </w:rPr>
        <w:t>30%</w:t>
      </w:r>
      <w:r w:rsidRPr="008A6038">
        <w:rPr>
          <w:rFonts w:hint="eastAsia"/>
          <w:szCs w:val="24"/>
        </w:rPr>
        <w:t>、</w:t>
      </w:r>
      <w:r w:rsidRPr="008A6038">
        <w:rPr>
          <w:rFonts w:hint="eastAsia"/>
          <w:szCs w:val="24"/>
        </w:rPr>
        <w:t>50%</w:t>
      </w:r>
      <w:r w:rsidRPr="008A6038">
        <w:rPr>
          <w:szCs w:val="24"/>
        </w:rPr>
        <w:t xml:space="preserve"> </w:t>
      </w:r>
      <w:r w:rsidRPr="008A6038">
        <w:rPr>
          <w:rFonts w:hint="eastAsia"/>
          <w:szCs w:val="24"/>
        </w:rPr>
        <w:t>以及</w:t>
      </w:r>
      <w:r w:rsidRPr="008A6038">
        <w:rPr>
          <w:szCs w:val="24"/>
        </w:rPr>
        <w:t xml:space="preserve">70% </w:t>
      </w:r>
      <w:r w:rsidRPr="008A6038">
        <w:rPr>
          <w:rFonts w:hint="eastAsia"/>
          <w:szCs w:val="24"/>
        </w:rPr>
        <w:t>昨為抽樣樣本大小。在兩母體中，第一次調查作為群落一</w:t>
      </w:r>
      <w:r w:rsidRPr="008A6038">
        <w:rPr>
          <w:rFonts w:hint="eastAsia"/>
          <w:szCs w:val="24"/>
        </w:rPr>
        <w:t xml:space="preserve"> (</w:t>
      </w:r>
      <w:r w:rsidRPr="008A6038">
        <w:rPr>
          <w:szCs w:val="24"/>
        </w:rPr>
        <w:t xml:space="preserve">Mean =0.16, </w:t>
      </w:r>
      <w:r w:rsidRPr="008A6038">
        <w:rPr>
          <w:rFonts w:hint="eastAsia"/>
          <w:szCs w:val="24"/>
        </w:rPr>
        <w:t xml:space="preserve">CV = </w:t>
      </w:r>
      <w:r w:rsidRPr="008A6038">
        <w:rPr>
          <w:szCs w:val="24"/>
        </w:rPr>
        <w:t>1.41</w:t>
      </w:r>
      <w:r w:rsidRPr="008A6038">
        <w:rPr>
          <w:rFonts w:hint="eastAsia"/>
          <w:szCs w:val="24"/>
        </w:rPr>
        <w:t>)</w:t>
      </w:r>
      <w:r w:rsidRPr="008A6038">
        <w:rPr>
          <w:rFonts w:hint="eastAsia"/>
          <w:szCs w:val="24"/>
        </w:rPr>
        <w:t>，第八次調查作為群落二</w:t>
      </w:r>
      <w:r w:rsidRPr="008A6038">
        <w:rPr>
          <w:rFonts w:hint="eastAsia"/>
          <w:szCs w:val="24"/>
        </w:rPr>
        <w:t xml:space="preserve"> (</w:t>
      </w:r>
      <w:r w:rsidRPr="008A6038">
        <w:rPr>
          <w:szCs w:val="24"/>
        </w:rPr>
        <w:t xml:space="preserve">Mean =0.16, </w:t>
      </w:r>
      <w:r w:rsidRPr="008A6038">
        <w:rPr>
          <w:rFonts w:hint="eastAsia"/>
          <w:szCs w:val="24"/>
        </w:rPr>
        <w:t xml:space="preserve">CV = </w:t>
      </w:r>
      <w:r w:rsidRPr="008A6038">
        <w:rPr>
          <w:szCs w:val="24"/>
        </w:rPr>
        <w:t>1.45</w:t>
      </w:r>
      <w:r w:rsidRPr="008A6038">
        <w:rPr>
          <w:rFonts w:hint="eastAsia"/>
          <w:szCs w:val="24"/>
        </w:rPr>
        <w:t>)</w:t>
      </w:r>
      <w:r w:rsidRPr="008A6038">
        <w:rPr>
          <w:rFonts w:hint="eastAsia"/>
          <w:szCs w:val="24"/>
        </w:rPr>
        <w:t>，在群落一中，包含了</w:t>
      </w:r>
      <w:r w:rsidRPr="008A6038">
        <w:rPr>
          <w:rFonts w:hint="eastAsia"/>
          <w:szCs w:val="24"/>
        </w:rPr>
        <w:t>307</w:t>
      </w:r>
      <w:r w:rsidRPr="008A6038">
        <w:rPr>
          <w:rFonts w:hint="eastAsia"/>
          <w:szCs w:val="24"/>
        </w:rPr>
        <w:t>種物種，而群落二中則擁有</w:t>
      </w:r>
      <w:r w:rsidRPr="008A6038">
        <w:rPr>
          <w:szCs w:val="24"/>
        </w:rPr>
        <w:t>299</w:t>
      </w:r>
      <w:r w:rsidRPr="008A6038">
        <w:rPr>
          <w:rFonts w:hint="eastAsia"/>
          <w:szCs w:val="24"/>
        </w:rPr>
        <w:t>種物種，兩群落的共同物種為</w:t>
      </w:r>
      <w:r w:rsidRPr="008A6038">
        <w:rPr>
          <w:szCs w:val="24"/>
        </w:rPr>
        <w:t>284</w:t>
      </w:r>
      <w:r w:rsidRPr="008A6038">
        <w:rPr>
          <w:rFonts w:hint="eastAsia"/>
          <w:szCs w:val="24"/>
        </w:rPr>
        <w:t>種。</w:t>
      </w:r>
    </w:p>
    <w:p w14:paraId="5C76A965" w14:textId="77777777" w:rsidR="005B317F" w:rsidRPr="008A6038" w:rsidRDefault="005B317F" w:rsidP="005B317F">
      <w:pPr>
        <w:rPr>
          <w:szCs w:val="24"/>
        </w:rPr>
      </w:pPr>
    </w:p>
    <w:p w14:paraId="4F4D6607" w14:textId="77777777" w:rsidR="005B317F" w:rsidRPr="008A6038" w:rsidRDefault="005B317F" w:rsidP="000D12AD">
      <w:pPr>
        <w:pStyle w:val="4"/>
      </w:pPr>
      <w:r w:rsidRPr="008A6038">
        <w:rPr>
          <w:rFonts w:hint="eastAsia"/>
        </w:rPr>
        <w:t>模擬結果</w:t>
      </w:r>
    </w:p>
    <w:p w14:paraId="674FE851" w14:textId="668886C8" w:rsidR="005B317F" w:rsidRPr="008A6038" w:rsidRDefault="005B317F" w:rsidP="005B317F">
      <w:pPr>
        <w:ind w:firstLine="360"/>
      </w:pPr>
      <w:r w:rsidRPr="008A6038">
        <w:rPr>
          <w:rFonts w:hint="eastAsia"/>
          <w:szCs w:val="24"/>
        </w:rPr>
        <w:t>在該筆資料中使用取後不放回的估計方法下，假設該筆資料為母體，並抽取其中的區塊做為樣本所使用。在模擬結果中，使用</w:t>
      </w:r>
      <w:r w:rsidRPr="008A6038">
        <w:rPr>
          <w:rFonts w:hint="eastAsia"/>
          <w:i/>
          <w:iCs/>
          <w:szCs w:val="24"/>
        </w:rPr>
        <w:t>w</w:t>
      </w:r>
      <w:r w:rsidR="004F1E75" w:rsidRPr="008A6038">
        <w:rPr>
          <w:rFonts w:hint="eastAsia"/>
          <w:i/>
          <w:iCs/>
          <w:szCs w:val="24"/>
        </w:rPr>
        <w:t>New</w:t>
      </w:r>
      <w:r w:rsidRPr="008A6038">
        <w:rPr>
          <w:rFonts w:hint="eastAsia"/>
          <w:i/>
          <w:iCs/>
          <w:szCs w:val="24"/>
        </w:rPr>
        <w:t>2</w:t>
      </w:r>
      <w:r w:rsidRPr="008A6038">
        <w:rPr>
          <w:rFonts w:hint="eastAsia"/>
          <w:szCs w:val="24"/>
        </w:rPr>
        <w:t>的估計方法在小樣本中與真值差異最小。在抽樣比例為</w:t>
      </w:r>
      <w:r w:rsidRPr="008A6038">
        <w:rPr>
          <w:rFonts w:hint="eastAsia"/>
          <w:szCs w:val="24"/>
        </w:rPr>
        <w:t>0.1</w:t>
      </w:r>
      <w:r w:rsidRPr="008A6038">
        <w:rPr>
          <w:rFonts w:hint="eastAsia"/>
          <w:szCs w:val="24"/>
        </w:rPr>
        <w:t>時平均的樣本標準差估計</w:t>
      </w:r>
      <w:r w:rsidRPr="008A6038">
        <w:rPr>
          <w:rFonts w:hint="eastAsia"/>
          <w:szCs w:val="24"/>
        </w:rPr>
        <w:t xml:space="preserve"> (</w:t>
      </w:r>
      <w:r w:rsidRPr="008A6038">
        <w:rPr>
          <w:szCs w:val="24"/>
        </w:rPr>
        <w:t>Average estimated SE</w:t>
      </w:r>
      <w:r w:rsidRPr="008A6038">
        <w:rPr>
          <w:rFonts w:hint="eastAsia"/>
          <w:szCs w:val="24"/>
        </w:rPr>
        <w:t xml:space="preserve">) </w:t>
      </w:r>
      <w:r w:rsidRPr="008A6038">
        <w:rPr>
          <w:rFonts w:hint="eastAsia"/>
          <w:szCs w:val="24"/>
        </w:rPr>
        <w:t>，與樣本標準差</w:t>
      </w:r>
      <w:r w:rsidRPr="008A6038">
        <w:rPr>
          <w:rFonts w:hint="eastAsia"/>
          <w:szCs w:val="24"/>
        </w:rPr>
        <w:t xml:space="preserve"> (Sa</w:t>
      </w:r>
      <w:r w:rsidRPr="008A6038">
        <w:rPr>
          <w:szCs w:val="24"/>
        </w:rPr>
        <w:t>mple SE</w:t>
      </w:r>
      <w:r w:rsidRPr="008A6038">
        <w:rPr>
          <w:rFonts w:hint="eastAsia"/>
          <w:szCs w:val="24"/>
        </w:rPr>
        <w:t xml:space="preserve">) </w:t>
      </w:r>
      <w:r w:rsidRPr="008A6038">
        <w:rPr>
          <w:rFonts w:hint="eastAsia"/>
          <w:szCs w:val="24"/>
        </w:rPr>
        <w:t>存在較大的差異，隨著抽樣比例增加差異逐漸減小。在估計式評估標準上，使用</w:t>
      </w:r>
      <w:r w:rsidRPr="008A6038">
        <w:rPr>
          <w:rFonts w:hint="eastAsia"/>
          <w:szCs w:val="24"/>
        </w:rPr>
        <w:t>RMSE</w:t>
      </w:r>
      <w:r w:rsidRPr="008A6038">
        <w:rPr>
          <w:rFonts w:hint="eastAsia"/>
          <w:szCs w:val="24"/>
        </w:rPr>
        <w:t>與</w:t>
      </w:r>
      <w:r w:rsidRPr="008A6038">
        <w:rPr>
          <w:szCs w:val="24"/>
        </w:rPr>
        <w:t>95%</w:t>
      </w:r>
      <w:r w:rsidRPr="008A6038">
        <w:rPr>
          <w:rFonts w:hint="eastAsia"/>
          <w:szCs w:val="24"/>
        </w:rPr>
        <w:t xml:space="preserve"> </w:t>
      </w:r>
      <w:r w:rsidRPr="008A6038">
        <w:rPr>
          <w:szCs w:val="24"/>
        </w:rPr>
        <w:t>CI Coverage</w:t>
      </w:r>
      <w:r w:rsidRPr="008A6038">
        <w:rPr>
          <w:rFonts w:hint="eastAsia"/>
          <w:szCs w:val="24"/>
        </w:rPr>
        <w:t xml:space="preserve"> </w:t>
      </w:r>
      <w:r w:rsidRPr="008A6038">
        <w:rPr>
          <w:rFonts w:hint="eastAsia"/>
          <w:szCs w:val="24"/>
        </w:rPr>
        <w:t>進行評估，在兩種評估標準的結果表明，在小樣本中，</w:t>
      </w:r>
      <w:r w:rsidRPr="008A6038">
        <w:rPr>
          <w:rFonts w:hint="eastAsia"/>
          <w:i/>
          <w:iCs/>
          <w:szCs w:val="24"/>
        </w:rPr>
        <w:t>w</w:t>
      </w:r>
      <w:r w:rsidR="004F1E75" w:rsidRPr="008A6038">
        <w:rPr>
          <w:rFonts w:hint="eastAsia"/>
          <w:i/>
          <w:iCs/>
          <w:szCs w:val="24"/>
        </w:rPr>
        <w:t>New</w:t>
      </w:r>
      <w:r w:rsidRPr="008A6038">
        <w:rPr>
          <w:rFonts w:hint="eastAsia"/>
          <w:i/>
          <w:iCs/>
          <w:szCs w:val="24"/>
        </w:rPr>
        <w:t>1</w:t>
      </w:r>
      <w:r w:rsidRPr="008A6038">
        <w:rPr>
          <w:rFonts w:hint="eastAsia"/>
          <w:szCs w:val="24"/>
        </w:rPr>
        <w:t>與</w:t>
      </w:r>
      <w:r w:rsidRPr="008A6038">
        <w:rPr>
          <w:rFonts w:hint="eastAsia"/>
          <w:i/>
          <w:iCs/>
          <w:szCs w:val="24"/>
        </w:rPr>
        <w:t>w</w:t>
      </w:r>
      <w:r w:rsidR="004F1E75" w:rsidRPr="008A6038">
        <w:rPr>
          <w:rFonts w:hint="eastAsia"/>
          <w:i/>
          <w:iCs/>
          <w:szCs w:val="24"/>
        </w:rPr>
        <w:t>New</w:t>
      </w:r>
      <w:r w:rsidRPr="008A6038">
        <w:rPr>
          <w:rFonts w:hint="eastAsia"/>
          <w:i/>
          <w:iCs/>
          <w:szCs w:val="24"/>
        </w:rPr>
        <w:t>2</w:t>
      </w:r>
      <w:r w:rsidRPr="008A6038">
        <w:rPr>
          <w:rFonts w:hint="eastAsia"/>
          <w:szCs w:val="24"/>
        </w:rPr>
        <w:t>的估計明顯較</w:t>
      </w:r>
      <w:r w:rsidRPr="008A6038">
        <w:rPr>
          <w:rFonts w:hint="eastAsia"/>
          <w:i/>
          <w:iCs/>
          <w:szCs w:val="24"/>
        </w:rPr>
        <w:t>wChao2</w:t>
      </w:r>
      <w:r w:rsidRPr="008A6038">
        <w:rPr>
          <w:rFonts w:hint="eastAsia"/>
          <w:szCs w:val="24"/>
        </w:rPr>
        <w:t>的結果較好，但在隨著樣本變大，</w:t>
      </w:r>
      <w:r w:rsidRPr="008A6038">
        <w:rPr>
          <w:rFonts w:hint="eastAsia"/>
          <w:szCs w:val="24"/>
        </w:rPr>
        <w:t>RMSE</w:t>
      </w:r>
      <w:r w:rsidRPr="008A6038">
        <w:rPr>
          <w:rFonts w:hint="eastAsia"/>
          <w:szCs w:val="24"/>
        </w:rPr>
        <w:t>在三種估計方式中的評估結果沒有明顯差異；而在</w:t>
      </w:r>
      <w:r w:rsidRPr="008A6038">
        <w:rPr>
          <w:szCs w:val="24"/>
        </w:rPr>
        <w:t>95%</w:t>
      </w:r>
      <w:r w:rsidRPr="008A6038">
        <w:rPr>
          <w:rFonts w:hint="eastAsia"/>
          <w:szCs w:val="24"/>
        </w:rPr>
        <w:t xml:space="preserve"> </w:t>
      </w:r>
      <w:r w:rsidRPr="008A6038">
        <w:rPr>
          <w:szCs w:val="24"/>
        </w:rPr>
        <w:t>CI Coverage</w:t>
      </w:r>
      <w:r w:rsidRPr="008A6038">
        <w:rPr>
          <w:rFonts w:hint="eastAsia"/>
          <w:szCs w:val="24"/>
        </w:rPr>
        <w:t>的模型評估上，</w:t>
      </w:r>
      <w:r w:rsidRPr="008A6038">
        <w:rPr>
          <w:rFonts w:hint="eastAsia"/>
          <w:i/>
          <w:iCs/>
          <w:szCs w:val="24"/>
        </w:rPr>
        <w:t>w</w:t>
      </w:r>
      <w:r w:rsidR="004F1E75" w:rsidRPr="008A6038">
        <w:rPr>
          <w:rFonts w:hint="eastAsia"/>
          <w:i/>
          <w:iCs/>
          <w:szCs w:val="24"/>
        </w:rPr>
        <w:t>New</w:t>
      </w:r>
      <w:r w:rsidRPr="008A6038">
        <w:rPr>
          <w:rFonts w:hint="eastAsia"/>
          <w:i/>
          <w:iCs/>
          <w:szCs w:val="24"/>
        </w:rPr>
        <w:t>1</w:t>
      </w:r>
      <w:r w:rsidRPr="008A6038">
        <w:rPr>
          <w:rFonts w:hint="eastAsia"/>
          <w:szCs w:val="24"/>
        </w:rPr>
        <w:t>在小樣本中的結果明顯較其他兩者好。</w:t>
      </w:r>
    </w:p>
    <w:p w14:paraId="7F905A17" w14:textId="77777777" w:rsidR="005B317F" w:rsidRPr="008A6038" w:rsidRDefault="005B317F" w:rsidP="005B317F">
      <w:pPr>
        <w:rPr>
          <w:szCs w:val="24"/>
        </w:rPr>
      </w:pPr>
    </w:p>
    <w:p w14:paraId="5FDD2F6C" w14:textId="77777777" w:rsidR="005B317F" w:rsidRPr="008A6038" w:rsidRDefault="005B317F" w:rsidP="005B317F">
      <w:pPr>
        <w:widowControl/>
        <w:rPr>
          <w:szCs w:val="24"/>
        </w:rPr>
      </w:pPr>
      <w:r w:rsidRPr="008A6038">
        <w:rPr>
          <w:szCs w:val="24"/>
        </w:rPr>
        <w:br w:type="page"/>
      </w:r>
    </w:p>
    <w:p w14:paraId="437120DE" w14:textId="57EC36D2" w:rsidR="005B317F" w:rsidRPr="008A6038" w:rsidRDefault="005B317F" w:rsidP="005B317F">
      <w:pPr>
        <w:pStyle w:val="af1"/>
      </w:pPr>
      <w:bookmarkStart w:id="319" w:name="_Toc163389728"/>
      <w:bookmarkStart w:id="320" w:name="_Toc163389945"/>
      <w:r w:rsidRPr="008A6038">
        <w:lastRenderedPageBreak/>
        <w:t xml:space="preserve">Table </w:t>
      </w:r>
      <w:fldSimple w:instr=" STYLEREF 1 \s ">
        <w:r w:rsidR="009D47CB">
          <w:rPr>
            <w:noProof/>
          </w:rPr>
          <w:t>4</w:t>
        </w:r>
      </w:fldSimple>
      <w:r w:rsidR="004F359F" w:rsidRPr="008A6038">
        <w:t>.</w:t>
      </w:r>
      <w:fldSimple w:instr=" SEQ Table \* ARABIC \s 1 ">
        <w:r w:rsidR="009D47CB">
          <w:rPr>
            <w:noProof/>
          </w:rPr>
          <w:t>12</w:t>
        </w:r>
      </w:fldSimple>
      <w:r w:rsidRPr="008A6038">
        <w:rPr>
          <w:rFonts w:hint="eastAsia"/>
        </w:rPr>
        <w:t>取後不放回</w:t>
      </w:r>
      <w:r w:rsidRPr="008A6038">
        <w:rPr>
          <w:rFonts w:hint="eastAsia"/>
        </w:rPr>
        <w:t>BCI</w:t>
      </w:r>
      <w:r w:rsidRPr="008A6038">
        <w:rPr>
          <w:rFonts w:hint="eastAsia"/>
        </w:rPr>
        <w:t>資料集中的兩群落估計結果。</w:t>
      </w:r>
      <w:bookmarkEnd w:id="319"/>
      <w:bookmarkEnd w:id="320"/>
      <w:r w:rsidRPr="008A6038">
        <w:t xml:space="preserve"> </w:t>
      </w:r>
    </w:p>
    <w:tbl>
      <w:tblPr>
        <w:tblStyle w:val="afd"/>
        <w:tblW w:w="9214" w:type="dxa"/>
        <w:tblLayout w:type="fixed"/>
        <w:tblLook w:val="04A0" w:firstRow="1" w:lastRow="0" w:firstColumn="1" w:lastColumn="0" w:noHBand="0" w:noVBand="1"/>
      </w:tblPr>
      <w:tblGrid>
        <w:gridCol w:w="567"/>
        <w:gridCol w:w="1163"/>
        <w:gridCol w:w="964"/>
        <w:gridCol w:w="1132"/>
        <w:gridCol w:w="1035"/>
        <w:gridCol w:w="1035"/>
        <w:gridCol w:w="1192"/>
        <w:gridCol w:w="878"/>
        <w:gridCol w:w="1248"/>
      </w:tblGrid>
      <w:tr w:rsidR="005B317F" w:rsidRPr="008A6038" w14:paraId="70CC182B" w14:textId="77777777" w:rsidTr="00A82030">
        <w:trPr>
          <w:cnfStyle w:val="100000000000" w:firstRow="1" w:lastRow="0" w:firstColumn="0" w:lastColumn="0" w:oddVBand="0" w:evenVBand="0" w:oddHBand="0" w:evenHBand="0" w:firstRowFirstColumn="0" w:firstRowLastColumn="0" w:lastRowFirstColumn="0" w:lastRowLastColumn="0"/>
          <w:trHeight w:val="324"/>
        </w:trPr>
        <w:tc>
          <w:tcPr>
            <w:tcW w:w="567" w:type="dxa"/>
            <w:noWrap/>
            <w:hideMark/>
          </w:tcPr>
          <w:p w14:paraId="6606CE4C" w14:textId="77777777" w:rsidR="005B317F" w:rsidRPr="008A6038" w:rsidRDefault="005B317F" w:rsidP="00A82030">
            <w:pPr>
              <w:rPr>
                <w:iCs/>
                <w:szCs w:val="24"/>
              </w:rPr>
            </w:pPr>
            <w:r w:rsidRPr="008A6038">
              <w:rPr>
                <w:rFonts w:hint="eastAsia"/>
                <w:iCs/>
                <w:szCs w:val="24"/>
              </w:rPr>
              <w:t>q</w:t>
            </w:r>
          </w:p>
        </w:tc>
        <w:tc>
          <w:tcPr>
            <w:tcW w:w="1163" w:type="dxa"/>
          </w:tcPr>
          <w:p w14:paraId="2E2517CC" w14:textId="77777777" w:rsidR="005B317F" w:rsidRPr="008A6038" w:rsidRDefault="005B317F" w:rsidP="00A82030">
            <w:pPr>
              <w:rPr>
                <w:iCs/>
                <w:szCs w:val="24"/>
              </w:rPr>
            </w:pPr>
            <w:r w:rsidRPr="008A6038">
              <w:rPr>
                <w:szCs w:val="24"/>
              </w:rPr>
              <w:t>Estimator</w:t>
            </w:r>
          </w:p>
        </w:tc>
        <w:tc>
          <w:tcPr>
            <w:tcW w:w="964" w:type="dxa"/>
            <w:noWrap/>
            <w:hideMark/>
          </w:tcPr>
          <w:p w14:paraId="600EACF2" w14:textId="77777777" w:rsidR="005B317F" w:rsidRPr="008A6038" w:rsidRDefault="005B317F" w:rsidP="00A82030">
            <w:pPr>
              <w:rPr>
                <w:iCs/>
                <w:szCs w:val="24"/>
              </w:rPr>
            </w:pPr>
            <w:proofErr w:type="spellStart"/>
            <w:r w:rsidRPr="008A6038">
              <w:rPr>
                <w:rFonts w:hint="eastAsia"/>
                <w:iCs/>
                <w:szCs w:val="24"/>
              </w:rPr>
              <w:t>Ob</w:t>
            </w:r>
            <w:r w:rsidRPr="008A6038">
              <w:rPr>
                <w:iCs/>
                <w:szCs w:val="24"/>
              </w:rPr>
              <w:t>s</w:t>
            </w:r>
            <w:proofErr w:type="spellEnd"/>
          </w:p>
        </w:tc>
        <w:tc>
          <w:tcPr>
            <w:tcW w:w="1132" w:type="dxa"/>
            <w:noWrap/>
            <w:hideMark/>
          </w:tcPr>
          <w:p w14:paraId="2E0DB6D4" w14:textId="77777777" w:rsidR="005B317F" w:rsidRPr="008A6038" w:rsidRDefault="005B317F" w:rsidP="00A82030">
            <w:pPr>
              <w:rPr>
                <w:iCs/>
                <w:szCs w:val="24"/>
              </w:rPr>
            </w:pPr>
            <w:bookmarkStart w:id="321" w:name="_Hlk156917783"/>
            <w:r w:rsidRPr="008A6038">
              <w:rPr>
                <w:rFonts w:hint="eastAsia"/>
                <w:iCs/>
                <w:szCs w:val="24"/>
              </w:rPr>
              <w:t>A</w:t>
            </w:r>
            <w:r w:rsidRPr="008A6038">
              <w:rPr>
                <w:iCs/>
                <w:szCs w:val="24"/>
              </w:rPr>
              <w:t>VG</w:t>
            </w:r>
            <w:r w:rsidRPr="008A6038">
              <w:rPr>
                <w:rFonts w:hint="eastAsia"/>
                <w:iCs/>
                <w:szCs w:val="24"/>
              </w:rPr>
              <w:t xml:space="preserve"> </w:t>
            </w:r>
            <w:r w:rsidRPr="008A6038">
              <w:rPr>
                <w:szCs w:val="24"/>
              </w:rPr>
              <w:t>Estimate</w:t>
            </w:r>
            <w:bookmarkEnd w:id="321"/>
          </w:p>
        </w:tc>
        <w:tc>
          <w:tcPr>
            <w:tcW w:w="1035" w:type="dxa"/>
            <w:noWrap/>
            <w:hideMark/>
          </w:tcPr>
          <w:p w14:paraId="5F2BA09B" w14:textId="77777777" w:rsidR="005B317F" w:rsidRPr="008A6038" w:rsidRDefault="005B317F" w:rsidP="00A82030">
            <w:pPr>
              <w:rPr>
                <w:iCs/>
                <w:szCs w:val="24"/>
              </w:rPr>
            </w:pPr>
            <w:r w:rsidRPr="008A6038">
              <w:rPr>
                <w:rFonts w:hint="eastAsia"/>
                <w:iCs/>
                <w:szCs w:val="24"/>
              </w:rPr>
              <w:t>Bias</w:t>
            </w:r>
          </w:p>
        </w:tc>
        <w:tc>
          <w:tcPr>
            <w:tcW w:w="1035" w:type="dxa"/>
            <w:noWrap/>
            <w:hideMark/>
          </w:tcPr>
          <w:p w14:paraId="27BD3FFD" w14:textId="77777777" w:rsidR="005B317F" w:rsidRPr="008A6038" w:rsidRDefault="005B317F" w:rsidP="00A82030">
            <w:pPr>
              <w:rPr>
                <w:iCs/>
                <w:szCs w:val="24"/>
              </w:rPr>
            </w:pPr>
            <w:r w:rsidRPr="008A6038">
              <w:rPr>
                <w:rFonts w:hint="eastAsia"/>
                <w:iCs/>
                <w:szCs w:val="24"/>
              </w:rPr>
              <w:t xml:space="preserve">Sample </w:t>
            </w:r>
            <w:r w:rsidRPr="008A6038">
              <w:rPr>
                <w:iCs/>
                <w:szCs w:val="24"/>
              </w:rPr>
              <w:t>SE</w:t>
            </w:r>
          </w:p>
        </w:tc>
        <w:tc>
          <w:tcPr>
            <w:tcW w:w="1192" w:type="dxa"/>
            <w:noWrap/>
            <w:hideMark/>
          </w:tcPr>
          <w:p w14:paraId="224C930C" w14:textId="77777777" w:rsidR="005B317F" w:rsidRPr="008A6038" w:rsidRDefault="005B317F" w:rsidP="00A82030">
            <w:pPr>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878" w:type="dxa"/>
            <w:noWrap/>
            <w:hideMark/>
          </w:tcPr>
          <w:p w14:paraId="6EB1E76F" w14:textId="77777777" w:rsidR="005B317F" w:rsidRPr="008A6038" w:rsidRDefault="005B317F" w:rsidP="00A82030">
            <w:pPr>
              <w:rPr>
                <w:iCs/>
                <w:szCs w:val="24"/>
              </w:rPr>
            </w:pPr>
            <w:r w:rsidRPr="008A6038">
              <w:rPr>
                <w:rFonts w:hint="eastAsia"/>
                <w:iCs/>
                <w:szCs w:val="24"/>
              </w:rPr>
              <w:t>RMSE</w:t>
            </w:r>
          </w:p>
        </w:tc>
        <w:tc>
          <w:tcPr>
            <w:tcW w:w="1248" w:type="dxa"/>
          </w:tcPr>
          <w:p w14:paraId="3A087061" w14:textId="77777777" w:rsidR="005B317F" w:rsidRPr="008A6038" w:rsidRDefault="005B317F" w:rsidP="00A82030">
            <w:pPr>
              <w:rPr>
                <w:iCs/>
                <w:szCs w:val="24"/>
              </w:rPr>
            </w:pPr>
            <w:r w:rsidRPr="008A6038">
              <w:rPr>
                <w:iCs/>
                <w:szCs w:val="24"/>
              </w:rPr>
              <w:t xml:space="preserve">95% CI </w:t>
            </w:r>
            <w:r w:rsidRPr="008A6038">
              <w:rPr>
                <w:rFonts w:hint="eastAsia"/>
                <w:iCs/>
                <w:szCs w:val="24"/>
              </w:rPr>
              <w:t>Co</w:t>
            </w:r>
            <w:r w:rsidRPr="008A6038">
              <w:rPr>
                <w:iCs/>
                <w:szCs w:val="24"/>
              </w:rPr>
              <w:t>verage</w:t>
            </w:r>
          </w:p>
        </w:tc>
      </w:tr>
      <w:tr w:rsidR="005B317F" w:rsidRPr="008A6038" w14:paraId="6802BA88" w14:textId="77777777" w:rsidTr="00A82030">
        <w:trPr>
          <w:trHeight w:val="324"/>
        </w:trPr>
        <w:tc>
          <w:tcPr>
            <w:tcW w:w="567" w:type="dxa"/>
            <w:vMerge w:val="restart"/>
            <w:tcBorders>
              <w:top w:val="double" w:sz="4" w:space="0" w:color="auto"/>
              <w:bottom w:val="nil"/>
            </w:tcBorders>
            <w:noWrap/>
            <w:hideMark/>
          </w:tcPr>
          <w:p w14:paraId="60C82F24" w14:textId="77777777" w:rsidR="005B317F" w:rsidRPr="008A6038" w:rsidRDefault="005B317F" w:rsidP="00A82030">
            <w:pPr>
              <w:rPr>
                <w:iCs/>
                <w:szCs w:val="24"/>
              </w:rPr>
            </w:pPr>
            <w:r w:rsidRPr="008A6038">
              <w:rPr>
                <w:iCs/>
                <w:szCs w:val="24"/>
              </w:rPr>
              <w:t>0.1</w:t>
            </w:r>
          </w:p>
        </w:tc>
        <w:tc>
          <w:tcPr>
            <w:tcW w:w="1163" w:type="dxa"/>
            <w:tcBorders>
              <w:top w:val="double" w:sz="4" w:space="0" w:color="auto"/>
              <w:bottom w:val="nil"/>
            </w:tcBorders>
          </w:tcPr>
          <w:p w14:paraId="7AC56C4A" w14:textId="1BA0124F"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double" w:sz="4" w:space="0" w:color="auto"/>
              <w:bottom w:val="nil"/>
            </w:tcBorders>
            <w:noWrap/>
          </w:tcPr>
          <w:p w14:paraId="02D84886" w14:textId="77777777" w:rsidR="005B317F" w:rsidRPr="008A6038" w:rsidRDefault="005B317F" w:rsidP="00A82030">
            <w:pPr>
              <w:rPr>
                <w:iCs/>
                <w:szCs w:val="24"/>
              </w:rPr>
            </w:pPr>
            <w:r w:rsidRPr="008A6038">
              <w:rPr>
                <w:rFonts w:hint="eastAsia"/>
                <w:color w:val="000000"/>
              </w:rPr>
              <w:t>225.24</w:t>
            </w:r>
          </w:p>
        </w:tc>
        <w:tc>
          <w:tcPr>
            <w:tcW w:w="1132" w:type="dxa"/>
            <w:tcBorders>
              <w:top w:val="double" w:sz="4" w:space="0" w:color="auto"/>
              <w:bottom w:val="nil"/>
            </w:tcBorders>
            <w:noWrap/>
          </w:tcPr>
          <w:p w14:paraId="3E62F70D" w14:textId="77777777" w:rsidR="005B317F" w:rsidRPr="008A6038" w:rsidRDefault="005B317F" w:rsidP="00A82030">
            <w:pPr>
              <w:rPr>
                <w:iCs/>
                <w:szCs w:val="24"/>
              </w:rPr>
            </w:pPr>
            <w:r w:rsidRPr="008A6038">
              <w:rPr>
                <w:rFonts w:hint="eastAsia"/>
                <w:color w:val="000000"/>
              </w:rPr>
              <w:t>272.6</w:t>
            </w:r>
          </w:p>
        </w:tc>
        <w:tc>
          <w:tcPr>
            <w:tcW w:w="1035" w:type="dxa"/>
            <w:tcBorders>
              <w:top w:val="double" w:sz="4" w:space="0" w:color="auto"/>
              <w:bottom w:val="nil"/>
            </w:tcBorders>
            <w:noWrap/>
          </w:tcPr>
          <w:p w14:paraId="75AC744E" w14:textId="77777777" w:rsidR="005B317F" w:rsidRPr="008A6038" w:rsidRDefault="005B317F" w:rsidP="00A82030">
            <w:pPr>
              <w:rPr>
                <w:iCs/>
                <w:szCs w:val="24"/>
              </w:rPr>
            </w:pPr>
            <w:r w:rsidRPr="008A6038">
              <w:rPr>
                <w:rFonts w:hint="eastAsia"/>
                <w:color w:val="000000"/>
              </w:rPr>
              <w:t>-11.4</w:t>
            </w:r>
          </w:p>
        </w:tc>
        <w:tc>
          <w:tcPr>
            <w:tcW w:w="1035" w:type="dxa"/>
            <w:tcBorders>
              <w:top w:val="double" w:sz="4" w:space="0" w:color="auto"/>
              <w:bottom w:val="nil"/>
            </w:tcBorders>
            <w:noWrap/>
          </w:tcPr>
          <w:p w14:paraId="73F6C939" w14:textId="77777777" w:rsidR="005B317F" w:rsidRPr="008A6038" w:rsidRDefault="005B317F" w:rsidP="00A82030">
            <w:pPr>
              <w:rPr>
                <w:iCs/>
                <w:szCs w:val="24"/>
              </w:rPr>
            </w:pPr>
            <w:r w:rsidRPr="008A6038">
              <w:rPr>
                <w:rFonts w:hint="eastAsia"/>
                <w:color w:val="000000"/>
              </w:rPr>
              <w:t>24.29</w:t>
            </w:r>
          </w:p>
        </w:tc>
        <w:tc>
          <w:tcPr>
            <w:tcW w:w="1192" w:type="dxa"/>
            <w:tcBorders>
              <w:top w:val="double" w:sz="4" w:space="0" w:color="auto"/>
              <w:bottom w:val="nil"/>
            </w:tcBorders>
            <w:noWrap/>
          </w:tcPr>
          <w:p w14:paraId="5D927755" w14:textId="77777777" w:rsidR="005B317F" w:rsidRPr="008A6038" w:rsidRDefault="005B317F" w:rsidP="00A82030">
            <w:pPr>
              <w:rPr>
                <w:iCs/>
                <w:szCs w:val="24"/>
              </w:rPr>
            </w:pPr>
            <w:r w:rsidRPr="008A6038">
              <w:rPr>
                <w:rFonts w:hint="eastAsia"/>
                <w:color w:val="000000"/>
              </w:rPr>
              <w:t>26.06</w:t>
            </w:r>
          </w:p>
        </w:tc>
        <w:tc>
          <w:tcPr>
            <w:tcW w:w="878" w:type="dxa"/>
            <w:tcBorders>
              <w:top w:val="double" w:sz="4" w:space="0" w:color="auto"/>
              <w:bottom w:val="nil"/>
            </w:tcBorders>
            <w:noWrap/>
          </w:tcPr>
          <w:p w14:paraId="56F8D9CF" w14:textId="77777777" w:rsidR="005B317F" w:rsidRPr="008A6038" w:rsidRDefault="005B317F" w:rsidP="00A82030">
            <w:pPr>
              <w:rPr>
                <w:iCs/>
                <w:szCs w:val="24"/>
              </w:rPr>
            </w:pPr>
            <w:r w:rsidRPr="008A6038">
              <w:rPr>
                <w:rFonts w:hint="eastAsia"/>
                <w:color w:val="000000"/>
              </w:rPr>
              <w:t>26.82</w:t>
            </w:r>
          </w:p>
        </w:tc>
        <w:tc>
          <w:tcPr>
            <w:tcW w:w="1248" w:type="dxa"/>
            <w:tcBorders>
              <w:top w:val="double" w:sz="4" w:space="0" w:color="auto"/>
              <w:bottom w:val="nil"/>
            </w:tcBorders>
          </w:tcPr>
          <w:p w14:paraId="23C8C38D" w14:textId="77777777" w:rsidR="005B317F" w:rsidRPr="008A6038" w:rsidRDefault="005B317F" w:rsidP="00A82030">
            <w:pPr>
              <w:rPr>
                <w:color w:val="000000"/>
                <w:szCs w:val="24"/>
              </w:rPr>
            </w:pPr>
            <w:r w:rsidRPr="008A6038">
              <w:rPr>
                <w:rFonts w:hint="eastAsia"/>
                <w:color w:val="000000"/>
              </w:rPr>
              <w:t>0.97</w:t>
            </w:r>
          </w:p>
        </w:tc>
      </w:tr>
      <w:tr w:rsidR="005B317F" w:rsidRPr="008A6038" w14:paraId="47B57778" w14:textId="77777777" w:rsidTr="00A82030">
        <w:trPr>
          <w:trHeight w:val="324"/>
        </w:trPr>
        <w:tc>
          <w:tcPr>
            <w:tcW w:w="567" w:type="dxa"/>
            <w:vMerge/>
            <w:tcBorders>
              <w:top w:val="nil"/>
              <w:bottom w:val="nil"/>
            </w:tcBorders>
            <w:hideMark/>
          </w:tcPr>
          <w:p w14:paraId="4BBAEA18" w14:textId="77777777" w:rsidR="005B317F" w:rsidRPr="008A6038" w:rsidRDefault="005B317F" w:rsidP="00A82030">
            <w:pPr>
              <w:rPr>
                <w:iCs/>
                <w:szCs w:val="24"/>
              </w:rPr>
            </w:pPr>
          </w:p>
        </w:tc>
        <w:tc>
          <w:tcPr>
            <w:tcW w:w="1163" w:type="dxa"/>
            <w:tcBorders>
              <w:top w:val="nil"/>
              <w:bottom w:val="nil"/>
            </w:tcBorders>
          </w:tcPr>
          <w:p w14:paraId="5CB369C4" w14:textId="67CD21D7" w:rsidR="005B317F" w:rsidRPr="008A6038" w:rsidRDefault="005B317F" w:rsidP="00A82030">
            <w:pPr>
              <w:rPr>
                <w:color w:val="000000"/>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69ED763E" w14:textId="77777777" w:rsidR="005B317F" w:rsidRPr="008A6038" w:rsidRDefault="005B317F" w:rsidP="00A82030">
            <w:pPr>
              <w:rPr>
                <w:iCs/>
                <w:szCs w:val="24"/>
              </w:rPr>
            </w:pPr>
          </w:p>
        </w:tc>
        <w:tc>
          <w:tcPr>
            <w:tcW w:w="1132" w:type="dxa"/>
            <w:tcBorders>
              <w:top w:val="nil"/>
              <w:bottom w:val="nil"/>
            </w:tcBorders>
            <w:noWrap/>
          </w:tcPr>
          <w:p w14:paraId="55DE13E5" w14:textId="77777777" w:rsidR="005B317F" w:rsidRPr="008A6038" w:rsidRDefault="005B317F" w:rsidP="00A82030">
            <w:pPr>
              <w:rPr>
                <w:iCs/>
                <w:szCs w:val="24"/>
              </w:rPr>
            </w:pPr>
            <w:r w:rsidRPr="008A6038">
              <w:rPr>
                <w:rFonts w:hint="eastAsia"/>
                <w:color w:val="000000"/>
              </w:rPr>
              <w:t>297.63</w:t>
            </w:r>
          </w:p>
        </w:tc>
        <w:tc>
          <w:tcPr>
            <w:tcW w:w="1035" w:type="dxa"/>
            <w:tcBorders>
              <w:top w:val="nil"/>
              <w:bottom w:val="nil"/>
            </w:tcBorders>
            <w:noWrap/>
          </w:tcPr>
          <w:p w14:paraId="43AE1D32" w14:textId="77777777" w:rsidR="005B317F" w:rsidRPr="008A6038" w:rsidRDefault="005B317F" w:rsidP="00A82030">
            <w:pPr>
              <w:rPr>
                <w:iCs/>
                <w:szCs w:val="24"/>
              </w:rPr>
            </w:pPr>
            <w:r w:rsidRPr="008A6038">
              <w:rPr>
                <w:rFonts w:hint="eastAsia"/>
                <w:color w:val="000000"/>
              </w:rPr>
              <w:t>13.63</w:t>
            </w:r>
          </w:p>
        </w:tc>
        <w:tc>
          <w:tcPr>
            <w:tcW w:w="1035" w:type="dxa"/>
            <w:tcBorders>
              <w:top w:val="nil"/>
              <w:bottom w:val="nil"/>
            </w:tcBorders>
            <w:noWrap/>
          </w:tcPr>
          <w:p w14:paraId="09A2DB50" w14:textId="77777777" w:rsidR="005B317F" w:rsidRPr="008A6038" w:rsidRDefault="005B317F" w:rsidP="00A82030">
            <w:pPr>
              <w:rPr>
                <w:iCs/>
                <w:szCs w:val="24"/>
              </w:rPr>
            </w:pPr>
            <w:r w:rsidRPr="008A6038">
              <w:rPr>
                <w:rFonts w:hint="eastAsia"/>
                <w:color w:val="000000"/>
              </w:rPr>
              <w:t>47.35</w:t>
            </w:r>
          </w:p>
        </w:tc>
        <w:tc>
          <w:tcPr>
            <w:tcW w:w="1192" w:type="dxa"/>
            <w:tcBorders>
              <w:top w:val="nil"/>
              <w:bottom w:val="nil"/>
            </w:tcBorders>
            <w:noWrap/>
          </w:tcPr>
          <w:p w14:paraId="47C43EDD" w14:textId="77777777" w:rsidR="005B317F" w:rsidRPr="008A6038" w:rsidRDefault="005B317F" w:rsidP="00A82030">
            <w:pPr>
              <w:rPr>
                <w:iCs/>
                <w:szCs w:val="24"/>
              </w:rPr>
            </w:pPr>
            <w:r w:rsidRPr="008A6038">
              <w:rPr>
                <w:rFonts w:hint="eastAsia"/>
                <w:color w:val="000000"/>
              </w:rPr>
              <w:t>34.37</w:t>
            </w:r>
          </w:p>
        </w:tc>
        <w:tc>
          <w:tcPr>
            <w:tcW w:w="878" w:type="dxa"/>
            <w:tcBorders>
              <w:top w:val="nil"/>
              <w:bottom w:val="nil"/>
            </w:tcBorders>
            <w:noWrap/>
          </w:tcPr>
          <w:p w14:paraId="4EAC83F8" w14:textId="77777777" w:rsidR="005B317F" w:rsidRPr="008A6038" w:rsidRDefault="005B317F" w:rsidP="00A82030">
            <w:pPr>
              <w:rPr>
                <w:iCs/>
                <w:szCs w:val="24"/>
              </w:rPr>
            </w:pPr>
            <w:r w:rsidRPr="008A6038">
              <w:rPr>
                <w:rFonts w:hint="eastAsia"/>
                <w:color w:val="000000"/>
              </w:rPr>
              <w:t>49.25</w:t>
            </w:r>
          </w:p>
        </w:tc>
        <w:tc>
          <w:tcPr>
            <w:tcW w:w="1248" w:type="dxa"/>
            <w:tcBorders>
              <w:top w:val="nil"/>
              <w:bottom w:val="nil"/>
            </w:tcBorders>
          </w:tcPr>
          <w:p w14:paraId="4B4F9936" w14:textId="77777777" w:rsidR="005B317F" w:rsidRPr="008A6038" w:rsidRDefault="005B317F" w:rsidP="00A82030">
            <w:pPr>
              <w:rPr>
                <w:color w:val="000000"/>
                <w:szCs w:val="24"/>
              </w:rPr>
            </w:pPr>
            <w:r w:rsidRPr="008A6038">
              <w:rPr>
                <w:rFonts w:hint="eastAsia"/>
                <w:color w:val="000000"/>
              </w:rPr>
              <w:t>0.92</w:t>
            </w:r>
          </w:p>
        </w:tc>
      </w:tr>
      <w:tr w:rsidR="005B317F" w:rsidRPr="008A6038" w14:paraId="6D12F698" w14:textId="77777777" w:rsidTr="00A82030">
        <w:trPr>
          <w:trHeight w:val="324"/>
        </w:trPr>
        <w:tc>
          <w:tcPr>
            <w:tcW w:w="567" w:type="dxa"/>
            <w:vMerge/>
            <w:tcBorders>
              <w:top w:val="nil"/>
              <w:bottom w:val="nil"/>
            </w:tcBorders>
            <w:hideMark/>
          </w:tcPr>
          <w:p w14:paraId="17B5220B" w14:textId="77777777" w:rsidR="005B317F" w:rsidRPr="008A6038" w:rsidRDefault="005B317F" w:rsidP="00A82030">
            <w:pPr>
              <w:rPr>
                <w:iCs/>
                <w:szCs w:val="24"/>
              </w:rPr>
            </w:pPr>
          </w:p>
        </w:tc>
        <w:tc>
          <w:tcPr>
            <w:tcW w:w="1163" w:type="dxa"/>
            <w:tcBorders>
              <w:top w:val="nil"/>
              <w:bottom w:val="nil"/>
            </w:tcBorders>
          </w:tcPr>
          <w:p w14:paraId="1AE7C59B" w14:textId="77777777" w:rsidR="005B317F" w:rsidRPr="008A6038" w:rsidRDefault="005B317F" w:rsidP="00A82030">
            <w:pPr>
              <w:rPr>
                <w:color w:val="000000"/>
                <w:szCs w:val="24"/>
              </w:rPr>
            </w:pPr>
            <w:r w:rsidRPr="008A6038">
              <w:rPr>
                <w:color w:val="000000"/>
                <w:szCs w:val="24"/>
              </w:rPr>
              <w:t>wChao2</w:t>
            </w:r>
          </w:p>
        </w:tc>
        <w:tc>
          <w:tcPr>
            <w:tcW w:w="964" w:type="dxa"/>
            <w:vMerge/>
            <w:tcBorders>
              <w:top w:val="nil"/>
              <w:bottom w:val="nil"/>
            </w:tcBorders>
          </w:tcPr>
          <w:p w14:paraId="48949B55" w14:textId="77777777" w:rsidR="005B317F" w:rsidRPr="008A6038" w:rsidRDefault="005B317F" w:rsidP="00A82030">
            <w:pPr>
              <w:rPr>
                <w:iCs/>
                <w:szCs w:val="24"/>
              </w:rPr>
            </w:pPr>
          </w:p>
        </w:tc>
        <w:tc>
          <w:tcPr>
            <w:tcW w:w="1132" w:type="dxa"/>
            <w:tcBorders>
              <w:top w:val="nil"/>
              <w:bottom w:val="nil"/>
            </w:tcBorders>
            <w:noWrap/>
          </w:tcPr>
          <w:p w14:paraId="0817E56C" w14:textId="77777777" w:rsidR="005B317F" w:rsidRPr="008A6038" w:rsidRDefault="005B317F" w:rsidP="00A82030">
            <w:pPr>
              <w:rPr>
                <w:iCs/>
                <w:szCs w:val="24"/>
              </w:rPr>
            </w:pPr>
            <w:r w:rsidRPr="008A6038">
              <w:rPr>
                <w:rFonts w:hint="eastAsia"/>
                <w:color w:val="000000"/>
              </w:rPr>
              <w:t>253.31</w:t>
            </w:r>
          </w:p>
        </w:tc>
        <w:tc>
          <w:tcPr>
            <w:tcW w:w="1035" w:type="dxa"/>
            <w:tcBorders>
              <w:top w:val="nil"/>
              <w:bottom w:val="nil"/>
            </w:tcBorders>
            <w:noWrap/>
          </w:tcPr>
          <w:p w14:paraId="17C91609" w14:textId="77777777" w:rsidR="005B317F" w:rsidRPr="008A6038" w:rsidRDefault="005B317F" w:rsidP="00A82030">
            <w:pPr>
              <w:rPr>
                <w:iCs/>
                <w:szCs w:val="24"/>
              </w:rPr>
            </w:pPr>
            <w:r w:rsidRPr="008A6038">
              <w:rPr>
                <w:rFonts w:hint="eastAsia"/>
                <w:color w:val="000000"/>
              </w:rPr>
              <w:t>-30.69</w:t>
            </w:r>
          </w:p>
        </w:tc>
        <w:tc>
          <w:tcPr>
            <w:tcW w:w="1035" w:type="dxa"/>
            <w:tcBorders>
              <w:top w:val="nil"/>
              <w:bottom w:val="nil"/>
            </w:tcBorders>
            <w:noWrap/>
          </w:tcPr>
          <w:p w14:paraId="185F1AC8" w14:textId="77777777" w:rsidR="005B317F" w:rsidRPr="008A6038" w:rsidRDefault="005B317F" w:rsidP="00A82030">
            <w:pPr>
              <w:rPr>
                <w:iCs/>
                <w:szCs w:val="24"/>
              </w:rPr>
            </w:pPr>
            <w:r w:rsidRPr="008A6038">
              <w:rPr>
                <w:rFonts w:hint="eastAsia"/>
                <w:color w:val="000000"/>
              </w:rPr>
              <w:t>19.56</w:t>
            </w:r>
          </w:p>
        </w:tc>
        <w:tc>
          <w:tcPr>
            <w:tcW w:w="1192" w:type="dxa"/>
            <w:tcBorders>
              <w:top w:val="nil"/>
              <w:bottom w:val="nil"/>
            </w:tcBorders>
            <w:noWrap/>
          </w:tcPr>
          <w:p w14:paraId="13933763" w14:textId="77777777" w:rsidR="005B317F" w:rsidRPr="008A6038" w:rsidRDefault="005B317F" w:rsidP="00A82030">
            <w:pPr>
              <w:rPr>
                <w:iCs/>
                <w:szCs w:val="24"/>
              </w:rPr>
            </w:pPr>
            <w:r w:rsidRPr="008A6038">
              <w:rPr>
                <w:rFonts w:hint="eastAsia"/>
                <w:color w:val="000000"/>
              </w:rPr>
              <w:t>13.09</w:t>
            </w:r>
          </w:p>
        </w:tc>
        <w:tc>
          <w:tcPr>
            <w:tcW w:w="878" w:type="dxa"/>
            <w:tcBorders>
              <w:top w:val="nil"/>
              <w:bottom w:val="nil"/>
            </w:tcBorders>
            <w:noWrap/>
          </w:tcPr>
          <w:p w14:paraId="11C08472" w14:textId="77777777" w:rsidR="005B317F" w:rsidRPr="008A6038" w:rsidRDefault="005B317F" w:rsidP="00A82030">
            <w:pPr>
              <w:rPr>
                <w:iCs/>
                <w:szCs w:val="24"/>
              </w:rPr>
            </w:pPr>
            <w:r w:rsidRPr="008A6038">
              <w:rPr>
                <w:rFonts w:hint="eastAsia"/>
                <w:color w:val="000000"/>
              </w:rPr>
              <w:t>36.38</w:t>
            </w:r>
          </w:p>
        </w:tc>
        <w:tc>
          <w:tcPr>
            <w:tcW w:w="1248" w:type="dxa"/>
            <w:tcBorders>
              <w:top w:val="nil"/>
              <w:bottom w:val="nil"/>
            </w:tcBorders>
          </w:tcPr>
          <w:p w14:paraId="21A5B4BA" w14:textId="77777777" w:rsidR="005B317F" w:rsidRPr="008A6038" w:rsidRDefault="005B317F" w:rsidP="00A82030">
            <w:pPr>
              <w:rPr>
                <w:color w:val="000000"/>
                <w:szCs w:val="24"/>
              </w:rPr>
            </w:pPr>
            <w:r w:rsidRPr="008A6038">
              <w:rPr>
                <w:rFonts w:hint="eastAsia"/>
                <w:color w:val="000000"/>
              </w:rPr>
              <w:t>0.81</w:t>
            </w:r>
          </w:p>
        </w:tc>
      </w:tr>
      <w:tr w:rsidR="005B317F" w:rsidRPr="008A6038" w14:paraId="68006D07" w14:textId="77777777" w:rsidTr="00A82030">
        <w:trPr>
          <w:trHeight w:val="324"/>
        </w:trPr>
        <w:tc>
          <w:tcPr>
            <w:tcW w:w="567" w:type="dxa"/>
            <w:vMerge/>
            <w:tcBorders>
              <w:top w:val="nil"/>
              <w:bottom w:val="single" w:sz="4" w:space="0" w:color="auto"/>
            </w:tcBorders>
          </w:tcPr>
          <w:p w14:paraId="0B8B19D0" w14:textId="77777777" w:rsidR="005B317F" w:rsidRPr="008A6038" w:rsidRDefault="005B317F" w:rsidP="00A82030">
            <w:pPr>
              <w:rPr>
                <w:iCs/>
                <w:szCs w:val="24"/>
              </w:rPr>
            </w:pPr>
          </w:p>
        </w:tc>
        <w:tc>
          <w:tcPr>
            <w:tcW w:w="1163" w:type="dxa"/>
            <w:tcBorders>
              <w:top w:val="nil"/>
              <w:bottom w:val="single" w:sz="4" w:space="0" w:color="auto"/>
            </w:tcBorders>
          </w:tcPr>
          <w:p w14:paraId="7269E5F3" w14:textId="3D485727"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tcPr>
          <w:p w14:paraId="63A78D9E" w14:textId="77777777" w:rsidR="005B317F" w:rsidRPr="008A6038" w:rsidRDefault="005B317F" w:rsidP="00A82030">
            <w:pPr>
              <w:rPr>
                <w:iCs/>
                <w:szCs w:val="24"/>
              </w:rPr>
            </w:pPr>
          </w:p>
        </w:tc>
        <w:tc>
          <w:tcPr>
            <w:tcW w:w="1132" w:type="dxa"/>
            <w:tcBorders>
              <w:top w:val="nil"/>
              <w:bottom w:val="single" w:sz="4" w:space="0" w:color="auto"/>
            </w:tcBorders>
            <w:noWrap/>
          </w:tcPr>
          <w:p w14:paraId="2DF0C76F" w14:textId="77777777" w:rsidR="005B317F" w:rsidRPr="008A6038" w:rsidRDefault="005B317F" w:rsidP="00A82030">
            <w:pPr>
              <w:rPr>
                <w:color w:val="000000"/>
                <w:szCs w:val="24"/>
              </w:rPr>
            </w:pPr>
            <w:r w:rsidRPr="008A6038">
              <w:rPr>
                <w:rFonts w:hint="eastAsia"/>
                <w:color w:val="000000"/>
              </w:rPr>
              <w:t>263.89</w:t>
            </w:r>
          </w:p>
        </w:tc>
        <w:tc>
          <w:tcPr>
            <w:tcW w:w="1035" w:type="dxa"/>
            <w:tcBorders>
              <w:top w:val="nil"/>
              <w:bottom w:val="single" w:sz="4" w:space="0" w:color="auto"/>
            </w:tcBorders>
            <w:noWrap/>
          </w:tcPr>
          <w:p w14:paraId="091FA96C" w14:textId="77777777" w:rsidR="005B317F" w:rsidRPr="008A6038" w:rsidRDefault="005B317F" w:rsidP="00A82030">
            <w:pPr>
              <w:rPr>
                <w:color w:val="000000"/>
                <w:szCs w:val="24"/>
              </w:rPr>
            </w:pPr>
            <w:r w:rsidRPr="008A6038">
              <w:rPr>
                <w:rFonts w:hint="eastAsia"/>
                <w:color w:val="000000"/>
              </w:rPr>
              <w:t>-20.11</w:t>
            </w:r>
          </w:p>
        </w:tc>
        <w:tc>
          <w:tcPr>
            <w:tcW w:w="1035" w:type="dxa"/>
            <w:tcBorders>
              <w:top w:val="nil"/>
              <w:bottom w:val="single" w:sz="4" w:space="0" w:color="auto"/>
            </w:tcBorders>
            <w:noWrap/>
          </w:tcPr>
          <w:p w14:paraId="1EB33B46" w14:textId="77777777" w:rsidR="005B317F" w:rsidRPr="008A6038" w:rsidRDefault="005B317F" w:rsidP="00A82030">
            <w:pPr>
              <w:rPr>
                <w:color w:val="000000"/>
                <w:szCs w:val="24"/>
              </w:rPr>
            </w:pPr>
            <w:r w:rsidRPr="008A6038">
              <w:rPr>
                <w:rFonts w:hint="eastAsia"/>
                <w:color w:val="000000"/>
              </w:rPr>
              <w:t>26.59</w:t>
            </w:r>
          </w:p>
        </w:tc>
        <w:tc>
          <w:tcPr>
            <w:tcW w:w="1192" w:type="dxa"/>
            <w:tcBorders>
              <w:top w:val="nil"/>
              <w:bottom w:val="single" w:sz="4" w:space="0" w:color="auto"/>
            </w:tcBorders>
            <w:noWrap/>
          </w:tcPr>
          <w:p w14:paraId="5CF5B841" w14:textId="77777777" w:rsidR="005B317F" w:rsidRPr="008A6038" w:rsidRDefault="005B317F" w:rsidP="00A82030">
            <w:pPr>
              <w:rPr>
                <w:color w:val="000000"/>
                <w:szCs w:val="24"/>
              </w:rPr>
            </w:pPr>
            <w:r w:rsidRPr="008A6038">
              <w:rPr>
                <w:rFonts w:hint="eastAsia"/>
                <w:color w:val="000000"/>
              </w:rPr>
              <w:t>21.9</w:t>
            </w:r>
          </w:p>
        </w:tc>
        <w:tc>
          <w:tcPr>
            <w:tcW w:w="878" w:type="dxa"/>
            <w:tcBorders>
              <w:top w:val="nil"/>
              <w:bottom w:val="single" w:sz="4" w:space="0" w:color="auto"/>
            </w:tcBorders>
            <w:noWrap/>
          </w:tcPr>
          <w:p w14:paraId="59AA8EEC" w14:textId="77777777" w:rsidR="005B317F" w:rsidRPr="008A6038" w:rsidRDefault="005B317F" w:rsidP="00A82030">
            <w:pPr>
              <w:rPr>
                <w:color w:val="000000"/>
                <w:szCs w:val="24"/>
              </w:rPr>
            </w:pPr>
            <w:r w:rsidRPr="008A6038">
              <w:rPr>
                <w:rFonts w:hint="eastAsia"/>
                <w:color w:val="000000"/>
              </w:rPr>
              <w:t>33.33</w:t>
            </w:r>
          </w:p>
        </w:tc>
        <w:tc>
          <w:tcPr>
            <w:tcW w:w="1248" w:type="dxa"/>
            <w:tcBorders>
              <w:top w:val="nil"/>
              <w:bottom w:val="single" w:sz="4" w:space="0" w:color="auto"/>
            </w:tcBorders>
          </w:tcPr>
          <w:p w14:paraId="7F39D07E" w14:textId="77777777" w:rsidR="005B317F" w:rsidRPr="008A6038" w:rsidRDefault="005B317F" w:rsidP="00A82030">
            <w:pPr>
              <w:rPr>
                <w:color w:val="000000"/>
                <w:szCs w:val="24"/>
              </w:rPr>
            </w:pPr>
            <w:r w:rsidRPr="008A6038">
              <w:rPr>
                <w:rFonts w:hint="eastAsia"/>
                <w:color w:val="000000"/>
              </w:rPr>
              <w:t>0.85</w:t>
            </w:r>
          </w:p>
        </w:tc>
      </w:tr>
      <w:tr w:rsidR="005B317F" w:rsidRPr="008A6038" w14:paraId="6CDDB842" w14:textId="77777777" w:rsidTr="00A82030">
        <w:trPr>
          <w:trHeight w:val="324"/>
        </w:trPr>
        <w:tc>
          <w:tcPr>
            <w:tcW w:w="567" w:type="dxa"/>
            <w:vMerge w:val="restart"/>
            <w:tcBorders>
              <w:top w:val="single" w:sz="4" w:space="0" w:color="auto"/>
              <w:bottom w:val="nil"/>
            </w:tcBorders>
            <w:noWrap/>
            <w:hideMark/>
          </w:tcPr>
          <w:p w14:paraId="73639E1A" w14:textId="77777777" w:rsidR="005B317F" w:rsidRPr="008A6038" w:rsidRDefault="005B317F" w:rsidP="00A82030">
            <w:pPr>
              <w:rPr>
                <w:iCs/>
                <w:szCs w:val="24"/>
              </w:rPr>
            </w:pPr>
            <w:r w:rsidRPr="008A6038">
              <w:rPr>
                <w:iCs/>
                <w:szCs w:val="24"/>
              </w:rPr>
              <w:t>0.3</w:t>
            </w:r>
          </w:p>
        </w:tc>
        <w:tc>
          <w:tcPr>
            <w:tcW w:w="1163" w:type="dxa"/>
            <w:tcBorders>
              <w:top w:val="single" w:sz="4" w:space="0" w:color="auto"/>
              <w:bottom w:val="nil"/>
            </w:tcBorders>
          </w:tcPr>
          <w:p w14:paraId="4FB52F40" w14:textId="2662165E"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bottom w:val="nil"/>
            </w:tcBorders>
            <w:noWrap/>
          </w:tcPr>
          <w:p w14:paraId="74E281FD" w14:textId="77777777" w:rsidR="005B317F" w:rsidRPr="008A6038" w:rsidRDefault="005B317F" w:rsidP="00A82030">
            <w:pPr>
              <w:rPr>
                <w:iCs/>
                <w:szCs w:val="24"/>
              </w:rPr>
            </w:pPr>
            <w:r w:rsidRPr="008A6038">
              <w:rPr>
                <w:rFonts w:hint="eastAsia"/>
                <w:color w:val="000000"/>
              </w:rPr>
              <w:t>245.65</w:t>
            </w:r>
          </w:p>
        </w:tc>
        <w:tc>
          <w:tcPr>
            <w:tcW w:w="1132" w:type="dxa"/>
            <w:tcBorders>
              <w:top w:val="single" w:sz="4" w:space="0" w:color="auto"/>
              <w:bottom w:val="nil"/>
            </w:tcBorders>
            <w:noWrap/>
          </w:tcPr>
          <w:p w14:paraId="30A1BBA6" w14:textId="77777777" w:rsidR="005B317F" w:rsidRPr="008A6038" w:rsidRDefault="005B317F" w:rsidP="00A82030">
            <w:pPr>
              <w:rPr>
                <w:iCs/>
                <w:szCs w:val="24"/>
              </w:rPr>
            </w:pPr>
            <w:r w:rsidRPr="008A6038">
              <w:rPr>
                <w:rFonts w:hint="eastAsia"/>
                <w:color w:val="000000"/>
              </w:rPr>
              <w:t>281.82</w:t>
            </w:r>
          </w:p>
        </w:tc>
        <w:tc>
          <w:tcPr>
            <w:tcW w:w="1035" w:type="dxa"/>
            <w:tcBorders>
              <w:top w:val="single" w:sz="4" w:space="0" w:color="auto"/>
              <w:bottom w:val="nil"/>
            </w:tcBorders>
            <w:noWrap/>
          </w:tcPr>
          <w:p w14:paraId="47A8A925" w14:textId="77777777" w:rsidR="005B317F" w:rsidRPr="008A6038" w:rsidRDefault="005B317F" w:rsidP="00A82030">
            <w:pPr>
              <w:rPr>
                <w:iCs/>
                <w:szCs w:val="24"/>
              </w:rPr>
            </w:pPr>
            <w:r w:rsidRPr="008A6038">
              <w:rPr>
                <w:rFonts w:hint="eastAsia"/>
                <w:color w:val="000000"/>
              </w:rPr>
              <w:t>-2.18</w:t>
            </w:r>
          </w:p>
        </w:tc>
        <w:tc>
          <w:tcPr>
            <w:tcW w:w="1035" w:type="dxa"/>
            <w:tcBorders>
              <w:top w:val="single" w:sz="4" w:space="0" w:color="auto"/>
              <w:bottom w:val="nil"/>
            </w:tcBorders>
            <w:noWrap/>
          </w:tcPr>
          <w:p w14:paraId="2C6DC21D" w14:textId="77777777" w:rsidR="005B317F" w:rsidRPr="008A6038" w:rsidRDefault="005B317F" w:rsidP="00A82030">
            <w:pPr>
              <w:rPr>
                <w:iCs/>
                <w:szCs w:val="24"/>
              </w:rPr>
            </w:pPr>
            <w:r w:rsidRPr="008A6038">
              <w:rPr>
                <w:rFonts w:hint="eastAsia"/>
                <w:color w:val="000000"/>
              </w:rPr>
              <w:t>17.38</w:t>
            </w:r>
          </w:p>
        </w:tc>
        <w:tc>
          <w:tcPr>
            <w:tcW w:w="1192" w:type="dxa"/>
            <w:tcBorders>
              <w:top w:val="single" w:sz="4" w:space="0" w:color="auto"/>
              <w:bottom w:val="nil"/>
            </w:tcBorders>
            <w:noWrap/>
          </w:tcPr>
          <w:p w14:paraId="09BCABEE" w14:textId="77777777" w:rsidR="005B317F" w:rsidRPr="008A6038" w:rsidRDefault="005B317F" w:rsidP="00A82030">
            <w:pPr>
              <w:rPr>
                <w:iCs/>
                <w:szCs w:val="24"/>
              </w:rPr>
            </w:pPr>
            <w:r w:rsidRPr="008A6038">
              <w:rPr>
                <w:rFonts w:hint="eastAsia"/>
                <w:color w:val="000000"/>
              </w:rPr>
              <w:t>15.93</w:t>
            </w:r>
          </w:p>
        </w:tc>
        <w:tc>
          <w:tcPr>
            <w:tcW w:w="878" w:type="dxa"/>
            <w:tcBorders>
              <w:top w:val="single" w:sz="4" w:space="0" w:color="auto"/>
              <w:bottom w:val="nil"/>
            </w:tcBorders>
            <w:noWrap/>
          </w:tcPr>
          <w:p w14:paraId="261C7153" w14:textId="77777777" w:rsidR="005B317F" w:rsidRPr="008A6038" w:rsidRDefault="005B317F" w:rsidP="00A82030">
            <w:pPr>
              <w:rPr>
                <w:iCs/>
                <w:szCs w:val="24"/>
              </w:rPr>
            </w:pPr>
            <w:r w:rsidRPr="008A6038">
              <w:rPr>
                <w:rFonts w:hint="eastAsia"/>
                <w:color w:val="000000"/>
              </w:rPr>
              <w:t>17.51</w:t>
            </w:r>
          </w:p>
        </w:tc>
        <w:tc>
          <w:tcPr>
            <w:tcW w:w="1248" w:type="dxa"/>
            <w:tcBorders>
              <w:top w:val="single" w:sz="4" w:space="0" w:color="auto"/>
              <w:bottom w:val="nil"/>
            </w:tcBorders>
          </w:tcPr>
          <w:p w14:paraId="2C3448E8" w14:textId="77777777" w:rsidR="005B317F" w:rsidRPr="008A6038" w:rsidRDefault="005B317F" w:rsidP="00A82030">
            <w:pPr>
              <w:rPr>
                <w:color w:val="000000"/>
                <w:szCs w:val="24"/>
              </w:rPr>
            </w:pPr>
            <w:r w:rsidRPr="008A6038">
              <w:rPr>
                <w:rFonts w:hint="eastAsia"/>
                <w:color w:val="000000"/>
              </w:rPr>
              <w:t>0.95</w:t>
            </w:r>
          </w:p>
        </w:tc>
      </w:tr>
      <w:tr w:rsidR="005B317F" w:rsidRPr="008A6038" w14:paraId="16528E37" w14:textId="77777777" w:rsidTr="00A82030">
        <w:trPr>
          <w:trHeight w:val="324"/>
        </w:trPr>
        <w:tc>
          <w:tcPr>
            <w:tcW w:w="567" w:type="dxa"/>
            <w:vMerge/>
            <w:tcBorders>
              <w:top w:val="nil"/>
              <w:bottom w:val="nil"/>
            </w:tcBorders>
            <w:hideMark/>
          </w:tcPr>
          <w:p w14:paraId="10F29CDD" w14:textId="77777777" w:rsidR="005B317F" w:rsidRPr="008A6038" w:rsidRDefault="005B317F" w:rsidP="00A82030">
            <w:pPr>
              <w:rPr>
                <w:iCs/>
                <w:szCs w:val="24"/>
              </w:rPr>
            </w:pPr>
          </w:p>
        </w:tc>
        <w:tc>
          <w:tcPr>
            <w:tcW w:w="1163" w:type="dxa"/>
            <w:tcBorders>
              <w:top w:val="nil"/>
              <w:bottom w:val="nil"/>
            </w:tcBorders>
          </w:tcPr>
          <w:p w14:paraId="46787884" w14:textId="65B4CE42"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16B43C91" w14:textId="77777777" w:rsidR="005B317F" w:rsidRPr="008A6038" w:rsidRDefault="005B317F" w:rsidP="00A82030">
            <w:pPr>
              <w:rPr>
                <w:iCs/>
                <w:szCs w:val="24"/>
              </w:rPr>
            </w:pPr>
          </w:p>
        </w:tc>
        <w:tc>
          <w:tcPr>
            <w:tcW w:w="1132" w:type="dxa"/>
            <w:tcBorders>
              <w:top w:val="nil"/>
              <w:bottom w:val="nil"/>
            </w:tcBorders>
            <w:noWrap/>
          </w:tcPr>
          <w:p w14:paraId="1B844DA3" w14:textId="77777777" w:rsidR="005B317F" w:rsidRPr="008A6038" w:rsidRDefault="005B317F" w:rsidP="00A82030">
            <w:pPr>
              <w:rPr>
                <w:iCs/>
                <w:szCs w:val="24"/>
              </w:rPr>
            </w:pPr>
            <w:r w:rsidRPr="008A6038">
              <w:rPr>
                <w:rFonts w:hint="eastAsia"/>
                <w:color w:val="000000"/>
              </w:rPr>
              <w:t>291.12</w:t>
            </w:r>
          </w:p>
        </w:tc>
        <w:tc>
          <w:tcPr>
            <w:tcW w:w="1035" w:type="dxa"/>
            <w:tcBorders>
              <w:top w:val="nil"/>
              <w:bottom w:val="nil"/>
            </w:tcBorders>
            <w:noWrap/>
          </w:tcPr>
          <w:p w14:paraId="3DA31A37" w14:textId="77777777" w:rsidR="005B317F" w:rsidRPr="008A6038" w:rsidRDefault="005B317F" w:rsidP="00A82030">
            <w:pPr>
              <w:rPr>
                <w:iCs/>
                <w:szCs w:val="24"/>
              </w:rPr>
            </w:pPr>
            <w:r w:rsidRPr="008A6038">
              <w:rPr>
                <w:rFonts w:hint="eastAsia"/>
                <w:color w:val="000000"/>
              </w:rPr>
              <w:t>7.12</w:t>
            </w:r>
          </w:p>
        </w:tc>
        <w:tc>
          <w:tcPr>
            <w:tcW w:w="1035" w:type="dxa"/>
            <w:tcBorders>
              <w:top w:val="nil"/>
              <w:bottom w:val="nil"/>
            </w:tcBorders>
            <w:noWrap/>
          </w:tcPr>
          <w:p w14:paraId="35318C11" w14:textId="77777777" w:rsidR="005B317F" w:rsidRPr="008A6038" w:rsidRDefault="005B317F" w:rsidP="00A82030">
            <w:pPr>
              <w:rPr>
                <w:iCs/>
                <w:szCs w:val="24"/>
              </w:rPr>
            </w:pPr>
            <w:r w:rsidRPr="008A6038">
              <w:rPr>
                <w:rFonts w:hint="eastAsia"/>
                <w:color w:val="000000"/>
              </w:rPr>
              <w:t>24.41</w:t>
            </w:r>
          </w:p>
        </w:tc>
        <w:tc>
          <w:tcPr>
            <w:tcW w:w="1192" w:type="dxa"/>
            <w:tcBorders>
              <w:top w:val="nil"/>
              <w:bottom w:val="nil"/>
            </w:tcBorders>
            <w:noWrap/>
          </w:tcPr>
          <w:p w14:paraId="48D74B15" w14:textId="77777777" w:rsidR="005B317F" w:rsidRPr="008A6038" w:rsidRDefault="005B317F" w:rsidP="00A82030">
            <w:pPr>
              <w:rPr>
                <w:iCs/>
                <w:szCs w:val="24"/>
              </w:rPr>
            </w:pPr>
            <w:r w:rsidRPr="008A6038">
              <w:rPr>
                <w:rFonts w:hint="eastAsia"/>
                <w:color w:val="000000"/>
              </w:rPr>
              <w:t>18.74</w:t>
            </w:r>
          </w:p>
        </w:tc>
        <w:tc>
          <w:tcPr>
            <w:tcW w:w="878" w:type="dxa"/>
            <w:tcBorders>
              <w:top w:val="nil"/>
              <w:bottom w:val="nil"/>
            </w:tcBorders>
            <w:noWrap/>
          </w:tcPr>
          <w:p w14:paraId="0668357B" w14:textId="77777777" w:rsidR="005B317F" w:rsidRPr="008A6038" w:rsidRDefault="005B317F" w:rsidP="00A82030">
            <w:pPr>
              <w:rPr>
                <w:iCs/>
                <w:szCs w:val="24"/>
              </w:rPr>
            </w:pPr>
            <w:r w:rsidRPr="008A6038">
              <w:rPr>
                <w:rFonts w:hint="eastAsia"/>
                <w:color w:val="000000"/>
              </w:rPr>
              <w:t>25.41</w:t>
            </w:r>
          </w:p>
        </w:tc>
        <w:tc>
          <w:tcPr>
            <w:tcW w:w="1248" w:type="dxa"/>
            <w:tcBorders>
              <w:top w:val="nil"/>
              <w:bottom w:val="nil"/>
            </w:tcBorders>
          </w:tcPr>
          <w:p w14:paraId="66D862C8" w14:textId="77777777" w:rsidR="005B317F" w:rsidRPr="008A6038" w:rsidRDefault="005B317F" w:rsidP="00A82030">
            <w:pPr>
              <w:rPr>
                <w:color w:val="000000"/>
                <w:szCs w:val="24"/>
              </w:rPr>
            </w:pPr>
            <w:r w:rsidRPr="008A6038">
              <w:rPr>
                <w:rFonts w:hint="eastAsia"/>
                <w:color w:val="000000"/>
              </w:rPr>
              <w:t>0.9</w:t>
            </w:r>
          </w:p>
        </w:tc>
      </w:tr>
      <w:tr w:rsidR="005B317F" w:rsidRPr="008A6038" w14:paraId="243D39C5" w14:textId="77777777" w:rsidTr="00A82030">
        <w:trPr>
          <w:trHeight w:val="324"/>
        </w:trPr>
        <w:tc>
          <w:tcPr>
            <w:tcW w:w="567" w:type="dxa"/>
            <w:vMerge/>
            <w:tcBorders>
              <w:top w:val="nil"/>
              <w:bottom w:val="nil"/>
            </w:tcBorders>
            <w:hideMark/>
          </w:tcPr>
          <w:p w14:paraId="78269B9C" w14:textId="77777777" w:rsidR="005B317F" w:rsidRPr="008A6038" w:rsidRDefault="005B317F" w:rsidP="00A82030">
            <w:pPr>
              <w:rPr>
                <w:iCs/>
                <w:szCs w:val="24"/>
              </w:rPr>
            </w:pPr>
          </w:p>
        </w:tc>
        <w:tc>
          <w:tcPr>
            <w:tcW w:w="1163" w:type="dxa"/>
            <w:tcBorders>
              <w:top w:val="nil"/>
              <w:bottom w:val="nil"/>
            </w:tcBorders>
          </w:tcPr>
          <w:p w14:paraId="7C2CA262" w14:textId="77777777" w:rsidR="005B317F" w:rsidRPr="008A6038" w:rsidRDefault="005B317F" w:rsidP="00A82030">
            <w:pPr>
              <w:rPr>
                <w:iCs/>
                <w:szCs w:val="24"/>
              </w:rPr>
            </w:pPr>
            <w:r w:rsidRPr="008A6038">
              <w:rPr>
                <w:color w:val="000000"/>
                <w:szCs w:val="24"/>
              </w:rPr>
              <w:t>wChao2</w:t>
            </w:r>
          </w:p>
        </w:tc>
        <w:tc>
          <w:tcPr>
            <w:tcW w:w="964" w:type="dxa"/>
            <w:vMerge/>
            <w:tcBorders>
              <w:top w:val="nil"/>
              <w:bottom w:val="nil"/>
            </w:tcBorders>
          </w:tcPr>
          <w:p w14:paraId="575E8D66" w14:textId="77777777" w:rsidR="005B317F" w:rsidRPr="008A6038" w:rsidRDefault="005B317F" w:rsidP="00A82030">
            <w:pPr>
              <w:rPr>
                <w:iCs/>
                <w:szCs w:val="24"/>
              </w:rPr>
            </w:pPr>
          </w:p>
        </w:tc>
        <w:tc>
          <w:tcPr>
            <w:tcW w:w="1132" w:type="dxa"/>
            <w:tcBorders>
              <w:top w:val="nil"/>
              <w:bottom w:val="nil"/>
            </w:tcBorders>
            <w:noWrap/>
          </w:tcPr>
          <w:p w14:paraId="61636F60" w14:textId="77777777" w:rsidR="005B317F" w:rsidRPr="008A6038" w:rsidRDefault="005B317F" w:rsidP="00A82030">
            <w:pPr>
              <w:rPr>
                <w:iCs/>
                <w:szCs w:val="24"/>
              </w:rPr>
            </w:pPr>
            <w:r w:rsidRPr="008A6038">
              <w:rPr>
                <w:rFonts w:hint="eastAsia"/>
                <w:color w:val="000000"/>
              </w:rPr>
              <w:t>266.94</w:t>
            </w:r>
          </w:p>
        </w:tc>
        <w:tc>
          <w:tcPr>
            <w:tcW w:w="1035" w:type="dxa"/>
            <w:tcBorders>
              <w:top w:val="nil"/>
              <w:bottom w:val="nil"/>
            </w:tcBorders>
            <w:noWrap/>
          </w:tcPr>
          <w:p w14:paraId="3EB4903D" w14:textId="77777777" w:rsidR="005B317F" w:rsidRPr="008A6038" w:rsidRDefault="005B317F" w:rsidP="00A82030">
            <w:pPr>
              <w:rPr>
                <w:iCs/>
                <w:szCs w:val="24"/>
              </w:rPr>
            </w:pPr>
            <w:r w:rsidRPr="008A6038">
              <w:rPr>
                <w:rFonts w:hint="eastAsia"/>
                <w:color w:val="000000"/>
              </w:rPr>
              <w:t>-17.06</w:t>
            </w:r>
          </w:p>
        </w:tc>
        <w:tc>
          <w:tcPr>
            <w:tcW w:w="1035" w:type="dxa"/>
            <w:tcBorders>
              <w:top w:val="nil"/>
              <w:bottom w:val="nil"/>
            </w:tcBorders>
            <w:noWrap/>
          </w:tcPr>
          <w:p w14:paraId="300E5040" w14:textId="77777777" w:rsidR="005B317F" w:rsidRPr="008A6038" w:rsidRDefault="005B317F" w:rsidP="00A82030">
            <w:pPr>
              <w:rPr>
                <w:iCs/>
                <w:szCs w:val="24"/>
              </w:rPr>
            </w:pPr>
            <w:r w:rsidRPr="008A6038">
              <w:rPr>
                <w:rFonts w:hint="eastAsia"/>
                <w:color w:val="000000"/>
              </w:rPr>
              <w:t>12.53</w:t>
            </w:r>
          </w:p>
        </w:tc>
        <w:tc>
          <w:tcPr>
            <w:tcW w:w="1192" w:type="dxa"/>
            <w:tcBorders>
              <w:top w:val="nil"/>
              <w:bottom w:val="nil"/>
            </w:tcBorders>
            <w:noWrap/>
          </w:tcPr>
          <w:p w14:paraId="302963CB" w14:textId="77777777" w:rsidR="005B317F" w:rsidRPr="008A6038" w:rsidRDefault="005B317F" w:rsidP="00A82030">
            <w:pPr>
              <w:rPr>
                <w:iCs/>
                <w:szCs w:val="24"/>
              </w:rPr>
            </w:pPr>
            <w:r w:rsidRPr="008A6038">
              <w:rPr>
                <w:rFonts w:hint="eastAsia"/>
                <w:color w:val="000000"/>
              </w:rPr>
              <w:t>9.38</w:t>
            </w:r>
          </w:p>
        </w:tc>
        <w:tc>
          <w:tcPr>
            <w:tcW w:w="878" w:type="dxa"/>
            <w:tcBorders>
              <w:top w:val="nil"/>
              <w:bottom w:val="nil"/>
            </w:tcBorders>
            <w:noWrap/>
          </w:tcPr>
          <w:p w14:paraId="3EE63398" w14:textId="77777777" w:rsidR="005B317F" w:rsidRPr="008A6038" w:rsidRDefault="005B317F" w:rsidP="00A82030">
            <w:pPr>
              <w:rPr>
                <w:iCs/>
                <w:szCs w:val="24"/>
              </w:rPr>
            </w:pPr>
            <w:r w:rsidRPr="008A6038">
              <w:rPr>
                <w:rFonts w:hint="eastAsia"/>
                <w:color w:val="000000"/>
              </w:rPr>
              <w:t>21.17</w:t>
            </w:r>
          </w:p>
        </w:tc>
        <w:tc>
          <w:tcPr>
            <w:tcW w:w="1248" w:type="dxa"/>
            <w:tcBorders>
              <w:top w:val="nil"/>
              <w:bottom w:val="nil"/>
            </w:tcBorders>
          </w:tcPr>
          <w:p w14:paraId="205627AF" w14:textId="77777777" w:rsidR="005B317F" w:rsidRPr="008A6038" w:rsidRDefault="005B317F" w:rsidP="00A82030">
            <w:pPr>
              <w:rPr>
                <w:color w:val="000000"/>
                <w:szCs w:val="24"/>
              </w:rPr>
            </w:pPr>
            <w:r w:rsidRPr="008A6038">
              <w:rPr>
                <w:rFonts w:hint="eastAsia"/>
                <w:color w:val="000000"/>
              </w:rPr>
              <w:t>0.83</w:t>
            </w:r>
          </w:p>
        </w:tc>
      </w:tr>
      <w:tr w:rsidR="005B317F" w:rsidRPr="008A6038" w14:paraId="593ECC54" w14:textId="77777777" w:rsidTr="00A82030">
        <w:trPr>
          <w:trHeight w:val="324"/>
        </w:trPr>
        <w:tc>
          <w:tcPr>
            <w:tcW w:w="567" w:type="dxa"/>
            <w:vMerge/>
            <w:tcBorders>
              <w:top w:val="nil"/>
              <w:bottom w:val="single" w:sz="4" w:space="0" w:color="auto"/>
            </w:tcBorders>
          </w:tcPr>
          <w:p w14:paraId="5BDE0232" w14:textId="77777777" w:rsidR="005B317F" w:rsidRPr="008A6038" w:rsidRDefault="005B317F" w:rsidP="00A82030">
            <w:pPr>
              <w:rPr>
                <w:iCs/>
                <w:szCs w:val="24"/>
              </w:rPr>
            </w:pPr>
          </w:p>
        </w:tc>
        <w:tc>
          <w:tcPr>
            <w:tcW w:w="1163" w:type="dxa"/>
            <w:tcBorders>
              <w:top w:val="nil"/>
              <w:bottom w:val="single" w:sz="4" w:space="0" w:color="auto"/>
            </w:tcBorders>
          </w:tcPr>
          <w:p w14:paraId="6F072AE0" w14:textId="60B2CF1B"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tcPr>
          <w:p w14:paraId="0104D71A" w14:textId="77777777" w:rsidR="005B317F" w:rsidRPr="008A6038" w:rsidRDefault="005B317F" w:rsidP="00A82030">
            <w:pPr>
              <w:rPr>
                <w:iCs/>
                <w:szCs w:val="24"/>
              </w:rPr>
            </w:pPr>
          </w:p>
        </w:tc>
        <w:tc>
          <w:tcPr>
            <w:tcW w:w="1132" w:type="dxa"/>
            <w:tcBorders>
              <w:top w:val="nil"/>
              <w:bottom w:val="single" w:sz="4" w:space="0" w:color="auto"/>
            </w:tcBorders>
            <w:noWrap/>
          </w:tcPr>
          <w:p w14:paraId="31BCC083" w14:textId="77777777" w:rsidR="005B317F" w:rsidRPr="008A6038" w:rsidRDefault="005B317F" w:rsidP="00A82030">
            <w:pPr>
              <w:rPr>
                <w:color w:val="000000"/>
                <w:szCs w:val="24"/>
              </w:rPr>
            </w:pPr>
            <w:r w:rsidRPr="008A6038">
              <w:rPr>
                <w:rFonts w:hint="eastAsia"/>
                <w:color w:val="000000"/>
              </w:rPr>
              <w:t>279.86</w:t>
            </w:r>
          </w:p>
        </w:tc>
        <w:tc>
          <w:tcPr>
            <w:tcW w:w="1035" w:type="dxa"/>
            <w:tcBorders>
              <w:top w:val="nil"/>
              <w:bottom w:val="single" w:sz="4" w:space="0" w:color="auto"/>
            </w:tcBorders>
            <w:noWrap/>
          </w:tcPr>
          <w:p w14:paraId="313220AF" w14:textId="77777777" w:rsidR="005B317F" w:rsidRPr="008A6038" w:rsidRDefault="005B317F" w:rsidP="00A82030">
            <w:pPr>
              <w:rPr>
                <w:color w:val="000000"/>
                <w:szCs w:val="24"/>
              </w:rPr>
            </w:pPr>
            <w:r w:rsidRPr="008A6038">
              <w:rPr>
                <w:rFonts w:hint="eastAsia"/>
                <w:color w:val="000000"/>
              </w:rPr>
              <w:t>-4.14</w:t>
            </w:r>
          </w:p>
        </w:tc>
        <w:tc>
          <w:tcPr>
            <w:tcW w:w="1035" w:type="dxa"/>
            <w:tcBorders>
              <w:top w:val="nil"/>
              <w:bottom w:val="single" w:sz="4" w:space="0" w:color="auto"/>
            </w:tcBorders>
            <w:noWrap/>
          </w:tcPr>
          <w:p w14:paraId="6B1C964D" w14:textId="77777777" w:rsidR="005B317F" w:rsidRPr="008A6038" w:rsidRDefault="005B317F" w:rsidP="00A82030">
            <w:pPr>
              <w:rPr>
                <w:color w:val="000000"/>
                <w:szCs w:val="24"/>
              </w:rPr>
            </w:pPr>
            <w:r w:rsidRPr="008A6038">
              <w:rPr>
                <w:rFonts w:hint="eastAsia"/>
                <w:color w:val="000000"/>
              </w:rPr>
              <w:t>23.86</w:t>
            </w:r>
          </w:p>
        </w:tc>
        <w:tc>
          <w:tcPr>
            <w:tcW w:w="1192" w:type="dxa"/>
            <w:tcBorders>
              <w:top w:val="nil"/>
              <w:bottom w:val="single" w:sz="4" w:space="0" w:color="auto"/>
            </w:tcBorders>
            <w:noWrap/>
          </w:tcPr>
          <w:p w14:paraId="42BEFD6C" w14:textId="77777777" w:rsidR="005B317F" w:rsidRPr="008A6038" w:rsidRDefault="005B317F" w:rsidP="00A82030">
            <w:pPr>
              <w:rPr>
                <w:color w:val="000000"/>
                <w:szCs w:val="24"/>
              </w:rPr>
            </w:pPr>
            <w:r w:rsidRPr="008A6038">
              <w:rPr>
                <w:rFonts w:hint="eastAsia"/>
                <w:color w:val="000000"/>
              </w:rPr>
              <w:t>19.53</w:t>
            </w:r>
          </w:p>
        </w:tc>
        <w:tc>
          <w:tcPr>
            <w:tcW w:w="878" w:type="dxa"/>
            <w:tcBorders>
              <w:top w:val="nil"/>
              <w:bottom w:val="single" w:sz="4" w:space="0" w:color="auto"/>
            </w:tcBorders>
            <w:noWrap/>
          </w:tcPr>
          <w:p w14:paraId="340CFA9E" w14:textId="77777777" w:rsidR="005B317F" w:rsidRPr="008A6038" w:rsidRDefault="005B317F" w:rsidP="00A82030">
            <w:pPr>
              <w:rPr>
                <w:color w:val="000000"/>
                <w:szCs w:val="24"/>
              </w:rPr>
            </w:pPr>
            <w:r w:rsidRPr="008A6038">
              <w:rPr>
                <w:rFonts w:hint="eastAsia"/>
                <w:color w:val="000000"/>
              </w:rPr>
              <w:t>24.2</w:t>
            </w:r>
          </w:p>
        </w:tc>
        <w:tc>
          <w:tcPr>
            <w:tcW w:w="1248" w:type="dxa"/>
            <w:tcBorders>
              <w:top w:val="nil"/>
              <w:bottom w:val="single" w:sz="4" w:space="0" w:color="auto"/>
            </w:tcBorders>
          </w:tcPr>
          <w:p w14:paraId="70F745D4" w14:textId="77777777" w:rsidR="005B317F" w:rsidRPr="008A6038" w:rsidRDefault="005B317F" w:rsidP="00A82030">
            <w:pPr>
              <w:rPr>
                <w:color w:val="000000"/>
                <w:szCs w:val="24"/>
              </w:rPr>
            </w:pPr>
            <w:r w:rsidRPr="008A6038">
              <w:rPr>
                <w:rFonts w:hint="eastAsia"/>
                <w:color w:val="000000"/>
              </w:rPr>
              <w:t>0.84</w:t>
            </w:r>
          </w:p>
        </w:tc>
      </w:tr>
      <w:tr w:rsidR="005B317F" w:rsidRPr="008A6038" w14:paraId="3C9E5E67" w14:textId="77777777" w:rsidTr="00A82030">
        <w:trPr>
          <w:trHeight w:val="324"/>
        </w:trPr>
        <w:tc>
          <w:tcPr>
            <w:tcW w:w="567" w:type="dxa"/>
            <w:vMerge w:val="restart"/>
            <w:tcBorders>
              <w:top w:val="single" w:sz="4" w:space="0" w:color="auto"/>
              <w:bottom w:val="nil"/>
            </w:tcBorders>
            <w:noWrap/>
            <w:hideMark/>
          </w:tcPr>
          <w:p w14:paraId="59318529" w14:textId="77777777" w:rsidR="005B317F" w:rsidRPr="008A6038" w:rsidRDefault="005B317F" w:rsidP="00A82030">
            <w:pPr>
              <w:rPr>
                <w:iCs/>
                <w:szCs w:val="24"/>
              </w:rPr>
            </w:pPr>
            <w:r w:rsidRPr="008A6038">
              <w:rPr>
                <w:iCs/>
                <w:szCs w:val="24"/>
              </w:rPr>
              <w:t>0.5</w:t>
            </w:r>
          </w:p>
        </w:tc>
        <w:tc>
          <w:tcPr>
            <w:tcW w:w="1163" w:type="dxa"/>
            <w:tcBorders>
              <w:top w:val="single" w:sz="4" w:space="0" w:color="auto"/>
              <w:bottom w:val="nil"/>
            </w:tcBorders>
          </w:tcPr>
          <w:p w14:paraId="5BCE5D25" w14:textId="55CB83F4"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bottom w:val="nil"/>
            </w:tcBorders>
            <w:noWrap/>
          </w:tcPr>
          <w:p w14:paraId="16D839D2" w14:textId="77777777" w:rsidR="005B317F" w:rsidRPr="008A6038" w:rsidRDefault="005B317F" w:rsidP="00A82030">
            <w:pPr>
              <w:rPr>
                <w:iCs/>
                <w:szCs w:val="24"/>
              </w:rPr>
            </w:pPr>
            <w:r w:rsidRPr="008A6038">
              <w:rPr>
                <w:rFonts w:hint="eastAsia"/>
                <w:color w:val="000000"/>
              </w:rPr>
              <w:t>256.57</w:t>
            </w:r>
          </w:p>
        </w:tc>
        <w:tc>
          <w:tcPr>
            <w:tcW w:w="1132" w:type="dxa"/>
            <w:tcBorders>
              <w:top w:val="single" w:sz="4" w:space="0" w:color="auto"/>
              <w:bottom w:val="nil"/>
            </w:tcBorders>
            <w:noWrap/>
          </w:tcPr>
          <w:p w14:paraId="002EFDEB" w14:textId="77777777" w:rsidR="005B317F" w:rsidRPr="008A6038" w:rsidRDefault="005B317F" w:rsidP="00A82030">
            <w:pPr>
              <w:rPr>
                <w:iCs/>
                <w:szCs w:val="24"/>
              </w:rPr>
            </w:pPr>
            <w:r w:rsidRPr="008A6038">
              <w:rPr>
                <w:rFonts w:hint="eastAsia"/>
                <w:color w:val="000000"/>
              </w:rPr>
              <w:t>282.64</w:t>
            </w:r>
          </w:p>
        </w:tc>
        <w:tc>
          <w:tcPr>
            <w:tcW w:w="1035" w:type="dxa"/>
            <w:tcBorders>
              <w:top w:val="single" w:sz="4" w:space="0" w:color="auto"/>
              <w:bottom w:val="nil"/>
            </w:tcBorders>
            <w:noWrap/>
          </w:tcPr>
          <w:p w14:paraId="25CFBE92" w14:textId="77777777" w:rsidR="005B317F" w:rsidRPr="008A6038" w:rsidRDefault="005B317F" w:rsidP="00A82030">
            <w:pPr>
              <w:rPr>
                <w:iCs/>
                <w:szCs w:val="24"/>
              </w:rPr>
            </w:pPr>
            <w:r w:rsidRPr="008A6038">
              <w:rPr>
                <w:rFonts w:hint="eastAsia"/>
                <w:color w:val="000000"/>
              </w:rPr>
              <w:t>-1.36</w:t>
            </w:r>
          </w:p>
        </w:tc>
        <w:tc>
          <w:tcPr>
            <w:tcW w:w="1035" w:type="dxa"/>
            <w:tcBorders>
              <w:top w:val="single" w:sz="4" w:space="0" w:color="auto"/>
              <w:bottom w:val="nil"/>
            </w:tcBorders>
            <w:noWrap/>
          </w:tcPr>
          <w:p w14:paraId="2DCEA23C" w14:textId="77777777" w:rsidR="005B317F" w:rsidRPr="008A6038" w:rsidRDefault="005B317F" w:rsidP="00A82030">
            <w:pPr>
              <w:rPr>
                <w:iCs/>
                <w:szCs w:val="24"/>
              </w:rPr>
            </w:pPr>
            <w:r w:rsidRPr="008A6038">
              <w:rPr>
                <w:rFonts w:hint="eastAsia"/>
                <w:color w:val="000000"/>
              </w:rPr>
              <w:t>11.78</w:t>
            </w:r>
          </w:p>
        </w:tc>
        <w:tc>
          <w:tcPr>
            <w:tcW w:w="1192" w:type="dxa"/>
            <w:tcBorders>
              <w:top w:val="single" w:sz="4" w:space="0" w:color="auto"/>
              <w:bottom w:val="nil"/>
            </w:tcBorders>
            <w:noWrap/>
          </w:tcPr>
          <w:p w14:paraId="6B32ACB0" w14:textId="77777777" w:rsidR="005B317F" w:rsidRPr="008A6038" w:rsidRDefault="005B317F" w:rsidP="00A82030">
            <w:pPr>
              <w:rPr>
                <w:iCs/>
                <w:szCs w:val="24"/>
              </w:rPr>
            </w:pPr>
            <w:r w:rsidRPr="008A6038">
              <w:rPr>
                <w:rFonts w:hint="eastAsia"/>
                <w:color w:val="000000"/>
              </w:rPr>
              <w:t>10.51</w:t>
            </w:r>
          </w:p>
        </w:tc>
        <w:tc>
          <w:tcPr>
            <w:tcW w:w="878" w:type="dxa"/>
            <w:tcBorders>
              <w:top w:val="single" w:sz="4" w:space="0" w:color="auto"/>
              <w:bottom w:val="nil"/>
            </w:tcBorders>
            <w:noWrap/>
          </w:tcPr>
          <w:p w14:paraId="1217D46D" w14:textId="77777777" w:rsidR="005B317F" w:rsidRPr="008A6038" w:rsidRDefault="005B317F" w:rsidP="00A82030">
            <w:pPr>
              <w:rPr>
                <w:iCs/>
                <w:szCs w:val="24"/>
              </w:rPr>
            </w:pPr>
            <w:r w:rsidRPr="008A6038">
              <w:rPr>
                <w:rFonts w:hint="eastAsia"/>
                <w:color w:val="000000"/>
              </w:rPr>
              <w:t>11.85</w:t>
            </w:r>
          </w:p>
        </w:tc>
        <w:tc>
          <w:tcPr>
            <w:tcW w:w="1248" w:type="dxa"/>
            <w:tcBorders>
              <w:top w:val="single" w:sz="4" w:space="0" w:color="auto"/>
              <w:bottom w:val="nil"/>
            </w:tcBorders>
          </w:tcPr>
          <w:p w14:paraId="373D1012" w14:textId="77777777" w:rsidR="005B317F" w:rsidRPr="008A6038" w:rsidRDefault="005B317F" w:rsidP="00A82030">
            <w:pPr>
              <w:rPr>
                <w:color w:val="000000"/>
                <w:szCs w:val="24"/>
              </w:rPr>
            </w:pPr>
            <w:r w:rsidRPr="008A6038">
              <w:rPr>
                <w:rFonts w:hint="eastAsia"/>
                <w:color w:val="000000"/>
              </w:rPr>
              <w:t>0.93</w:t>
            </w:r>
          </w:p>
        </w:tc>
      </w:tr>
      <w:tr w:rsidR="005B317F" w:rsidRPr="008A6038" w14:paraId="5E49A4C9" w14:textId="77777777" w:rsidTr="00A82030">
        <w:trPr>
          <w:trHeight w:val="324"/>
        </w:trPr>
        <w:tc>
          <w:tcPr>
            <w:tcW w:w="567" w:type="dxa"/>
            <w:vMerge/>
            <w:tcBorders>
              <w:top w:val="nil"/>
              <w:bottom w:val="nil"/>
            </w:tcBorders>
            <w:hideMark/>
          </w:tcPr>
          <w:p w14:paraId="2298636C" w14:textId="77777777" w:rsidR="005B317F" w:rsidRPr="008A6038" w:rsidRDefault="005B317F" w:rsidP="00A82030">
            <w:pPr>
              <w:rPr>
                <w:iCs/>
                <w:szCs w:val="24"/>
              </w:rPr>
            </w:pPr>
          </w:p>
        </w:tc>
        <w:tc>
          <w:tcPr>
            <w:tcW w:w="1163" w:type="dxa"/>
            <w:tcBorders>
              <w:top w:val="nil"/>
              <w:bottom w:val="nil"/>
            </w:tcBorders>
          </w:tcPr>
          <w:p w14:paraId="4B2ADD15" w14:textId="2DA58275"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Borders>
              <w:top w:val="nil"/>
              <w:bottom w:val="nil"/>
            </w:tcBorders>
          </w:tcPr>
          <w:p w14:paraId="467046F8" w14:textId="77777777" w:rsidR="005B317F" w:rsidRPr="008A6038" w:rsidRDefault="005B317F" w:rsidP="00A82030">
            <w:pPr>
              <w:rPr>
                <w:iCs/>
                <w:szCs w:val="24"/>
              </w:rPr>
            </w:pPr>
          </w:p>
        </w:tc>
        <w:tc>
          <w:tcPr>
            <w:tcW w:w="1132" w:type="dxa"/>
            <w:tcBorders>
              <w:top w:val="nil"/>
              <w:bottom w:val="nil"/>
            </w:tcBorders>
            <w:noWrap/>
          </w:tcPr>
          <w:p w14:paraId="5C5F77DA" w14:textId="77777777" w:rsidR="005B317F" w:rsidRPr="008A6038" w:rsidRDefault="005B317F" w:rsidP="00A82030">
            <w:pPr>
              <w:rPr>
                <w:iCs/>
                <w:szCs w:val="24"/>
              </w:rPr>
            </w:pPr>
            <w:r w:rsidRPr="008A6038">
              <w:rPr>
                <w:rFonts w:hint="eastAsia"/>
                <w:color w:val="000000"/>
              </w:rPr>
              <w:t>287.81</w:t>
            </w:r>
          </w:p>
        </w:tc>
        <w:tc>
          <w:tcPr>
            <w:tcW w:w="1035" w:type="dxa"/>
            <w:tcBorders>
              <w:top w:val="nil"/>
              <w:bottom w:val="nil"/>
            </w:tcBorders>
            <w:noWrap/>
          </w:tcPr>
          <w:p w14:paraId="5585C547" w14:textId="77777777" w:rsidR="005B317F" w:rsidRPr="008A6038" w:rsidRDefault="005B317F" w:rsidP="00A82030">
            <w:pPr>
              <w:rPr>
                <w:iCs/>
                <w:szCs w:val="24"/>
              </w:rPr>
            </w:pPr>
            <w:r w:rsidRPr="008A6038">
              <w:rPr>
                <w:rFonts w:hint="eastAsia"/>
                <w:color w:val="000000"/>
              </w:rPr>
              <w:t>3.81</w:t>
            </w:r>
          </w:p>
        </w:tc>
        <w:tc>
          <w:tcPr>
            <w:tcW w:w="1035" w:type="dxa"/>
            <w:tcBorders>
              <w:top w:val="nil"/>
              <w:bottom w:val="nil"/>
            </w:tcBorders>
            <w:noWrap/>
          </w:tcPr>
          <w:p w14:paraId="07EE21E4" w14:textId="77777777" w:rsidR="005B317F" w:rsidRPr="008A6038" w:rsidRDefault="005B317F" w:rsidP="00A82030">
            <w:pPr>
              <w:rPr>
                <w:iCs/>
                <w:szCs w:val="24"/>
              </w:rPr>
            </w:pPr>
            <w:r w:rsidRPr="008A6038">
              <w:rPr>
                <w:rFonts w:hint="eastAsia"/>
                <w:color w:val="000000"/>
              </w:rPr>
              <w:t>14.91</w:t>
            </w:r>
          </w:p>
        </w:tc>
        <w:tc>
          <w:tcPr>
            <w:tcW w:w="1192" w:type="dxa"/>
            <w:tcBorders>
              <w:top w:val="nil"/>
              <w:bottom w:val="nil"/>
            </w:tcBorders>
            <w:noWrap/>
          </w:tcPr>
          <w:p w14:paraId="5596ED49" w14:textId="77777777" w:rsidR="005B317F" w:rsidRPr="008A6038" w:rsidRDefault="005B317F" w:rsidP="00A82030">
            <w:pPr>
              <w:rPr>
                <w:iCs/>
                <w:szCs w:val="24"/>
              </w:rPr>
            </w:pPr>
            <w:r w:rsidRPr="008A6038">
              <w:rPr>
                <w:rFonts w:hint="eastAsia"/>
                <w:color w:val="000000"/>
              </w:rPr>
              <w:t>11.69</w:t>
            </w:r>
          </w:p>
        </w:tc>
        <w:tc>
          <w:tcPr>
            <w:tcW w:w="878" w:type="dxa"/>
            <w:tcBorders>
              <w:top w:val="nil"/>
              <w:bottom w:val="nil"/>
            </w:tcBorders>
            <w:noWrap/>
          </w:tcPr>
          <w:p w14:paraId="1A19F1F9" w14:textId="77777777" w:rsidR="005B317F" w:rsidRPr="008A6038" w:rsidRDefault="005B317F" w:rsidP="00A82030">
            <w:pPr>
              <w:rPr>
                <w:iCs/>
                <w:szCs w:val="24"/>
              </w:rPr>
            </w:pPr>
            <w:r w:rsidRPr="008A6038">
              <w:rPr>
                <w:rFonts w:hint="eastAsia"/>
                <w:color w:val="000000"/>
              </w:rPr>
              <w:t>15.38</w:t>
            </w:r>
          </w:p>
        </w:tc>
        <w:tc>
          <w:tcPr>
            <w:tcW w:w="1248" w:type="dxa"/>
            <w:tcBorders>
              <w:top w:val="nil"/>
              <w:bottom w:val="nil"/>
            </w:tcBorders>
          </w:tcPr>
          <w:p w14:paraId="706498DF" w14:textId="77777777" w:rsidR="005B317F" w:rsidRPr="008A6038" w:rsidRDefault="005B317F" w:rsidP="00A82030">
            <w:pPr>
              <w:rPr>
                <w:color w:val="000000"/>
                <w:szCs w:val="24"/>
              </w:rPr>
            </w:pPr>
            <w:r w:rsidRPr="008A6038">
              <w:rPr>
                <w:rFonts w:hint="eastAsia"/>
                <w:color w:val="000000"/>
              </w:rPr>
              <w:t>0.88</w:t>
            </w:r>
          </w:p>
        </w:tc>
      </w:tr>
      <w:tr w:rsidR="005B317F" w:rsidRPr="008A6038" w14:paraId="42D069AD" w14:textId="77777777" w:rsidTr="00A82030">
        <w:trPr>
          <w:trHeight w:val="324"/>
        </w:trPr>
        <w:tc>
          <w:tcPr>
            <w:tcW w:w="567" w:type="dxa"/>
            <w:vMerge/>
            <w:tcBorders>
              <w:top w:val="nil"/>
              <w:bottom w:val="nil"/>
            </w:tcBorders>
            <w:hideMark/>
          </w:tcPr>
          <w:p w14:paraId="4A43A3F0" w14:textId="77777777" w:rsidR="005B317F" w:rsidRPr="008A6038" w:rsidRDefault="005B317F" w:rsidP="00A82030">
            <w:pPr>
              <w:rPr>
                <w:iCs/>
                <w:szCs w:val="24"/>
              </w:rPr>
            </w:pPr>
          </w:p>
        </w:tc>
        <w:tc>
          <w:tcPr>
            <w:tcW w:w="1163" w:type="dxa"/>
            <w:tcBorders>
              <w:top w:val="nil"/>
              <w:bottom w:val="nil"/>
            </w:tcBorders>
          </w:tcPr>
          <w:p w14:paraId="1FF4FDC3" w14:textId="77777777" w:rsidR="005B317F" w:rsidRPr="008A6038" w:rsidRDefault="005B317F" w:rsidP="00A82030">
            <w:pPr>
              <w:rPr>
                <w:iCs/>
                <w:szCs w:val="24"/>
              </w:rPr>
            </w:pPr>
            <w:r w:rsidRPr="008A6038">
              <w:rPr>
                <w:color w:val="000000"/>
                <w:szCs w:val="24"/>
              </w:rPr>
              <w:t>wChao2</w:t>
            </w:r>
          </w:p>
        </w:tc>
        <w:tc>
          <w:tcPr>
            <w:tcW w:w="964" w:type="dxa"/>
            <w:vMerge/>
            <w:tcBorders>
              <w:top w:val="nil"/>
              <w:bottom w:val="nil"/>
            </w:tcBorders>
          </w:tcPr>
          <w:p w14:paraId="14B7F7EF" w14:textId="77777777" w:rsidR="005B317F" w:rsidRPr="008A6038" w:rsidRDefault="005B317F" w:rsidP="00A82030">
            <w:pPr>
              <w:rPr>
                <w:iCs/>
                <w:szCs w:val="24"/>
              </w:rPr>
            </w:pPr>
          </w:p>
        </w:tc>
        <w:tc>
          <w:tcPr>
            <w:tcW w:w="1132" w:type="dxa"/>
            <w:tcBorders>
              <w:top w:val="nil"/>
              <w:bottom w:val="nil"/>
            </w:tcBorders>
            <w:noWrap/>
          </w:tcPr>
          <w:p w14:paraId="70AF5A59" w14:textId="77777777" w:rsidR="005B317F" w:rsidRPr="008A6038" w:rsidRDefault="005B317F" w:rsidP="00A82030">
            <w:pPr>
              <w:rPr>
                <w:iCs/>
                <w:szCs w:val="24"/>
              </w:rPr>
            </w:pPr>
            <w:r w:rsidRPr="008A6038">
              <w:rPr>
                <w:rFonts w:hint="eastAsia"/>
                <w:color w:val="000000"/>
              </w:rPr>
              <w:t>272.93</w:t>
            </w:r>
          </w:p>
        </w:tc>
        <w:tc>
          <w:tcPr>
            <w:tcW w:w="1035" w:type="dxa"/>
            <w:tcBorders>
              <w:top w:val="nil"/>
              <w:bottom w:val="nil"/>
            </w:tcBorders>
            <w:noWrap/>
          </w:tcPr>
          <w:p w14:paraId="1229EFF6" w14:textId="77777777" w:rsidR="005B317F" w:rsidRPr="008A6038" w:rsidRDefault="005B317F" w:rsidP="00A82030">
            <w:pPr>
              <w:rPr>
                <w:iCs/>
                <w:szCs w:val="24"/>
              </w:rPr>
            </w:pPr>
            <w:r w:rsidRPr="008A6038">
              <w:rPr>
                <w:rFonts w:hint="eastAsia"/>
                <w:color w:val="000000"/>
              </w:rPr>
              <w:t>-11.07</w:t>
            </w:r>
          </w:p>
        </w:tc>
        <w:tc>
          <w:tcPr>
            <w:tcW w:w="1035" w:type="dxa"/>
            <w:tcBorders>
              <w:top w:val="nil"/>
              <w:bottom w:val="nil"/>
            </w:tcBorders>
            <w:noWrap/>
          </w:tcPr>
          <w:p w14:paraId="6DE76BEF" w14:textId="77777777" w:rsidR="005B317F" w:rsidRPr="008A6038" w:rsidRDefault="005B317F" w:rsidP="00A82030">
            <w:pPr>
              <w:rPr>
                <w:iCs/>
                <w:szCs w:val="24"/>
              </w:rPr>
            </w:pPr>
            <w:r w:rsidRPr="008A6038">
              <w:rPr>
                <w:rFonts w:hint="eastAsia"/>
                <w:color w:val="000000"/>
              </w:rPr>
              <w:t>9.05</w:t>
            </w:r>
          </w:p>
        </w:tc>
        <w:tc>
          <w:tcPr>
            <w:tcW w:w="1192" w:type="dxa"/>
            <w:tcBorders>
              <w:top w:val="nil"/>
              <w:bottom w:val="nil"/>
            </w:tcBorders>
            <w:noWrap/>
          </w:tcPr>
          <w:p w14:paraId="6224992C" w14:textId="77777777" w:rsidR="005B317F" w:rsidRPr="008A6038" w:rsidRDefault="005B317F" w:rsidP="00A82030">
            <w:pPr>
              <w:rPr>
                <w:iCs/>
                <w:szCs w:val="24"/>
              </w:rPr>
            </w:pPr>
            <w:r w:rsidRPr="008A6038">
              <w:rPr>
                <w:rFonts w:hint="eastAsia"/>
                <w:color w:val="000000"/>
              </w:rPr>
              <w:t>7.26</w:t>
            </w:r>
          </w:p>
        </w:tc>
        <w:tc>
          <w:tcPr>
            <w:tcW w:w="878" w:type="dxa"/>
            <w:tcBorders>
              <w:top w:val="nil"/>
              <w:bottom w:val="nil"/>
            </w:tcBorders>
            <w:noWrap/>
          </w:tcPr>
          <w:p w14:paraId="311515CF" w14:textId="77777777" w:rsidR="005B317F" w:rsidRPr="008A6038" w:rsidRDefault="005B317F" w:rsidP="00A82030">
            <w:pPr>
              <w:rPr>
                <w:iCs/>
                <w:szCs w:val="24"/>
              </w:rPr>
            </w:pPr>
            <w:r w:rsidRPr="008A6038">
              <w:rPr>
                <w:rFonts w:hint="eastAsia"/>
                <w:color w:val="000000"/>
              </w:rPr>
              <w:t>14.3</w:t>
            </w:r>
          </w:p>
        </w:tc>
        <w:tc>
          <w:tcPr>
            <w:tcW w:w="1248" w:type="dxa"/>
            <w:tcBorders>
              <w:top w:val="nil"/>
              <w:bottom w:val="nil"/>
            </w:tcBorders>
          </w:tcPr>
          <w:p w14:paraId="10F28476" w14:textId="77777777" w:rsidR="005B317F" w:rsidRPr="008A6038" w:rsidRDefault="005B317F" w:rsidP="00A82030">
            <w:pPr>
              <w:rPr>
                <w:color w:val="000000"/>
                <w:szCs w:val="24"/>
              </w:rPr>
            </w:pPr>
            <w:r w:rsidRPr="008A6038">
              <w:rPr>
                <w:rFonts w:hint="eastAsia"/>
                <w:color w:val="000000"/>
              </w:rPr>
              <w:t>0.84</w:t>
            </w:r>
          </w:p>
        </w:tc>
      </w:tr>
      <w:tr w:rsidR="005B317F" w:rsidRPr="008A6038" w14:paraId="1098C473" w14:textId="77777777" w:rsidTr="00A82030">
        <w:trPr>
          <w:trHeight w:val="324"/>
        </w:trPr>
        <w:tc>
          <w:tcPr>
            <w:tcW w:w="567" w:type="dxa"/>
            <w:vMerge/>
            <w:tcBorders>
              <w:top w:val="nil"/>
              <w:bottom w:val="single" w:sz="4" w:space="0" w:color="auto"/>
            </w:tcBorders>
            <w:noWrap/>
          </w:tcPr>
          <w:p w14:paraId="5072DE46" w14:textId="77777777" w:rsidR="005B317F" w:rsidRPr="008A6038" w:rsidRDefault="005B317F" w:rsidP="00A82030">
            <w:pPr>
              <w:rPr>
                <w:iCs/>
                <w:szCs w:val="24"/>
              </w:rPr>
            </w:pPr>
          </w:p>
        </w:tc>
        <w:tc>
          <w:tcPr>
            <w:tcW w:w="1163" w:type="dxa"/>
            <w:tcBorders>
              <w:top w:val="nil"/>
              <w:bottom w:val="single" w:sz="4" w:space="0" w:color="auto"/>
            </w:tcBorders>
          </w:tcPr>
          <w:p w14:paraId="61C607C2" w14:textId="7B9744EA" w:rsidR="005B317F" w:rsidRPr="008A6038" w:rsidRDefault="004F1E75" w:rsidP="00A82030">
            <w:pPr>
              <w:rPr>
                <w:color w:val="000000"/>
                <w:szCs w:val="24"/>
              </w:rPr>
            </w:pPr>
            <w:r w:rsidRPr="008A6038">
              <w:rPr>
                <w:rFonts w:hint="eastAsia"/>
                <w:color w:val="000000"/>
                <w:szCs w:val="24"/>
              </w:rPr>
              <w:t>New</w:t>
            </w:r>
          </w:p>
        </w:tc>
        <w:tc>
          <w:tcPr>
            <w:tcW w:w="964" w:type="dxa"/>
            <w:vMerge/>
            <w:tcBorders>
              <w:top w:val="nil"/>
              <w:bottom w:val="single" w:sz="4" w:space="0" w:color="auto"/>
            </w:tcBorders>
            <w:noWrap/>
          </w:tcPr>
          <w:p w14:paraId="05247FA3" w14:textId="77777777" w:rsidR="005B317F" w:rsidRPr="008A6038" w:rsidRDefault="005B317F" w:rsidP="00A82030">
            <w:pPr>
              <w:rPr>
                <w:color w:val="000000"/>
                <w:szCs w:val="24"/>
              </w:rPr>
            </w:pPr>
          </w:p>
        </w:tc>
        <w:tc>
          <w:tcPr>
            <w:tcW w:w="1132" w:type="dxa"/>
            <w:tcBorders>
              <w:top w:val="nil"/>
              <w:bottom w:val="single" w:sz="4" w:space="0" w:color="auto"/>
            </w:tcBorders>
            <w:noWrap/>
          </w:tcPr>
          <w:p w14:paraId="644141BE" w14:textId="77777777" w:rsidR="005B317F" w:rsidRPr="008A6038" w:rsidRDefault="005B317F" w:rsidP="00A82030">
            <w:pPr>
              <w:rPr>
                <w:color w:val="000000"/>
                <w:szCs w:val="24"/>
              </w:rPr>
            </w:pPr>
            <w:r w:rsidRPr="008A6038">
              <w:rPr>
                <w:rFonts w:hint="eastAsia"/>
                <w:color w:val="000000"/>
              </w:rPr>
              <w:t>285.87</w:t>
            </w:r>
          </w:p>
        </w:tc>
        <w:tc>
          <w:tcPr>
            <w:tcW w:w="1035" w:type="dxa"/>
            <w:tcBorders>
              <w:top w:val="nil"/>
              <w:bottom w:val="single" w:sz="4" w:space="0" w:color="auto"/>
            </w:tcBorders>
            <w:noWrap/>
          </w:tcPr>
          <w:p w14:paraId="3683F256" w14:textId="77777777" w:rsidR="005B317F" w:rsidRPr="008A6038" w:rsidRDefault="005B317F" w:rsidP="00A82030">
            <w:pPr>
              <w:rPr>
                <w:color w:val="000000"/>
                <w:szCs w:val="24"/>
              </w:rPr>
            </w:pPr>
            <w:r w:rsidRPr="008A6038">
              <w:rPr>
                <w:rFonts w:hint="eastAsia"/>
                <w:color w:val="000000"/>
              </w:rPr>
              <w:t>1.87</w:t>
            </w:r>
          </w:p>
        </w:tc>
        <w:tc>
          <w:tcPr>
            <w:tcW w:w="1035" w:type="dxa"/>
            <w:tcBorders>
              <w:top w:val="nil"/>
              <w:bottom w:val="single" w:sz="4" w:space="0" w:color="auto"/>
            </w:tcBorders>
            <w:noWrap/>
          </w:tcPr>
          <w:p w14:paraId="7EF49EB0" w14:textId="77777777" w:rsidR="005B317F" w:rsidRPr="008A6038" w:rsidRDefault="005B317F" w:rsidP="00A82030">
            <w:pPr>
              <w:rPr>
                <w:color w:val="000000"/>
                <w:szCs w:val="24"/>
              </w:rPr>
            </w:pPr>
            <w:r w:rsidRPr="008A6038">
              <w:rPr>
                <w:rFonts w:hint="eastAsia"/>
                <w:color w:val="000000"/>
              </w:rPr>
              <w:t>20.04</w:t>
            </w:r>
          </w:p>
        </w:tc>
        <w:tc>
          <w:tcPr>
            <w:tcW w:w="1192" w:type="dxa"/>
            <w:tcBorders>
              <w:top w:val="nil"/>
              <w:bottom w:val="single" w:sz="4" w:space="0" w:color="auto"/>
            </w:tcBorders>
            <w:noWrap/>
          </w:tcPr>
          <w:p w14:paraId="0978B0CA" w14:textId="77777777" w:rsidR="005B317F" w:rsidRPr="008A6038" w:rsidRDefault="005B317F" w:rsidP="00A82030">
            <w:pPr>
              <w:rPr>
                <w:color w:val="000000"/>
                <w:szCs w:val="24"/>
              </w:rPr>
            </w:pPr>
            <w:r w:rsidRPr="008A6038">
              <w:rPr>
                <w:rFonts w:hint="eastAsia"/>
                <w:color w:val="000000"/>
              </w:rPr>
              <w:t>17.11</w:t>
            </w:r>
          </w:p>
        </w:tc>
        <w:tc>
          <w:tcPr>
            <w:tcW w:w="878" w:type="dxa"/>
            <w:tcBorders>
              <w:top w:val="nil"/>
              <w:bottom w:val="single" w:sz="4" w:space="0" w:color="auto"/>
            </w:tcBorders>
            <w:noWrap/>
          </w:tcPr>
          <w:p w14:paraId="7622E9C1" w14:textId="77777777" w:rsidR="005B317F" w:rsidRPr="008A6038" w:rsidRDefault="005B317F" w:rsidP="00A82030">
            <w:pPr>
              <w:rPr>
                <w:color w:val="000000"/>
                <w:szCs w:val="24"/>
              </w:rPr>
            </w:pPr>
            <w:r w:rsidRPr="008A6038">
              <w:rPr>
                <w:rFonts w:hint="eastAsia"/>
                <w:color w:val="000000"/>
              </w:rPr>
              <w:t>20.12</w:t>
            </w:r>
          </w:p>
        </w:tc>
        <w:tc>
          <w:tcPr>
            <w:tcW w:w="1248" w:type="dxa"/>
            <w:tcBorders>
              <w:top w:val="nil"/>
              <w:bottom w:val="single" w:sz="4" w:space="0" w:color="auto"/>
            </w:tcBorders>
          </w:tcPr>
          <w:p w14:paraId="346E900B" w14:textId="77777777" w:rsidR="005B317F" w:rsidRPr="008A6038" w:rsidRDefault="005B317F" w:rsidP="00A82030">
            <w:pPr>
              <w:rPr>
                <w:color w:val="000000"/>
                <w:szCs w:val="24"/>
              </w:rPr>
            </w:pPr>
            <w:r w:rsidRPr="008A6038">
              <w:rPr>
                <w:rFonts w:hint="eastAsia"/>
                <w:color w:val="000000"/>
              </w:rPr>
              <w:t>0.85</w:t>
            </w:r>
          </w:p>
        </w:tc>
      </w:tr>
      <w:tr w:rsidR="005B317F" w:rsidRPr="008A6038" w14:paraId="1B921596" w14:textId="77777777" w:rsidTr="00A82030">
        <w:trPr>
          <w:trHeight w:val="324"/>
        </w:trPr>
        <w:tc>
          <w:tcPr>
            <w:tcW w:w="567" w:type="dxa"/>
            <w:vMerge w:val="restart"/>
            <w:tcBorders>
              <w:top w:val="single" w:sz="4" w:space="0" w:color="auto"/>
            </w:tcBorders>
            <w:noWrap/>
            <w:hideMark/>
          </w:tcPr>
          <w:p w14:paraId="4FB52A12" w14:textId="77777777" w:rsidR="005B317F" w:rsidRPr="008A6038" w:rsidRDefault="005B317F" w:rsidP="00A82030">
            <w:pPr>
              <w:rPr>
                <w:iCs/>
                <w:szCs w:val="24"/>
              </w:rPr>
            </w:pPr>
            <w:r w:rsidRPr="008A6038">
              <w:rPr>
                <w:iCs/>
                <w:szCs w:val="24"/>
              </w:rPr>
              <w:t>0.7</w:t>
            </w:r>
          </w:p>
        </w:tc>
        <w:tc>
          <w:tcPr>
            <w:tcW w:w="1163" w:type="dxa"/>
            <w:tcBorders>
              <w:top w:val="single" w:sz="4" w:space="0" w:color="auto"/>
            </w:tcBorders>
          </w:tcPr>
          <w:p w14:paraId="741BDA83" w14:textId="12E6A4E6" w:rsidR="005B317F" w:rsidRPr="008A6038" w:rsidRDefault="005B317F" w:rsidP="00A82030">
            <w:pPr>
              <w:rPr>
                <w:color w:val="000000"/>
                <w:szCs w:val="24"/>
              </w:rPr>
            </w:pPr>
            <w:r w:rsidRPr="008A6038">
              <w:rPr>
                <w:rFonts w:hint="eastAsia"/>
                <w:color w:val="000000"/>
                <w:szCs w:val="24"/>
              </w:rPr>
              <w:t>w</w:t>
            </w:r>
            <w:r w:rsidR="004F1E75" w:rsidRPr="008A6038">
              <w:rPr>
                <w:rFonts w:hint="eastAsia"/>
                <w:color w:val="000000"/>
                <w:szCs w:val="24"/>
              </w:rPr>
              <w:t>New</w:t>
            </w:r>
            <w:r w:rsidRPr="008A6038">
              <w:rPr>
                <w:rFonts w:hint="eastAsia"/>
                <w:color w:val="000000"/>
                <w:szCs w:val="24"/>
              </w:rPr>
              <w:t>1</w:t>
            </w:r>
          </w:p>
        </w:tc>
        <w:tc>
          <w:tcPr>
            <w:tcW w:w="964" w:type="dxa"/>
            <w:vMerge w:val="restart"/>
            <w:tcBorders>
              <w:top w:val="single" w:sz="4" w:space="0" w:color="auto"/>
            </w:tcBorders>
            <w:noWrap/>
          </w:tcPr>
          <w:p w14:paraId="6B9ADBF5" w14:textId="77777777" w:rsidR="005B317F" w:rsidRPr="008A6038" w:rsidRDefault="005B317F" w:rsidP="00A82030">
            <w:pPr>
              <w:rPr>
                <w:iCs/>
                <w:szCs w:val="24"/>
              </w:rPr>
            </w:pPr>
            <w:r w:rsidRPr="008A6038">
              <w:rPr>
                <w:rFonts w:hint="eastAsia"/>
                <w:color w:val="000000"/>
              </w:rPr>
              <w:t>263.97</w:t>
            </w:r>
          </w:p>
        </w:tc>
        <w:tc>
          <w:tcPr>
            <w:tcW w:w="1132" w:type="dxa"/>
            <w:tcBorders>
              <w:top w:val="single" w:sz="4" w:space="0" w:color="auto"/>
            </w:tcBorders>
            <w:noWrap/>
          </w:tcPr>
          <w:p w14:paraId="2EF53653" w14:textId="77777777" w:rsidR="005B317F" w:rsidRPr="008A6038" w:rsidRDefault="005B317F" w:rsidP="00A82030">
            <w:pPr>
              <w:rPr>
                <w:iCs/>
                <w:szCs w:val="24"/>
              </w:rPr>
            </w:pPr>
            <w:r w:rsidRPr="008A6038">
              <w:rPr>
                <w:rFonts w:hint="eastAsia"/>
                <w:color w:val="000000"/>
              </w:rPr>
              <w:t>284.41</w:t>
            </w:r>
          </w:p>
        </w:tc>
        <w:tc>
          <w:tcPr>
            <w:tcW w:w="1035" w:type="dxa"/>
            <w:tcBorders>
              <w:top w:val="single" w:sz="4" w:space="0" w:color="auto"/>
            </w:tcBorders>
            <w:noWrap/>
          </w:tcPr>
          <w:p w14:paraId="1031CC6C" w14:textId="77777777" w:rsidR="005B317F" w:rsidRPr="008A6038" w:rsidRDefault="005B317F" w:rsidP="00A82030">
            <w:pPr>
              <w:rPr>
                <w:iCs/>
                <w:szCs w:val="24"/>
              </w:rPr>
            </w:pPr>
            <w:r w:rsidRPr="008A6038">
              <w:rPr>
                <w:rFonts w:hint="eastAsia"/>
                <w:color w:val="000000"/>
              </w:rPr>
              <w:t>0.41</w:t>
            </w:r>
          </w:p>
        </w:tc>
        <w:tc>
          <w:tcPr>
            <w:tcW w:w="1035" w:type="dxa"/>
            <w:tcBorders>
              <w:top w:val="single" w:sz="4" w:space="0" w:color="auto"/>
            </w:tcBorders>
            <w:noWrap/>
          </w:tcPr>
          <w:p w14:paraId="617BFC89" w14:textId="77777777" w:rsidR="005B317F" w:rsidRPr="008A6038" w:rsidRDefault="005B317F" w:rsidP="00A82030">
            <w:pPr>
              <w:rPr>
                <w:iCs/>
                <w:szCs w:val="24"/>
              </w:rPr>
            </w:pPr>
            <w:r w:rsidRPr="008A6038">
              <w:rPr>
                <w:rFonts w:hint="eastAsia"/>
                <w:color w:val="000000"/>
              </w:rPr>
              <w:t>8.81</w:t>
            </w:r>
          </w:p>
        </w:tc>
        <w:tc>
          <w:tcPr>
            <w:tcW w:w="1192" w:type="dxa"/>
            <w:tcBorders>
              <w:top w:val="single" w:sz="4" w:space="0" w:color="auto"/>
            </w:tcBorders>
            <w:noWrap/>
          </w:tcPr>
          <w:p w14:paraId="6C940189" w14:textId="77777777" w:rsidR="005B317F" w:rsidRPr="008A6038" w:rsidRDefault="005B317F" w:rsidP="00A82030">
            <w:pPr>
              <w:rPr>
                <w:iCs/>
                <w:szCs w:val="24"/>
              </w:rPr>
            </w:pPr>
            <w:r w:rsidRPr="008A6038">
              <w:rPr>
                <w:rFonts w:hint="eastAsia"/>
                <w:color w:val="000000"/>
              </w:rPr>
              <w:t>7.86</w:t>
            </w:r>
          </w:p>
        </w:tc>
        <w:tc>
          <w:tcPr>
            <w:tcW w:w="878" w:type="dxa"/>
            <w:tcBorders>
              <w:top w:val="single" w:sz="4" w:space="0" w:color="auto"/>
            </w:tcBorders>
            <w:noWrap/>
          </w:tcPr>
          <w:p w14:paraId="050BE8F2" w14:textId="77777777" w:rsidR="005B317F" w:rsidRPr="008A6038" w:rsidRDefault="005B317F" w:rsidP="00A82030">
            <w:pPr>
              <w:rPr>
                <w:iCs/>
                <w:szCs w:val="24"/>
              </w:rPr>
            </w:pPr>
            <w:r w:rsidRPr="008A6038">
              <w:rPr>
                <w:rFonts w:hint="eastAsia"/>
                <w:color w:val="000000"/>
              </w:rPr>
              <w:t>8.82</w:t>
            </w:r>
          </w:p>
        </w:tc>
        <w:tc>
          <w:tcPr>
            <w:tcW w:w="1248" w:type="dxa"/>
            <w:tcBorders>
              <w:top w:val="single" w:sz="4" w:space="0" w:color="auto"/>
            </w:tcBorders>
          </w:tcPr>
          <w:p w14:paraId="34F44F47" w14:textId="77777777" w:rsidR="005B317F" w:rsidRPr="008A6038" w:rsidRDefault="005B317F" w:rsidP="00A82030">
            <w:pPr>
              <w:rPr>
                <w:color w:val="000000"/>
                <w:szCs w:val="24"/>
              </w:rPr>
            </w:pPr>
            <w:r w:rsidRPr="008A6038">
              <w:rPr>
                <w:rFonts w:hint="eastAsia"/>
                <w:color w:val="000000"/>
              </w:rPr>
              <w:t>0.92</w:t>
            </w:r>
          </w:p>
        </w:tc>
      </w:tr>
      <w:tr w:rsidR="005B317F" w:rsidRPr="008A6038" w14:paraId="44D0E9F5" w14:textId="77777777" w:rsidTr="00A82030">
        <w:trPr>
          <w:trHeight w:val="324"/>
        </w:trPr>
        <w:tc>
          <w:tcPr>
            <w:tcW w:w="567" w:type="dxa"/>
            <w:vMerge/>
            <w:hideMark/>
          </w:tcPr>
          <w:p w14:paraId="4E52D736" w14:textId="77777777" w:rsidR="005B317F" w:rsidRPr="008A6038" w:rsidRDefault="005B317F" w:rsidP="00A82030">
            <w:pPr>
              <w:rPr>
                <w:iCs/>
                <w:szCs w:val="24"/>
              </w:rPr>
            </w:pPr>
          </w:p>
        </w:tc>
        <w:tc>
          <w:tcPr>
            <w:tcW w:w="1163" w:type="dxa"/>
          </w:tcPr>
          <w:p w14:paraId="5B17038A" w14:textId="77B19113" w:rsidR="005B317F" w:rsidRPr="008A6038" w:rsidRDefault="005B317F" w:rsidP="00A82030">
            <w:pPr>
              <w:rPr>
                <w:iCs/>
                <w:szCs w:val="24"/>
              </w:rPr>
            </w:pPr>
            <w:r w:rsidRPr="008A6038">
              <w:rPr>
                <w:color w:val="000000"/>
                <w:szCs w:val="24"/>
              </w:rPr>
              <w:t>w</w:t>
            </w:r>
            <w:r w:rsidR="004F1E75" w:rsidRPr="008A6038">
              <w:rPr>
                <w:rFonts w:hint="eastAsia"/>
                <w:color w:val="000000"/>
                <w:szCs w:val="24"/>
              </w:rPr>
              <w:t>New</w:t>
            </w:r>
            <w:r w:rsidRPr="008A6038">
              <w:rPr>
                <w:color w:val="000000"/>
                <w:szCs w:val="24"/>
              </w:rPr>
              <w:t>2</w:t>
            </w:r>
          </w:p>
        </w:tc>
        <w:tc>
          <w:tcPr>
            <w:tcW w:w="964" w:type="dxa"/>
            <w:vMerge/>
          </w:tcPr>
          <w:p w14:paraId="1CEFA591" w14:textId="77777777" w:rsidR="005B317F" w:rsidRPr="008A6038" w:rsidRDefault="005B317F" w:rsidP="00A82030">
            <w:pPr>
              <w:rPr>
                <w:iCs/>
                <w:szCs w:val="24"/>
              </w:rPr>
            </w:pPr>
          </w:p>
        </w:tc>
        <w:tc>
          <w:tcPr>
            <w:tcW w:w="1132" w:type="dxa"/>
            <w:noWrap/>
          </w:tcPr>
          <w:p w14:paraId="30AF7CC0" w14:textId="77777777" w:rsidR="005B317F" w:rsidRPr="008A6038" w:rsidRDefault="005B317F" w:rsidP="00A82030">
            <w:pPr>
              <w:rPr>
                <w:iCs/>
                <w:szCs w:val="24"/>
              </w:rPr>
            </w:pPr>
            <w:r w:rsidRPr="008A6038">
              <w:rPr>
                <w:rFonts w:hint="eastAsia"/>
                <w:color w:val="000000"/>
              </w:rPr>
              <w:t>286.98</w:t>
            </w:r>
          </w:p>
        </w:tc>
        <w:tc>
          <w:tcPr>
            <w:tcW w:w="1035" w:type="dxa"/>
            <w:noWrap/>
          </w:tcPr>
          <w:p w14:paraId="575199C1" w14:textId="77777777" w:rsidR="005B317F" w:rsidRPr="008A6038" w:rsidRDefault="005B317F" w:rsidP="00A82030">
            <w:pPr>
              <w:rPr>
                <w:iCs/>
                <w:szCs w:val="24"/>
              </w:rPr>
            </w:pPr>
            <w:r w:rsidRPr="008A6038">
              <w:rPr>
                <w:rFonts w:hint="eastAsia"/>
                <w:color w:val="000000"/>
              </w:rPr>
              <w:t>2.98</w:t>
            </w:r>
          </w:p>
        </w:tc>
        <w:tc>
          <w:tcPr>
            <w:tcW w:w="1035" w:type="dxa"/>
            <w:noWrap/>
          </w:tcPr>
          <w:p w14:paraId="7084704E" w14:textId="77777777" w:rsidR="005B317F" w:rsidRPr="008A6038" w:rsidRDefault="005B317F" w:rsidP="00A82030">
            <w:pPr>
              <w:rPr>
                <w:iCs/>
                <w:szCs w:val="24"/>
              </w:rPr>
            </w:pPr>
            <w:r w:rsidRPr="008A6038">
              <w:rPr>
                <w:rFonts w:hint="eastAsia"/>
                <w:color w:val="000000"/>
              </w:rPr>
              <w:t>10.12</w:t>
            </w:r>
          </w:p>
        </w:tc>
        <w:tc>
          <w:tcPr>
            <w:tcW w:w="1192" w:type="dxa"/>
            <w:noWrap/>
          </w:tcPr>
          <w:p w14:paraId="23D54F75" w14:textId="77777777" w:rsidR="005B317F" w:rsidRPr="008A6038" w:rsidRDefault="005B317F" w:rsidP="00A82030">
            <w:pPr>
              <w:rPr>
                <w:iCs/>
                <w:szCs w:val="24"/>
              </w:rPr>
            </w:pPr>
            <w:r w:rsidRPr="008A6038">
              <w:rPr>
                <w:rFonts w:hint="eastAsia"/>
                <w:color w:val="000000"/>
              </w:rPr>
              <w:t>8.19</w:t>
            </w:r>
          </w:p>
        </w:tc>
        <w:tc>
          <w:tcPr>
            <w:tcW w:w="878" w:type="dxa"/>
            <w:noWrap/>
          </w:tcPr>
          <w:p w14:paraId="4955FD5E" w14:textId="77777777" w:rsidR="005B317F" w:rsidRPr="008A6038" w:rsidRDefault="005B317F" w:rsidP="00A82030">
            <w:pPr>
              <w:rPr>
                <w:iCs/>
                <w:szCs w:val="24"/>
              </w:rPr>
            </w:pPr>
            <w:r w:rsidRPr="008A6038">
              <w:rPr>
                <w:rFonts w:hint="eastAsia"/>
                <w:color w:val="000000"/>
              </w:rPr>
              <w:t>10.55</w:t>
            </w:r>
          </w:p>
        </w:tc>
        <w:tc>
          <w:tcPr>
            <w:tcW w:w="1248" w:type="dxa"/>
          </w:tcPr>
          <w:p w14:paraId="02E5CC07" w14:textId="77777777" w:rsidR="005B317F" w:rsidRPr="008A6038" w:rsidRDefault="005B317F" w:rsidP="00A82030">
            <w:pPr>
              <w:rPr>
                <w:color w:val="000000"/>
                <w:szCs w:val="24"/>
              </w:rPr>
            </w:pPr>
            <w:r w:rsidRPr="008A6038">
              <w:rPr>
                <w:rFonts w:hint="eastAsia"/>
                <w:color w:val="000000"/>
              </w:rPr>
              <w:t>0.89</w:t>
            </w:r>
          </w:p>
        </w:tc>
      </w:tr>
      <w:tr w:rsidR="005B317F" w:rsidRPr="008A6038" w14:paraId="3AE9471E" w14:textId="77777777" w:rsidTr="00A82030">
        <w:trPr>
          <w:trHeight w:val="324"/>
        </w:trPr>
        <w:tc>
          <w:tcPr>
            <w:tcW w:w="567" w:type="dxa"/>
            <w:vMerge/>
            <w:hideMark/>
          </w:tcPr>
          <w:p w14:paraId="1DAC2570" w14:textId="77777777" w:rsidR="005B317F" w:rsidRPr="008A6038" w:rsidRDefault="005B317F" w:rsidP="00A82030">
            <w:pPr>
              <w:rPr>
                <w:iCs/>
                <w:szCs w:val="24"/>
              </w:rPr>
            </w:pPr>
          </w:p>
        </w:tc>
        <w:tc>
          <w:tcPr>
            <w:tcW w:w="1163" w:type="dxa"/>
          </w:tcPr>
          <w:p w14:paraId="70250477" w14:textId="77777777" w:rsidR="005B317F" w:rsidRPr="008A6038" w:rsidRDefault="005B317F" w:rsidP="00A82030">
            <w:pPr>
              <w:rPr>
                <w:iCs/>
                <w:szCs w:val="24"/>
              </w:rPr>
            </w:pPr>
            <w:r w:rsidRPr="008A6038">
              <w:rPr>
                <w:color w:val="000000"/>
                <w:szCs w:val="24"/>
              </w:rPr>
              <w:t>wChao2</w:t>
            </w:r>
          </w:p>
        </w:tc>
        <w:tc>
          <w:tcPr>
            <w:tcW w:w="964" w:type="dxa"/>
            <w:vMerge/>
          </w:tcPr>
          <w:p w14:paraId="57292DB5" w14:textId="77777777" w:rsidR="005B317F" w:rsidRPr="008A6038" w:rsidRDefault="005B317F" w:rsidP="00A82030">
            <w:pPr>
              <w:rPr>
                <w:iCs/>
                <w:szCs w:val="24"/>
              </w:rPr>
            </w:pPr>
          </w:p>
        </w:tc>
        <w:tc>
          <w:tcPr>
            <w:tcW w:w="1132" w:type="dxa"/>
            <w:noWrap/>
          </w:tcPr>
          <w:p w14:paraId="61CB68EB" w14:textId="77777777" w:rsidR="005B317F" w:rsidRPr="008A6038" w:rsidRDefault="005B317F" w:rsidP="00A82030">
            <w:pPr>
              <w:rPr>
                <w:iCs/>
                <w:szCs w:val="24"/>
              </w:rPr>
            </w:pPr>
            <w:r w:rsidRPr="008A6038">
              <w:rPr>
                <w:rFonts w:hint="eastAsia"/>
                <w:color w:val="000000"/>
              </w:rPr>
              <w:t>277.76</w:t>
            </w:r>
          </w:p>
        </w:tc>
        <w:tc>
          <w:tcPr>
            <w:tcW w:w="1035" w:type="dxa"/>
            <w:noWrap/>
          </w:tcPr>
          <w:p w14:paraId="5384FC5A" w14:textId="77777777" w:rsidR="005B317F" w:rsidRPr="008A6038" w:rsidRDefault="005B317F" w:rsidP="00A82030">
            <w:pPr>
              <w:rPr>
                <w:iCs/>
                <w:szCs w:val="24"/>
              </w:rPr>
            </w:pPr>
            <w:r w:rsidRPr="008A6038">
              <w:rPr>
                <w:rFonts w:hint="eastAsia"/>
                <w:color w:val="000000"/>
              </w:rPr>
              <w:t>-6.24</w:t>
            </w:r>
          </w:p>
        </w:tc>
        <w:tc>
          <w:tcPr>
            <w:tcW w:w="1035" w:type="dxa"/>
            <w:noWrap/>
          </w:tcPr>
          <w:p w14:paraId="2FD1E1A3" w14:textId="77777777" w:rsidR="005B317F" w:rsidRPr="008A6038" w:rsidRDefault="005B317F" w:rsidP="00A82030">
            <w:pPr>
              <w:rPr>
                <w:iCs/>
                <w:szCs w:val="24"/>
              </w:rPr>
            </w:pPr>
            <w:r w:rsidRPr="008A6038">
              <w:rPr>
                <w:rFonts w:hint="eastAsia"/>
                <w:color w:val="000000"/>
              </w:rPr>
              <w:t>7.26</w:t>
            </w:r>
          </w:p>
        </w:tc>
        <w:tc>
          <w:tcPr>
            <w:tcW w:w="1192" w:type="dxa"/>
            <w:noWrap/>
          </w:tcPr>
          <w:p w14:paraId="21C9F4FF" w14:textId="77777777" w:rsidR="005B317F" w:rsidRPr="008A6038" w:rsidRDefault="005B317F" w:rsidP="00A82030">
            <w:pPr>
              <w:rPr>
                <w:iCs/>
                <w:szCs w:val="24"/>
              </w:rPr>
            </w:pPr>
            <w:r w:rsidRPr="008A6038">
              <w:rPr>
                <w:rFonts w:hint="eastAsia"/>
                <w:color w:val="000000"/>
              </w:rPr>
              <w:t>6.06</w:t>
            </w:r>
          </w:p>
        </w:tc>
        <w:tc>
          <w:tcPr>
            <w:tcW w:w="878" w:type="dxa"/>
            <w:noWrap/>
          </w:tcPr>
          <w:p w14:paraId="5BC898C0" w14:textId="77777777" w:rsidR="005B317F" w:rsidRPr="008A6038" w:rsidRDefault="005B317F" w:rsidP="00A82030">
            <w:pPr>
              <w:rPr>
                <w:iCs/>
                <w:szCs w:val="24"/>
              </w:rPr>
            </w:pPr>
            <w:r w:rsidRPr="008A6038">
              <w:rPr>
                <w:rFonts w:hint="eastAsia"/>
                <w:color w:val="000000"/>
              </w:rPr>
              <w:t>9.57</w:t>
            </w:r>
          </w:p>
        </w:tc>
        <w:tc>
          <w:tcPr>
            <w:tcW w:w="1248" w:type="dxa"/>
          </w:tcPr>
          <w:p w14:paraId="3998EDD8" w14:textId="77777777" w:rsidR="005B317F" w:rsidRPr="008A6038" w:rsidRDefault="005B317F" w:rsidP="00A82030">
            <w:pPr>
              <w:rPr>
                <w:color w:val="000000"/>
                <w:szCs w:val="24"/>
              </w:rPr>
            </w:pPr>
            <w:r w:rsidRPr="008A6038">
              <w:rPr>
                <w:rFonts w:hint="eastAsia"/>
                <w:color w:val="000000"/>
              </w:rPr>
              <w:t>0.85</w:t>
            </w:r>
          </w:p>
        </w:tc>
      </w:tr>
      <w:tr w:rsidR="005B317F" w:rsidRPr="008A6038" w14:paraId="6B245867" w14:textId="77777777" w:rsidTr="00A82030">
        <w:trPr>
          <w:trHeight w:val="324"/>
        </w:trPr>
        <w:tc>
          <w:tcPr>
            <w:tcW w:w="567" w:type="dxa"/>
            <w:vMerge/>
          </w:tcPr>
          <w:p w14:paraId="225A26F6" w14:textId="77777777" w:rsidR="005B317F" w:rsidRPr="008A6038" w:rsidRDefault="005B317F" w:rsidP="00A82030">
            <w:pPr>
              <w:rPr>
                <w:iCs/>
                <w:szCs w:val="24"/>
              </w:rPr>
            </w:pPr>
          </w:p>
        </w:tc>
        <w:tc>
          <w:tcPr>
            <w:tcW w:w="1163" w:type="dxa"/>
          </w:tcPr>
          <w:p w14:paraId="779575C5" w14:textId="0775BA1E" w:rsidR="005B317F" w:rsidRPr="008A6038" w:rsidRDefault="004F1E75" w:rsidP="00A82030">
            <w:pPr>
              <w:rPr>
                <w:color w:val="000000"/>
                <w:szCs w:val="24"/>
              </w:rPr>
            </w:pPr>
            <w:r w:rsidRPr="008A6038">
              <w:rPr>
                <w:rFonts w:hint="eastAsia"/>
                <w:color w:val="000000"/>
                <w:szCs w:val="24"/>
              </w:rPr>
              <w:t>New</w:t>
            </w:r>
          </w:p>
        </w:tc>
        <w:tc>
          <w:tcPr>
            <w:tcW w:w="964" w:type="dxa"/>
            <w:vMerge/>
          </w:tcPr>
          <w:p w14:paraId="3BD3EE91" w14:textId="77777777" w:rsidR="005B317F" w:rsidRPr="008A6038" w:rsidRDefault="005B317F" w:rsidP="00A82030">
            <w:pPr>
              <w:rPr>
                <w:iCs/>
                <w:szCs w:val="24"/>
              </w:rPr>
            </w:pPr>
          </w:p>
        </w:tc>
        <w:tc>
          <w:tcPr>
            <w:tcW w:w="1132" w:type="dxa"/>
            <w:noWrap/>
          </w:tcPr>
          <w:p w14:paraId="4C740F03" w14:textId="77777777" w:rsidR="005B317F" w:rsidRPr="008A6038" w:rsidRDefault="005B317F" w:rsidP="00A82030">
            <w:pPr>
              <w:rPr>
                <w:color w:val="000000"/>
                <w:szCs w:val="24"/>
              </w:rPr>
            </w:pPr>
            <w:r w:rsidRPr="008A6038">
              <w:rPr>
                <w:rFonts w:hint="eastAsia"/>
                <w:color w:val="000000"/>
              </w:rPr>
              <w:t>293.78</w:t>
            </w:r>
          </w:p>
        </w:tc>
        <w:tc>
          <w:tcPr>
            <w:tcW w:w="1035" w:type="dxa"/>
            <w:noWrap/>
          </w:tcPr>
          <w:p w14:paraId="1B70B3DE" w14:textId="77777777" w:rsidR="005B317F" w:rsidRPr="008A6038" w:rsidRDefault="005B317F" w:rsidP="00A82030">
            <w:pPr>
              <w:rPr>
                <w:color w:val="000000"/>
                <w:szCs w:val="24"/>
              </w:rPr>
            </w:pPr>
            <w:r w:rsidRPr="008A6038">
              <w:rPr>
                <w:rFonts w:hint="eastAsia"/>
                <w:color w:val="000000"/>
              </w:rPr>
              <w:t>9.78</w:t>
            </w:r>
          </w:p>
        </w:tc>
        <w:tc>
          <w:tcPr>
            <w:tcW w:w="1035" w:type="dxa"/>
            <w:noWrap/>
          </w:tcPr>
          <w:p w14:paraId="4DB113F4" w14:textId="77777777" w:rsidR="005B317F" w:rsidRPr="008A6038" w:rsidRDefault="005B317F" w:rsidP="00A82030">
            <w:pPr>
              <w:rPr>
                <w:color w:val="000000"/>
                <w:szCs w:val="24"/>
              </w:rPr>
            </w:pPr>
            <w:r w:rsidRPr="008A6038">
              <w:rPr>
                <w:rFonts w:hint="eastAsia"/>
                <w:color w:val="000000"/>
              </w:rPr>
              <w:t>20.78</w:t>
            </w:r>
          </w:p>
        </w:tc>
        <w:tc>
          <w:tcPr>
            <w:tcW w:w="1192" w:type="dxa"/>
            <w:noWrap/>
          </w:tcPr>
          <w:p w14:paraId="1D575C59" w14:textId="77777777" w:rsidR="005B317F" w:rsidRPr="008A6038" w:rsidRDefault="005B317F" w:rsidP="00A82030">
            <w:pPr>
              <w:rPr>
                <w:color w:val="000000"/>
                <w:szCs w:val="24"/>
              </w:rPr>
            </w:pPr>
            <w:r w:rsidRPr="008A6038">
              <w:rPr>
                <w:rFonts w:hint="eastAsia"/>
                <w:color w:val="000000"/>
              </w:rPr>
              <w:t>17.52</w:t>
            </w:r>
          </w:p>
        </w:tc>
        <w:tc>
          <w:tcPr>
            <w:tcW w:w="878" w:type="dxa"/>
            <w:noWrap/>
          </w:tcPr>
          <w:p w14:paraId="3B7E7A9B" w14:textId="77777777" w:rsidR="005B317F" w:rsidRPr="008A6038" w:rsidRDefault="005B317F" w:rsidP="00A82030">
            <w:pPr>
              <w:rPr>
                <w:color w:val="000000"/>
                <w:szCs w:val="24"/>
              </w:rPr>
            </w:pPr>
            <w:r w:rsidRPr="008A6038">
              <w:rPr>
                <w:rFonts w:hint="eastAsia"/>
                <w:color w:val="000000"/>
              </w:rPr>
              <w:t>22.95</w:t>
            </w:r>
          </w:p>
        </w:tc>
        <w:tc>
          <w:tcPr>
            <w:tcW w:w="1248" w:type="dxa"/>
          </w:tcPr>
          <w:p w14:paraId="7E324F97" w14:textId="77777777" w:rsidR="005B317F" w:rsidRPr="008A6038" w:rsidRDefault="005B317F" w:rsidP="00A82030">
            <w:pPr>
              <w:rPr>
                <w:color w:val="000000"/>
                <w:szCs w:val="24"/>
              </w:rPr>
            </w:pPr>
            <w:r w:rsidRPr="008A6038">
              <w:rPr>
                <w:rFonts w:hint="eastAsia"/>
                <w:color w:val="000000"/>
              </w:rPr>
              <w:t>0.85</w:t>
            </w:r>
          </w:p>
        </w:tc>
      </w:tr>
    </w:tbl>
    <w:p w14:paraId="491B1D5D" w14:textId="77777777" w:rsidR="00A00A3D" w:rsidRPr="008A6038" w:rsidRDefault="005B317F" w:rsidP="005B317F">
      <w:pPr>
        <w:pStyle w:val="af1"/>
      </w:pPr>
      <w:bookmarkStart w:id="322" w:name="_Toc162728169"/>
      <w:r w:rsidRPr="008A6038">
        <w:rPr>
          <w:noProof/>
        </w:rPr>
        <w:drawing>
          <wp:inline distT="0" distB="0" distL="0" distR="0" wp14:anchorId="37FD36A2" wp14:editId="105423B3">
            <wp:extent cx="5274310" cy="2592888"/>
            <wp:effectExtent l="0" t="0" r="2540" b="0"/>
            <wp:docPr id="975102187"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2187" name=""/>
                    <pic:cNvPicPr/>
                  </pic:nvPicPr>
                  <pic:blipFill rotWithShape="1">
                    <a:blip r:embed="rId36">
                      <a:extLst>
                        <a:ext uri="{96DAC541-7B7A-43D3-8B79-37D633B846F1}">
                          <asvg:svgBlip xmlns:asvg="http://schemas.microsoft.com/office/drawing/2016/SVG/main" r:embed="rId37"/>
                        </a:ext>
                      </a:extLst>
                    </a:blip>
                    <a:srcRect b="16171"/>
                    <a:stretch/>
                  </pic:blipFill>
                  <pic:spPr bwMode="auto">
                    <a:xfrm>
                      <a:off x="0" y="0"/>
                      <a:ext cx="5274310" cy="2592888"/>
                    </a:xfrm>
                    <a:prstGeom prst="rect">
                      <a:avLst/>
                    </a:prstGeom>
                    <a:ln>
                      <a:noFill/>
                    </a:ln>
                    <a:extLst>
                      <a:ext uri="{53640926-AAD7-44D8-BBD7-CCE9431645EC}">
                        <a14:shadowObscured xmlns:a14="http://schemas.microsoft.com/office/drawing/2010/main"/>
                      </a:ext>
                    </a:extLst>
                  </pic:spPr>
                </pic:pic>
              </a:graphicData>
            </a:graphic>
          </wp:inline>
        </w:drawing>
      </w:r>
    </w:p>
    <w:p w14:paraId="6C604DB1" w14:textId="51837703" w:rsidR="005B317F" w:rsidRPr="008A6038" w:rsidRDefault="005B317F" w:rsidP="005B317F">
      <w:pPr>
        <w:pStyle w:val="af1"/>
        <w:rPr>
          <w:szCs w:val="24"/>
        </w:rPr>
      </w:pPr>
      <w:bookmarkStart w:id="323" w:name="_Toc162728298"/>
      <w:bookmarkStart w:id="324" w:name="_Toc163389712"/>
      <w:r w:rsidRPr="008A6038">
        <w:t xml:space="preserve">Figure </w:t>
      </w:r>
      <w:fldSimple w:instr=" STYLEREF 1 \s ">
        <w:r w:rsidR="009D47CB">
          <w:rPr>
            <w:noProof/>
          </w:rPr>
          <w:t>4</w:t>
        </w:r>
      </w:fldSimple>
      <w:r w:rsidR="004F359F" w:rsidRPr="008A6038">
        <w:t>.</w:t>
      </w:r>
      <w:fldSimple w:instr=" SEQ Figure \* ARABIC \s 1 ">
        <w:r w:rsidR="009D47CB">
          <w:rPr>
            <w:noProof/>
          </w:rPr>
          <w:t>12</w:t>
        </w:r>
      </w:fldSimple>
      <w:r w:rsidRPr="008A6038">
        <w:rPr>
          <w:rFonts w:hint="eastAsia"/>
        </w:rPr>
        <w:t>取後不放回</w:t>
      </w:r>
      <w:r w:rsidRPr="008A6038">
        <w:rPr>
          <w:rFonts w:hint="eastAsia"/>
        </w:rPr>
        <w:t>BCI</w:t>
      </w:r>
      <w:r w:rsidRPr="008A6038">
        <w:rPr>
          <w:rFonts w:hint="eastAsia"/>
        </w:rPr>
        <w:t>資料集中的兩群落估計結果。</w:t>
      </w:r>
      <w:bookmarkEnd w:id="322"/>
      <w:bookmarkEnd w:id="323"/>
      <w:bookmarkEnd w:id="324"/>
    </w:p>
    <w:p w14:paraId="5AEFAFAE" w14:textId="77777777" w:rsidR="00362810" w:rsidRPr="008A6038" w:rsidRDefault="00362810">
      <w:pPr>
        <w:widowControl/>
        <w:spacing w:line="240" w:lineRule="auto"/>
        <w:rPr>
          <w:rFonts w:cstheme="majorBidi"/>
          <w:b/>
          <w:bCs/>
          <w:sz w:val="28"/>
          <w:szCs w:val="48"/>
        </w:rPr>
      </w:pPr>
      <w:r w:rsidRPr="008A6038">
        <w:br w:type="page"/>
      </w:r>
    </w:p>
    <w:p w14:paraId="45B4C127" w14:textId="32978226" w:rsidR="00D03FF8" w:rsidRDefault="00A16088" w:rsidP="00D03FF8">
      <w:pPr>
        <w:pStyle w:val="2"/>
      </w:pPr>
      <w:bookmarkStart w:id="325" w:name="_Toc163389353"/>
      <w:bookmarkEnd w:id="272"/>
      <w:r>
        <w:rPr>
          <w:rFonts w:hint="eastAsia"/>
        </w:rPr>
        <w:lastRenderedPageBreak/>
        <w:t>討論</w:t>
      </w:r>
      <w:bookmarkEnd w:id="325"/>
    </w:p>
    <w:p w14:paraId="4262D347" w14:textId="5A5422B9" w:rsidR="00D03FF8" w:rsidRDefault="00D03FF8" w:rsidP="00D03FF8">
      <w:pPr>
        <w:ind w:firstLine="425"/>
      </w:pPr>
      <w:r>
        <w:rPr>
          <w:rFonts w:hint="eastAsia"/>
        </w:rPr>
        <w:t>總結上述結果，在</w:t>
      </w:r>
      <w:r w:rsidR="00AF2FFA">
        <w:fldChar w:fldCharType="begin"/>
      </w:r>
      <w:r w:rsidR="00AF2FFA">
        <w:instrText xml:space="preserve"> </w:instrText>
      </w:r>
      <w:r w:rsidR="00AF2FFA">
        <w:rPr>
          <w:rFonts w:hint="eastAsia"/>
        </w:rPr>
        <w:instrText>REF _Ref163150916 \r \h</w:instrText>
      </w:r>
      <w:r w:rsidR="00AF2FFA">
        <w:instrText xml:space="preserve"> </w:instrText>
      </w:r>
      <w:r w:rsidR="00AF2FFA">
        <w:fldChar w:fldCharType="separate"/>
      </w:r>
      <w:r w:rsidR="009D47CB">
        <w:rPr>
          <w:rFonts w:hint="eastAsia"/>
        </w:rPr>
        <w:t>第</w:t>
      </w:r>
      <w:r w:rsidR="009D47CB">
        <w:rPr>
          <w:rFonts w:hint="eastAsia"/>
        </w:rPr>
        <w:t>4</w:t>
      </w:r>
      <w:r w:rsidR="009D47CB">
        <w:rPr>
          <w:rFonts w:hint="eastAsia"/>
        </w:rPr>
        <w:t>章</w:t>
      </w:r>
      <w:r w:rsidR="00AF2FFA">
        <w:fldChar w:fldCharType="end"/>
      </w:r>
      <w:r>
        <w:rPr>
          <w:rFonts w:hint="eastAsia"/>
        </w:rPr>
        <w:t>中使用了電腦模擬建立不同模型假設下的四種群落搭配四種不同的物種分配方式，以及分別使用兩筆真實資料作為群落母體。並從中隨機以取後放回以及取後不放回兩種不同的抽樣方式，重複抽取</w:t>
      </w:r>
      <w:r>
        <w:rPr>
          <w:rFonts w:hint="eastAsia"/>
        </w:rPr>
        <w:t>1000</w:t>
      </w:r>
      <w:r>
        <w:rPr>
          <w:rFonts w:hint="eastAsia"/>
        </w:rPr>
        <w:t>次，以計算平均的估計值、偏差、樣本標準差、族群標準差、</w:t>
      </w:r>
      <w:r>
        <w:rPr>
          <w:rFonts w:hint="eastAsia"/>
        </w:rPr>
        <w:t>RMSE</w:t>
      </w:r>
      <w:r>
        <w:rPr>
          <w:rFonts w:hint="eastAsia"/>
        </w:rPr>
        <w:t>以及</w:t>
      </w:r>
      <w:r>
        <w:rPr>
          <w:rFonts w:hint="eastAsia"/>
        </w:rPr>
        <w:t>95%</w:t>
      </w:r>
      <w:r>
        <w:rPr>
          <w:rFonts w:hint="eastAsia"/>
        </w:rPr>
        <w:t>信賴區間涵蓋率的估計結果。</w:t>
      </w:r>
    </w:p>
    <w:p w14:paraId="64502A06" w14:textId="77777777" w:rsidR="00D03FF8" w:rsidRPr="009A1A8A" w:rsidRDefault="00D03FF8" w:rsidP="00D03FF8">
      <w:r>
        <w:tab/>
      </w:r>
      <w:r>
        <w:rPr>
          <w:rFonts w:hint="eastAsia"/>
        </w:rPr>
        <w:t>在取後放回的估計方法中，其模擬結果顯示，</w:t>
      </w:r>
      <w:r w:rsidRPr="009A4D64">
        <w:rPr>
          <w:rFonts w:hint="eastAsia"/>
        </w:rPr>
        <w:t>不同樣本大小和物種分配假設對群落共同種估計的影響。</w:t>
      </w:r>
      <w:r>
        <w:rPr>
          <w:rFonts w:hint="eastAsia"/>
        </w:rPr>
        <w:t>且</w:t>
      </w:r>
      <w:r w:rsidRPr="009A4D64">
        <w:rPr>
          <w:rFonts w:hint="eastAsia"/>
        </w:rPr>
        <w:t>在第一種物種分配假設下，兩種估計方法都低估了共同種數，尤其在小樣本時更為明顯。</w:t>
      </w:r>
      <w:r w:rsidRPr="00D676D5">
        <w:rPr>
          <w:rFonts w:hint="eastAsia"/>
          <w:i/>
          <w:iCs/>
        </w:rPr>
        <w:t>New</w:t>
      </w:r>
      <w:r w:rsidRPr="009A4D64">
        <w:rPr>
          <w:rFonts w:hint="eastAsia"/>
        </w:rPr>
        <w:t>方法相較於</w:t>
      </w:r>
      <w:r w:rsidRPr="00D676D5">
        <w:rPr>
          <w:rFonts w:hint="eastAsia"/>
          <w:i/>
          <w:iCs/>
        </w:rPr>
        <w:t>Pan</w:t>
      </w:r>
      <w:r w:rsidRPr="009A4D64">
        <w:rPr>
          <w:rFonts w:hint="eastAsia"/>
        </w:rPr>
        <w:t>方法在偏差和</w:t>
      </w:r>
      <w:r w:rsidRPr="009A4D64">
        <w:rPr>
          <w:rFonts w:hint="eastAsia"/>
        </w:rPr>
        <w:t>RMSE</w:t>
      </w:r>
      <w:r w:rsidRPr="009A4D64">
        <w:rPr>
          <w:rFonts w:hint="eastAsia"/>
        </w:rPr>
        <w:t>方面表現較好。</w:t>
      </w:r>
      <w:r w:rsidRPr="009A4D64">
        <w:rPr>
          <w:rFonts w:hint="eastAsia"/>
        </w:rPr>
        <w:t>95%</w:t>
      </w:r>
      <w:r w:rsidRPr="009A4D64">
        <w:rPr>
          <w:rFonts w:hint="eastAsia"/>
        </w:rPr>
        <w:t>信賴區間的涵蓋率方面，</w:t>
      </w:r>
      <w:r w:rsidRPr="00D676D5">
        <w:rPr>
          <w:rFonts w:hint="eastAsia"/>
          <w:i/>
          <w:iCs/>
        </w:rPr>
        <w:t>New</w:t>
      </w:r>
      <w:r w:rsidRPr="009A4D64">
        <w:rPr>
          <w:rFonts w:hint="eastAsia"/>
        </w:rPr>
        <w:t>方法略優於</w:t>
      </w:r>
      <w:r w:rsidRPr="00D676D5">
        <w:rPr>
          <w:rFonts w:hint="eastAsia"/>
          <w:i/>
          <w:iCs/>
        </w:rPr>
        <w:t>Pan</w:t>
      </w:r>
      <w:r w:rsidRPr="009A4D64">
        <w:rPr>
          <w:rFonts w:hint="eastAsia"/>
        </w:rPr>
        <w:t>方法。</w:t>
      </w:r>
      <w:r>
        <w:rPr>
          <w:rFonts w:hint="eastAsia"/>
        </w:rPr>
        <w:t>而</w:t>
      </w:r>
      <w:r w:rsidRPr="009A4D64">
        <w:rPr>
          <w:rFonts w:hint="eastAsia"/>
        </w:rPr>
        <w:t>在第二和第三種假設下，估計結果與第一種假設相似。</w:t>
      </w:r>
      <w:r>
        <w:rPr>
          <w:rFonts w:hint="eastAsia"/>
        </w:rPr>
        <w:t>但是</w:t>
      </w:r>
      <w:r w:rsidRPr="009A4D64">
        <w:rPr>
          <w:rFonts w:hint="eastAsia"/>
        </w:rPr>
        <w:t>，在第四種假設下，</w:t>
      </w:r>
      <w:r w:rsidRPr="00D676D5">
        <w:rPr>
          <w:rFonts w:hint="eastAsia"/>
          <w:i/>
          <w:iCs/>
        </w:rPr>
        <w:t>New</w:t>
      </w:r>
      <w:r w:rsidRPr="009A4D64">
        <w:rPr>
          <w:rFonts w:hint="eastAsia"/>
        </w:rPr>
        <w:t>方法偏差較小但容易高估，</w:t>
      </w:r>
      <w:r w:rsidRPr="009A4D64">
        <w:rPr>
          <w:rFonts w:hint="eastAsia"/>
        </w:rPr>
        <w:t>RMSE</w:t>
      </w:r>
      <w:r w:rsidRPr="009A4D64">
        <w:rPr>
          <w:rFonts w:hint="eastAsia"/>
        </w:rPr>
        <w:t>較差，且隨著樣本增加，</w:t>
      </w:r>
      <w:r w:rsidRPr="009A4D64">
        <w:rPr>
          <w:rFonts w:hint="eastAsia"/>
        </w:rPr>
        <w:t>95%</w:t>
      </w:r>
      <w:r w:rsidRPr="009A4D64">
        <w:rPr>
          <w:rFonts w:hint="eastAsia"/>
        </w:rPr>
        <w:t>信賴區間涵蓋率下降。</w:t>
      </w:r>
      <w:r>
        <w:rPr>
          <w:rFonts w:hint="eastAsia"/>
        </w:rPr>
        <w:t>真實資料方面，</w:t>
      </w:r>
      <w:r w:rsidRPr="009A1A8A">
        <w:rPr>
          <w:rFonts w:hint="eastAsia"/>
        </w:rPr>
        <w:t>澳洲三種極端氣候鳥類資料</w:t>
      </w:r>
      <w:r>
        <w:rPr>
          <w:rFonts w:hint="eastAsia"/>
        </w:rPr>
        <w:t>的模擬結果中</w:t>
      </w:r>
      <w:r w:rsidRPr="009A1A8A">
        <w:rPr>
          <w:rFonts w:hint="eastAsia"/>
        </w:rPr>
        <w:t>，</w:t>
      </w:r>
      <w:r w:rsidRPr="00D676D5">
        <w:rPr>
          <w:rFonts w:hint="eastAsia"/>
          <w:i/>
          <w:iCs/>
        </w:rPr>
        <w:t>New</w:t>
      </w:r>
      <w:r w:rsidRPr="009A1A8A">
        <w:rPr>
          <w:rFonts w:hint="eastAsia"/>
        </w:rPr>
        <w:t>估計方式比</w:t>
      </w:r>
      <w:r w:rsidRPr="00A80490">
        <w:rPr>
          <w:rFonts w:hint="eastAsia"/>
          <w:i/>
          <w:iCs/>
        </w:rPr>
        <w:t>Pan</w:t>
      </w:r>
      <w:r>
        <w:rPr>
          <w:rFonts w:hint="eastAsia"/>
        </w:rPr>
        <w:t>具有更好的</w:t>
      </w:r>
      <w:r w:rsidRPr="009A1A8A">
        <w:rPr>
          <w:rFonts w:hint="eastAsia"/>
        </w:rPr>
        <w:t>表現，誤差較小。在評估標準上，</w:t>
      </w:r>
      <w:r w:rsidRPr="00D676D5">
        <w:rPr>
          <w:rFonts w:hint="eastAsia"/>
          <w:i/>
          <w:iCs/>
        </w:rPr>
        <w:t>New</w:t>
      </w:r>
      <w:r w:rsidRPr="009A1A8A">
        <w:rPr>
          <w:rFonts w:hint="eastAsia"/>
        </w:rPr>
        <w:t>在小樣本中的</w:t>
      </w:r>
      <w:r w:rsidRPr="009A1A8A">
        <w:rPr>
          <w:rFonts w:hint="eastAsia"/>
        </w:rPr>
        <w:t>RMSE</w:t>
      </w:r>
      <w:r w:rsidRPr="009A1A8A">
        <w:rPr>
          <w:rFonts w:hint="eastAsia"/>
        </w:rPr>
        <w:t>稍遜</w:t>
      </w:r>
      <w:r>
        <w:rPr>
          <w:rFonts w:hint="eastAsia"/>
        </w:rPr>
        <w:t>色</w:t>
      </w:r>
      <w:r w:rsidRPr="009A1A8A">
        <w:rPr>
          <w:rFonts w:hint="eastAsia"/>
        </w:rPr>
        <w:t>於</w:t>
      </w:r>
      <w:r w:rsidRPr="00D676D5">
        <w:rPr>
          <w:rFonts w:hint="eastAsia"/>
          <w:i/>
          <w:iCs/>
        </w:rPr>
        <w:t>Pan</w:t>
      </w:r>
      <w:r w:rsidRPr="009A1A8A">
        <w:rPr>
          <w:rFonts w:hint="eastAsia"/>
        </w:rPr>
        <w:t>，但在</w:t>
      </w:r>
      <w:r w:rsidRPr="009A1A8A">
        <w:rPr>
          <w:rFonts w:hint="eastAsia"/>
        </w:rPr>
        <w:t>95% CI Coverage</w:t>
      </w:r>
      <w:r w:rsidRPr="009A1A8A">
        <w:rPr>
          <w:rFonts w:hint="eastAsia"/>
        </w:rPr>
        <w:t>上表現相近。</w:t>
      </w:r>
    </w:p>
    <w:p w14:paraId="72692336" w14:textId="77777777" w:rsidR="00D03FF8" w:rsidRDefault="00D03FF8" w:rsidP="00D03FF8">
      <w:r>
        <w:tab/>
      </w:r>
      <w:r>
        <w:rPr>
          <w:rFonts w:hint="eastAsia"/>
        </w:rPr>
        <w:t>另一方面，在取後不放回的估計中，</w:t>
      </w:r>
      <w:r w:rsidRPr="009A4D64">
        <w:rPr>
          <w:rFonts w:hint="eastAsia"/>
        </w:rPr>
        <w:t>大多數情況下樣本涵蓋率都高於</w:t>
      </w:r>
      <w:r w:rsidRPr="009A4D64">
        <w:rPr>
          <w:rFonts w:hint="eastAsia"/>
        </w:rPr>
        <w:t>0.95</w:t>
      </w:r>
      <w:r w:rsidRPr="009A4D64">
        <w:rPr>
          <w:rFonts w:hint="eastAsia"/>
        </w:rPr>
        <w:t>。隨著抽樣比例增加，樣本變異係數趨於接近母體變異數。在第一種物種分配假設下，不同模型和組合下，</w:t>
      </w:r>
      <w:r w:rsidRPr="00B14AC3">
        <w:rPr>
          <w:rFonts w:hint="eastAsia"/>
          <w:i/>
          <w:iCs/>
        </w:rPr>
        <w:t>wNew1</w:t>
      </w:r>
      <w:r w:rsidRPr="009A4D64">
        <w:rPr>
          <w:rFonts w:hint="eastAsia"/>
        </w:rPr>
        <w:t>和</w:t>
      </w:r>
      <w:r w:rsidRPr="00B14AC3">
        <w:rPr>
          <w:rFonts w:hint="eastAsia"/>
          <w:i/>
          <w:iCs/>
        </w:rPr>
        <w:t>wNew2</w:t>
      </w:r>
      <w:r w:rsidRPr="009A4D64">
        <w:rPr>
          <w:rFonts w:hint="eastAsia"/>
        </w:rPr>
        <w:t>方法在小樣本中有</w:t>
      </w:r>
      <w:r>
        <w:rPr>
          <w:rFonts w:hint="eastAsia"/>
        </w:rPr>
        <w:t>稍微</w:t>
      </w:r>
      <w:r w:rsidRPr="009A4D64">
        <w:rPr>
          <w:rFonts w:hint="eastAsia"/>
        </w:rPr>
        <w:t>高估現象</w:t>
      </w:r>
      <w:r>
        <w:rPr>
          <w:rFonts w:hint="eastAsia"/>
        </w:rPr>
        <w:t>發生</w:t>
      </w:r>
      <w:r w:rsidRPr="009A4D64">
        <w:rPr>
          <w:rFonts w:hint="eastAsia"/>
        </w:rPr>
        <w:t>，在大樣本中則普遍</w:t>
      </w:r>
      <w:r>
        <w:rPr>
          <w:rFonts w:hint="eastAsia"/>
        </w:rPr>
        <w:t>為</w:t>
      </w:r>
      <w:r w:rsidRPr="009A4D64">
        <w:rPr>
          <w:rFonts w:hint="eastAsia"/>
        </w:rPr>
        <w:t>低估。在</w:t>
      </w:r>
      <w:r w:rsidRPr="009A4D64">
        <w:rPr>
          <w:rFonts w:hint="eastAsia"/>
        </w:rPr>
        <w:t>RMSE</w:t>
      </w:r>
      <w:r w:rsidRPr="009A4D64">
        <w:rPr>
          <w:rFonts w:hint="eastAsia"/>
        </w:rPr>
        <w:t>方面，</w:t>
      </w:r>
      <w:r w:rsidRPr="00D676D5">
        <w:rPr>
          <w:rFonts w:hint="eastAsia"/>
          <w:i/>
          <w:iCs/>
        </w:rPr>
        <w:t>wNew1</w:t>
      </w:r>
      <w:r w:rsidRPr="009A4D64">
        <w:rPr>
          <w:rFonts w:hint="eastAsia"/>
        </w:rPr>
        <w:t>和</w:t>
      </w:r>
      <w:r w:rsidRPr="00D676D5">
        <w:rPr>
          <w:rFonts w:hint="eastAsia"/>
          <w:i/>
          <w:iCs/>
        </w:rPr>
        <w:t>wNew2</w:t>
      </w:r>
      <w:r w:rsidRPr="009A4D64">
        <w:rPr>
          <w:rFonts w:hint="eastAsia"/>
        </w:rPr>
        <w:t>表現相近且</w:t>
      </w:r>
      <w:r>
        <w:rPr>
          <w:rFonts w:hint="eastAsia"/>
        </w:rPr>
        <w:t>皆</w:t>
      </w:r>
      <w:r w:rsidRPr="009A4D64">
        <w:rPr>
          <w:rFonts w:hint="eastAsia"/>
        </w:rPr>
        <w:t>優於</w:t>
      </w:r>
      <w:r w:rsidRPr="00D676D5">
        <w:rPr>
          <w:rFonts w:hint="eastAsia"/>
          <w:i/>
          <w:iCs/>
        </w:rPr>
        <w:t>wChao2</w:t>
      </w:r>
      <w:r w:rsidRPr="009A4D64">
        <w:rPr>
          <w:rFonts w:hint="eastAsia"/>
        </w:rPr>
        <w:t>。在</w:t>
      </w:r>
      <w:r w:rsidRPr="009A4D64">
        <w:rPr>
          <w:rFonts w:hint="eastAsia"/>
        </w:rPr>
        <w:t>95%</w:t>
      </w:r>
      <w:r w:rsidRPr="009A4D64">
        <w:rPr>
          <w:rFonts w:hint="eastAsia"/>
        </w:rPr>
        <w:t>信賴區間涵蓋率方面，</w:t>
      </w:r>
      <w:r w:rsidRPr="00251EFD">
        <w:rPr>
          <w:rFonts w:hint="eastAsia"/>
          <w:i/>
          <w:iCs/>
        </w:rPr>
        <w:t>wNew1</w:t>
      </w:r>
      <w:r w:rsidRPr="009A4D64">
        <w:rPr>
          <w:rFonts w:hint="eastAsia"/>
        </w:rPr>
        <w:t>表現</w:t>
      </w:r>
      <w:r>
        <w:rPr>
          <w:rFonts w:hint="eastAsia"/>
        </w:rPr>
        <w:t>為所有中</w:t>
      </w:r>
      <w:r w:rsidRPr="009A4D64">
        <w:rPr>
          <w:rFonts w:hint="eastAsia"/>
        </w:rPr>
        <w:t>最</w:t>
      </w:r>
      <w:r>
        <w:rPr>
          <w:rFonts w:hint="eastAsia"/>
        </w:rPr>
        <w:t>佳者</w:t>
      </w:r>
      <w:r w:rsidRPr="009A4D64">
        <w:rPr>
          <w:rFonts w:hint="eastAsia"/>
        </w:rPr>
        <w:t>。</w:t>
      </w:r>
      <w:r>
        <w:rPr>
          <w:rFonts w:hint="eastAsia"/>
        </w:rPr>
        <w:t>並且不同於取後放回的估計結果，</w:t>
      </w:r>
      <w:r w:rsidRPr="009A4D64">
        <w:rPr>
          <w:rFonts w:hint="eastAsia"/>
        </w:rPr>
        <w:t>在</w:t>
      </w:r>
      <w:r>
        <w:rPr>
          <w:rFonts w:hint="eastAsia"/>
        </w:rPr>
        <w:t>任何</w:t>
      </w:r>
      <w:r w:rsidRPr="009A4D64">
        <w:rPr>
          <w:rFonts w:hint="eastAsia"/>
        </w:rPr>
        <w:t>物種分配假設下結果</w:t>
      </w:r>
      <w:r>
        <w:rPr>
          <w:rFonts w:hint="eastAsia"/>
        </w:rPr>
        <w:t>皆無明顯差異。而在真實資料的部分，</w:t>
      </w:r>
      <w:r>
        <w:rPr>
          <w:rFonts w:hint="eastAsia"/>
        </w:rPr>
        <w:t>BCI</w:t>
      </w:r>
      <w:r>
        <w:rPr>
          <w:rFonts w:hint="eastAsia"/>
        </w:rPr>
        <w:t>資料的模擬結果顯示，</w:t>
      </w:r>
      <w:r w:rsidRPr="008D7544">
        <w:rPr>
          <w:rFonts w:hint="eastAsia"/>
        </w:rPr>
        <w:t>使用</w:t>
      </w:r>
      <w:r w:rsidRPr="00D676D5">
        <w:rPr>
          <w:rFonts w:hint="eastAsia"/>
          <w:i/>
          <w:iCs/>
        </w:rPr>
        <w:t>wNew2</w:t>
      </w:r>
      <w:r w:rsidRPr="008D7544">
        <w:rPr>
          <w:rFonts w:hint="eastAsia"/>
        </w:rPr>
        <w:t>估計方法在小樣本中與真值的差異最小。抽樣比例為</w:t>
      </w:r>
      <w:r w:rsidRPr="008D7544">
        <w:rPr>
          <w:rFonts w:hint="eastAsia"/>
        </w:rPr>
        <w:t>0.1</w:t>
      </w:r>
      <w:r w:rsidRPr="008D7544">
        <w:rPr>
          <w:rFonts w:hint="eastAsia"/>
        </w:rPr>
        <w:t>時，平均估計的樣本標準差與實際樣本標準差存在較大差異，但隨著抽樣比例增加，差異逐漸減小。在評估中，</w:t>
      </w:r>
      <w:r w:rsidRPr="008D7544">
        <w:rPr>
          <w:rFonts w:hint="eastAsia"/>
        </w:rPr>
        <w:t>RMSE</w:t>
      </w:r>
      <w:r w:rsidRPr="008D7544">
        <w:rPr>
          <w:rFonts w:hint="eastAsia"/>
        </w:rPr>
        <w:t>和</w:t>
      </w:r>
      <w:r w:rsidRPr="008D7544">
        <w:rPr>
          <w:rFonts w:hint="eastAsia"/>
        </w:rPr>
        <w:t>95% CI Coverage</w:t>
      </w:r>
      <w:r w:rsidRPr="008D7544">
        <w:rPr>
          <w:rFonts w:hint="eastAsia"/>
        </w:rPr>
        <w:t>顯示，在小樣本中，</w:t>
      </w:r>
      <w:r w:rsidRPr="00D676D5">
        <w:rPr>
          <w:rFonts w:hint="eastAsia"/>
          <w:i/>
          <w:iCs/>
        </w:rPr>
        <w:t>wNew1</w:t>
      </w:r>
      <w:r w:rsidRPr="008D7544">
        <w:rPr>
          <w:rFonts w:hint="eastAsia"/>
        </w:rPr>
        <w:t>和</w:t>
      </w:r>
      <w:r w:rsidRPr="00D676D5">
        <w:rPr>
          <w:rFonts w:hint="eastAsia"/>
          <w:i/>
          <w:iCs/>
        </w:rPr>
        <w:t>wNew2</w:t>
      </w:r>
      <w:r w:rsidRPr="008D7544">
        <w:rPr>
          <w:rFonts w:hint="eastAsia"/>
        </w:rPr>
        <w:t>比</w:t>
      </w:r>
      <w:r w:rsidRPr="00D676D5">
        <w:rPr>
          <w:rFonts w:hint="eastAsia"/>
          <w:i/>
          <w:iCs/>
        </w:rPr>
        <w:lastRenderedPageBreak/>
        <w:t>wChao2</w:t>
      </w:r>
      <w:r w:rsidRPr="008D7544">
        <w:rPr>
          <w:rFonts w:hint="eastAsia"/>
        </w:rPr>
        <w:t>表現更好。隨著樣本增加，三種估計方法的</w:t>
      </w:r>
      <w:r w:rsidRPr="008D7544">
        <w:rPr>
          <w:rFonts w:hint="eastAsia"/>
        </w:rPr>
        <w:t>RMSE</w:t>
      </w:r>
      <w:r w:rsidRPr="008D7544">
        <w:rPr>
          <w:rFonts w:hint="eastAsia"/>
        </w:rPr>
        <w:t>沒有明顯差異，但在</w:t>
      </w:r>
      <w:r w:rsidRPr="008D7544">
        <w:rPr>
          <w:rFonts w:hint="eastAsia"/>
        </w:rPr>
        <w:t>95% CI Coverage</w:t>
      </w:r>
      <w:r w:rsidRPr="008D7544">
        <w:rPr>
          <w:rFonts w:hint="eastAsia"/>
        </w:rPr>
        <w:t>方面，</w:t>
      </w:r>
      <w:r w:rsidRPr="00D676D5">
        <w:rPr>
          <w:rFonts w:hint="eastAsia"/>
          <w:i/>
          <w:iCs/>
        </w:rPr>
        <w:t>wNew1</w:t>
      </w:r>
      <w:r w:rsidRPr="008D7544">
        <w:rPr>
          <w:rFonts w:hint="eastAsia"/>
        </w:rPr>
        <w:t>在小樣本中表現明顯優於其他兩者。</w:t>
      </w:r>
    </w:p>
    <w:p w14:paraId="4678B232" w14:textId="77777777" w:rsidR="00D03FF8" w:rsidRDefault="00D03FF8" w:rsidP="00D03FF8">
      <w:pPr>
        <w:ind w:firstLine="480"/>
      </w:pPr>
      <w:r>
        <w:rPr>
          <w:rFonts w:hint="eastAsia"/>
        </w:rPr>
        <w:t>總結上述，本文</w:t>
      </w:r>
      <w:r w:rsidRPr="007001B9">
        <w:rPr>
          <w:rFonts w:hint="eastAsia"/>
        </w:rPr>
        <w:t>比較了取樣後放回和不放回的估計方法對群落共同種估計的影響。兩者在樣本涵蓋率、變異性和偏差方面表現類似</w:t>
      </w:r>
      <w:r>
        <w:rPr>
          <w:rFonts w:hint="eastAsia"/>
        </w:rPr>
        <w:t>。</w:t>
      </w:r>
      <w:r w:rsidRPr="009A4D64">
        <w:rPr>
          <w:rFonts w:hint="eastAsia"/>
        </w:rPr>
        <w:t>兩種</w:t>
      </w:r>
      <w:r>
        <w:rPr>
          <w:rFonts w:hint="eastAsia"/>
        </w:rPr>
        <w:t>抽樣</w:t>
      </w:r>
      <w:r w:rsidRPr="009A4D64">
        <w:rPr>
          <w:rFonts w:hint="eastAsia"/>
        </w:rPr>
        <w:t>方法</w:t>
      </w:r>
      <w:r>
        <w:rPr>
          <w:rFonts w:hint="eastAsia"/>
        </w:rPr>
        <w:t>中所獲得估計結果，除了取後不放回的小樣本之外，其餘皆</w:t>
      </w:r>
      <w:r w:rsidRPr="009A4D64">
        <w:rPr>
          <w:rFonts w:hint="eastAsia"/>
        </w:rPr>
        <w:t>低估了共同種數</w:t>
      </w:r>
      <w:r>
        <w:rPr>
          <w:rFonts w:hint="eastAsia"/>
        </w:rPr>
        <w:t>。</w:t>
      </w:r>
      <w:r w:rsidRPr="007001B9">
        <w:rPr>
          <w:rFonts w:hint="eastAsia"/>
        </w:rPr>
        <w:t>在大多數情況下，樣本涵蓋率</w:t>
      </w:r>
      <w:r>
        <w:rPr>
          <w:rFonts w:hint="eastAsia"/>
        </w:rPr>
        <w:t>在大多數情況下</w:t>
      </w:r>
      <w:r w:rsidRPr="007001B9">
        <w:rPr>
          <w:rFonts w:hint="eastAsia"/>
        </w:rPr>
        <w:t>都高於</w:t>
      </w:r>
      <w:r w:rsidRPr="007001B9">
        <w:rPr>
          <w:rFonts w:hint="eastAsia"/>
        </w:rPr>
        <w:t>0.</w:t>
      </w:r>
      <w:r>
        <w:rPr>
          <w:rFonts w:hint="eastAsia"/>
        </w:rPr>
        <w:t>85</w:t>
      </w:r>
      <w:r w:rsidRPr="007001B9">
        <w:rPr>
          <w:rFonts w:hint="eastAsia"/>
        </w:rPr>
        <w:t>。</w:t>
      </w:r>
      <w:r w:rsidRPr="009A4D64">
        <w:rPr>
          <w:rFonts w:hint="eastAsia"/>
        </w:rPr>
        <w:t>總體而言，</w:t>
      </w:r>
      <w:r>
        <w:rPr>
          <w:rFonts w:hint="eastAsia"/>
        </w:rPr>
        <w:t>綜觀模擬出的各項指標與估計式評估結果，本文所提出的建議</w:t>
      </w:r>
      <w:r w:rsidRPr="009A4D64">
        <w:rPr>
          <w:rFonts w:hint="eastAsia"/>
        </w:rPr>
        <w:t>方法</w:t>
      </w:r>
      <w:r>
        <w:rPr>
          <w:rFonts w:hint="eastAsia"/>
        </w:rPr>
        <w:t xml:space="preserve"> (</w:t>
      </w:r>
      <w:r w:rsidRPr="00D676D5">
        <w:rPr>
          <w:rFonts w:hint="eastAsia"/>
          <w:i/>
          <w:iCs/>
        </w:rPr>
        <w:t>New</w:t>
      </w:r>
      <w:r>
        <w:rPr>
          <w:rFonts w:hint="eastAsia"/>
        </w:rPr>
        <w:t xml:space="preserve">, </w:t>
      </w:r>
      <w:r w:rsidRPr="00D676D5">
        <w:rPr>
          <w:rFonts w:hint="eastAsia"/>
          <w:i/>
          <w:iCs/>
        </w:rPr>
        <w:t>wNew1</w:t>
      </w:r>
      <w:r>
        <w:rPr>
          <w:rFonts w:hint="eastAsia"/>
        </w:rPr>
        <w:t xml:space="preserve">, </w:t>
      </w:r>
      <w:r w:rsidRPr="00D676D5">
        <w:rPr>
          <w:rFonts w:hint="eastAsia"/>
          <w:i/>
          <w:iCs/>
        </w:rPr>
        <w:t>wNew2</w:t>
      </w:r>
      <w:r>
        <w:rPr>
          <w:rFonts w:hint="eastAsia"/>
        </w:rPr>
        <w:t xml:space="preserve">) </w:t>
      </w:r>
      <w:r w:rsidRPr="009A4D64">
        <w:rPr>
          <w:rFonts w:hint="eastAsia"/>
        </w:rPr>
        <w:t>在多數情況下表現優於</w:t>
      </w:r>
      <w:r>
        <w:rPr>
          <w:rFonts w:hint="eastAsia"/>
        </w:rPr>
        <w:t>原有</w:t>
      </w:r>
      <w:r w:rsidRPr="009A4D64">
        <w:rPr>
          <w:rFonts w:hint="eastAsia"/>
        </w:rPr>
        <w:t>方法</w:t>
      </w:r>
      <w:r>
        <w:rPr>
          <w:rFonts w:hint="eastAsia"/>
        </w:rPr>
        <w:t xml:space="preserve"> (</w:t>
      </w:r>
      <w:r w:rsidRPr="00D676D5">
        <w:rPr>
          <w:rFonts w:hint="eastAsia"/>
          <w:i/>
          <w:iCs/>
        </w:rPr>
        <w:t>Pan</w:t>
      </w:r>
      <w:r>
        <w:rPr>
          <w:rFonts w:hint="eastAsia"/>
        </w:rPr>
        <w:t xml:space="preserve">, </w:t>
      </w:r>
      <w:r w:rsidRPr="00D676D5">
        <w:rPr>
          <w:rFonts w:hint="eastAsia"/>
          <w:i/>
          <w:iCs/>
        </w:rPr>
        <w:t>wChao2</w:t>
      </w:r>
      <w:r>
        <w:rPr>
          <w:rFonts w:hint="eastAsia"/>
        </w:rPr>
        <w:t>)</w:t>
      </w:r>
      <w:r>
        <w:rPr>
          <w:rFonts w:hint="eastAsia"/>
        </w:rPr>
        <w:t>。</w:t>
      </w:r>
      <w:r w:rsidRPr="009A4D64">
        <w:rPr>
          <w:rFonts w:hint="eastAsia"/>
        </w:rPr>
        <w:t>但在</w:t>
      </w:r>
      <w:r>
        <w:rPr>
          <w:rFonts w:hint="eastAsia"/>
        </w:rPr>
        <w:t>取後不放回的估計中某些特定</w:t>
      </w:r>
      <w:r w:rsidRPr="009A4D64">
        <w:rPr>
          <w:rFonts w:hint="eastAsia"/>
        </w:rPr>
        <w:t>情況</w:t>
      </w:r>
      <w:r>
        <w:rPr>
          <w:rFonts w:hint="eastAsia"/>
        </w:rPr>
        <w:t>，</w:t>
      </w:r>
      <w:r w:rsidRPr="009A4D64">
        <w:rPr>
          <w:rFonts w:hint="eastAsia"/>
        </w:rPr>
        <w:t>特別是在小樣本和低估計方面</w:t>
      </w:r>
      <w:r>
        <w:rPr>
          <w:rFonts w:hint="eastAsia"/>
        </w:rPr>
        <w:t>，</w:t>
      </w:r>
      <w:r w:rsidRPr="009A4D64">
        <w:rPr>
          <w:rFonts w:hint="eastAsia"/>
        </w:rPr>
        <w:t>可能存在高估的風險，且對於不同假設條件下的估計結果表現也有所不同。</w:t>
      </w:r>
    </w:p>
    <w:p w14:paraId="1F591171" w14:textId="77777777" w:rsidR="00D03FF8" w:rsidRPr="00BB280D" w:rsidRDefault="00D03FF8" w:rsidP="00D03FF8">
      <w:pPr>
        <w:ind w:firstLine="480"/>
      </w:pPr>
    </w:p>
    <w:p w14:paraId="540DFF34" w14:textId="4FE2AA86" w:rsidR="00A16088" w:rsidRDefault="00A16088" w:rsidP="00A16088">
      <w:pPr>
        <w:ind w:firstLine="480"/>
      </w:pPr>
    </w:p>
    <w:p w14:paraId="5A10679F" w14:textId="77777777" w:rsidR="00A16088" w:rsidRDefault="00A16088" w:rsidP="00A16088"/>
    <w:p w14:paraId="51C2787F" w14:textId="32434D0D" w:rsidR="00A16088" w:rsidRPr="00A16088" w:rsidRDefault="00A16088" w:rsidP="00A16088">
      <w:pPr>
        <w:sectPr w:rsidR="00A16088" w:rsidRPr="00A16088" w:rsidSect="004F2E60">
          <w:pgSz w:w="11906" w:h="16838"/>
          <w:pgMar w:top="1440" w:right="1800" w:bottom="1440" w:left="1800" w:header="851" w:footer="992" w:gutter="0"/>
          <w:cols w:space="425"/>
          <w:docGrid w:type="lines" w:linePitch="360"/>
        </w:sectPr>
      </w:pPr>
    </w:p>
    <w:p w14:paraId="70324708" w14:textId="7D233E9A" w:rsidR="00C90137" w:rsidRPr="008A6038" w:rsidRDefault="00DD2ACF" w:rsidP="00C90137">
      <w:pPr>
        <w:pStyle w:val="1"/>
      </w:pPr>
      <w:r w:rsidRPr="008A6038">
        <w:rPr>
          <w:rFonts w:hint="eastAsia"/>
        </w:rPr>
        <w:lastRenderedPageBreak/>
        <w:t xml:space="preserve"> </w:t>
      </w:r>
      <w:bookmarkStart w:id="326" w:name="_Toc163389354"/>
      <w:r w:rsidR="00C90137" w:rsidRPr="008A6038">
        <w:rPr>
          <w:rFonts w:hint="eastAsia"/>
        </w:rPr>
        <w:t>實例分析</w:t>
      </w:r>
      <w:bookmarkEnd w:id="326"/>
    </w:p>
    <w:p w14:paraId="53DBFB1C" w14:textId="77777777" w:rsidR="00C90137" w:rsidRPr="008A6038" w:rsidRDefault="00C90137" w:rsidP="000D12AD">
      <w:pPr>
        <w:pStyle w:val="2"/>
      </w:pPr>
      <w:bookmarkStart w:id="327" w:name="_Toc163389355"/>
      <w:r w:rsidRPr="008A6038">
        <w:rPr>
          <w:rFonts w:hint="eastAsia"/>
        </w:rPr>
        <w:t>紅杉國家公園內苔蘚資料</w:t>
      </w:r>
      <w:bookmarkEnd w:id="327"/>
    </w:p>
    <w:p w14:paraId="393D4F18" w14:textId="77777777" w:rsidR="00C90137" w:rsidRPr="008A6038" w:rsidRDefault="00C90137" w:rsidP="00C90137">
      <w:pPr>
        <w:ind w:firstLine="360"/>
        <w:rPr>
          <w:rFonts w:cs="Times New Roman"/>
        </w:rPr>
      </w:pPr>
      <w:r w:rsidRPr="008A6038">
        <w:rPr>
          <w:rFonts w:cs="Times New Roman" w:hint="eastAsia"/>
        </w:rPr>
        <w:t>在</w:t>
      </w:r>
      <w:r w:rsidRPr="008A6038">
        <w:rPr>
          <w:rFonts w:cs="Times New Roman"/>
        </w:rPr>
        <w:t>紅杉國家公園內苔蘚</w:t>
      </w:r>
      <w:r w:rsidRPr="008A6038">
        <w:rPr>
          <w:rFonts w:cs="Times New Roman" w:hint="eastAsia"/>
        </w:rPr>
        <w:t xml:space="preserve"> (</w:t>
      </w:r>
      <w:r w:rsidRPr="008A6038">
        <w:rPr>
          <w:rFonts w:cs="Times New Roman"/>
        </w:rPr>
        <w:t>Wilson</w:t>
      </w:r>
      <w:r w:rsidRPr="008A6038">
        <w:rPr>
          <w:rFonts w:cs="Times New Roman" w:hint="eastAsia"/>
        </w:rPr>
        <w:t xml:space="preserve"> a</w:t>
      </w:r>
      <w:r w:rsidRPr="008A6038">
        <w:rPr>
          <w:rFonts w:cs="Times New Roman"/>
        </w:rPr>
        <w:t>nd Coleman, 2022</w:t>
      </w:r>
      <w:r w:rsidRPr="008A6038">
        <w:rPr>
          <w:rFonts w:cs="Times New Roman" w:hint="eastAsia"/>
        </w:rPr>
        <w:t>)</w:t>
      </w:r>
      <w:r w:rsidRPr="008A6038">
        <w:rPr>
          <w:rFonts w:cs="Times New Roman"/>
        </w:rPr>
        <w:t xml:space="preserve"> </w:t>
      </w:r>
      <w:r w:rsidRPr="008A6038">
        <w:rPr>
          <w:rFonts w:cs="Times New Roman" w:hint="eastAsia"/>
        </w:rPr>
        <w:t>資料集中，蒐集加州內華達山脈</w:t>
      </w:r>
      <w:r w:rsidRPr="008A6038">
        <w:rPr>
          <w:rFonts w:cs="Times New Roman"/>
        </w:rPr>
        <w:t xml:space="preserve"> (California's Sierra Nevada) </w:t>
      </w:r>
      <w:r w:rsidRPr="008A6038">
        <w:rPr>
          <w:rFonts w:cs="Times New Roman" w:hint="eastAsia"/>
        </w:rPr>
        <w:t>的西部坡地，對苔蘚植物進行調查，範圍從海拔</w:t>
      </w:r>
      <w:r w:rsidRPr="008A6038">
        <w:rPr>
          <w:rFonts w:cs="Times New Roman"/>
        </w:rPr>
        <w:t>380</w:t>
      </w:r>
      <w:r w:rsidRPr="008A6038">
        <w:rPr>
          <w:rFonts w:cs="Times New Roman" w:hint="eastAsia"/>
        </w:rPr>
        <w:t>公尺到</w:t>
      </w:r>
      <w:r w:rsidRPr="008A6038">
        <w:rPr>
          <w:rFonts w:cs="Times New Roman"/>
        </w:rPr>
        <w:t>3,578</w:t>
      </w:r>
      <w:r w:rsidRPr="008A6038">
        <w:rPr>
          <w:rFonts w:cs="Times New Roman" w:hint="eastAsia"/>
        </w:rPr>
        <w:t>公尺之間，選擇</w:t>
      </w:r>
      <w:r w:rsidRPr="008A6038">
        <w:rPr>
          <w:rFonts w:cs="Times New Roman"/>
        </w:rPr>
        <w:t>25</w:t>
      </w:r>
      <w:r w:rsidRPr="008A6038">
        <w:rPr>
          <w:rFonts w:cs="Times New Roman" w:hint="eastAsia"/>
        </w:rPr>
        <w:t>平方公尺的區塊作為抽樣地區。其中包含夏季乾燥且冬季溫暖的氣候地區的丘陵地區，以及夏季短、具有積雪的高山地區。在本資料集中依照海拔高低大致分為以下四個群落：</w:t>
      </w:r>
    </w:p>
    <w:p w14:paraId="0010111B" w14:textId="77777777" w:rsidR="00C90137" w:rsidRPr="008A6038" w:rsidRDefault="00C90137" w:rsidP="00C90137">
      <w:pPr>
        <w:numPr>
          <w:ilvl w:val="0"/>
          <w:numId w:val="32"/>
        </w:numPr>
        <w:rPr>
          <w:rFonts w:cs="Times New Roman"/>
        </w:rPr>
      </w:pPr>
      <w:r w:rsidRPr="008A6038">
        <w:rPr>
          <w:rFonts w:cs="Times New Roman" w:hint="eastAsia"/>
        </w:rPr>
        <w:t>山麓</w:t>
      </w:r>
      <w:r w:rsidRPr="008A6038">
        <w:rPr>
          <w:rFonts w:cs="Times New Roman"/>
        </w:rPr>
        <w:t xml:space="preserve"> (</w:t>
      </w:r>
      <w:r w:rsidRPr="008A6038">
        <w:rPr>
          <w:rFonts w:cs="Times New Roman" w:hint="eastAsia"/>
        </w:rPr>
        <w:t xml:space="preserve">F, </w:t>
      </w:r>
      <w:r w:rsidRPr="008A6038">
        <w:rPr>
          <w:rFonts w:cs="Times New Roman"/>
        </w:rPr>
        <w:t>foothill</w:t>
      </w:r>
      <w:r w:rsidRPr="008A6038">
        <w:rPr>
          <w:rFonts w:cs="Times New Roman" w:hint="eastAsia"/>
        </w:rPr>
        <w:t xml:space="preserve">) </w:t>
      </w:r>
      <w:r w:rsidRPr="008A6038">
        <w:rPr>
          <w:rFonts w:cs="Times New Roman" w:hint="eastAsia"/>
        </w:rPr>
        <w:t>海拔</w:t>
      </w:r>
      <w:r w:rsidRPr="008A6038">
        <w:rPr>
          <w:rFonts w:cs="Times New Roman"/>
        </w:rPr>
        <w:t>1200</w:t>
      </w:r>
      <w:r w:rsidRPr="008A6038">
        <w:rPr>
          <w:rFonts w:cs="Times New Roman" w:hint="eastAsia"/>
        </w:rPr>
        <w:t>公尺以下，該地區以地中海型氣候為主要特徵：夏季炎熱乾燥；冬季則為涼爽，通常都在冰點以上。降水形式以降雨為主。其中包含</w:t>
      </w:r>
      <w:r w:rsidRPr="008A6038">
        <w:rPr>
          <w:rFonts w:cs="Times New Roman"/>
        </w:rPr>
        <w:t>67</w:t>
      </w:r>
      <w:r w:rsidRPr="008A6038">
        <w:rPr>
          <w:rFonts w:cs="Times New Roman" w:hint="eastAsia"/>
        </w:rPr>
        <w:t>個區塊以及</w:t>
      </w:r>
      <w:r w:rsidRPr="008A6038">
        <w:rPr>
          <w:rFonts w:cs="Times New Roman" w:hint="eastAsia"/>
        </w:rPr>
        <w:t>1</w:t>
      </w:r>
      <w:r w:rsidRPr="008A6038">
        <w:rPr>
          <w:rFonts w:cs="Times New Roman"/>
        </w:rPr>
        <w:t>32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8</w:t>
      </w:r>
      <w:r w:rsidRPr="008A6038">
        <w:rPr>
          <w:rFonts w:cs="Times New Roman" w:hint="eastAsia"/>
        </w:rPr>
        <w:t>，</w:t>
      </w:r>
      <w:r w:rsidRPr="008A6038">
        <w:rPr>
          <w:rFonts w:cs="Times New Roman"/>
        </w:rPr>
        <w:t>CV = 1.</w:t>
      </w:r>
      <w:r w:rsidRPr="008A6038">
        <w:rPr>
          <w:rFonts w:cs="Times New Roman" w:hint="eastAsia"/>
        </w:rPr>
        <w:t>17</w:t>
      </w:r>
      <w:r w:rsidRPr="008A6038">
        <w:rPr>
          <w:rFonts w:cs="Times New Roman"/>
        </w:rPr>
        <w:t>)</w:t>
      </w:r>
      <w:r w:rsidRPr="008A6038">
        <w:rPr>
          <w:rFonts w:cs="Times New Roman" w:hint="eastAsia"/>
        </w:rPr>
        <w:t>，且僅出現在單一區塊的物種具有</w:t>
      </w:r>
      <w:r w:rsidRPr="008A6038">
        <w:rPr>
          <w:rFonts w:cs="Times New Roman"/>
        </w:rPr>
        <w:t>4</w:t>
      </w:r>
      <w:r w:rsidRPr="008A6038">
        <w:rPr>
          <w:rFonts w:cs="Times New Roman" w:hint="eastAsia"/>
        </w:rPr>
        <w:t>8</w:t>
      </w:r>
      <w:r w:rsidRPr="008A6038">
        <w:rPr>
          <w:rFonts w:cs="Times New Roman" w:hint="eastAsia"/>
        </w:rPr>
        <w:t>種。該地區的樣本覆蓋率為</w:t>
      </w:r>
      <w:r w:rsidRPr="008A6038">
        <w:rPr>
          <w:rFonts w:cs="Times New Roman" w:hint="eastAsia"/>
        </w:rPr>
        <w:t>0.91</w:t>
      </w:r>
      <w:r w:rsidRPr="008A6038">
        <w:rPr>
          <w:rFonts w:cs="Times New Roman" w:hint="eastAsia"/>
        </w:rPr>
        <w:t>。</w:t>
      </w:r>
    </w:p>
    <w:p w14:paraId="036CF3EE" w14:textId="77777777" w:rsidR="00C90137" w:rsidRPr="008A6038" w:rsidRDefault="00C90137" w:rsidP="00C90137">
      <w:pPr>
        <w:numPr>
          <w:ilvl w:val="0"/>
          <w:numId w:val="32"/>
        </w:numPr>
        <w:rPr>
          <w:rFonts w:cs="Times New Roman"/>
        </w:rPr>
      </w:pPr>
      <w:r w:rsidRPr="008A6038">
        <w:rPr>
          <w:rFonts w:cs="Times New Roman" w:hint="eastAsia"/>
        </w:rPr>
        <w:t>下針葉林帶</w:t>
      </w:r>
      <w:r w:rsidRPr="008A6038">
        <w:rPr>
          <w:rFonts w:cs="Times New Roman"/>
        </w:rPr>
        <w:t xml:space="preserve"> (</w:t>
      </w:r>
      <w:r w:rsidRPr="008A6038">
        <w:rPr>
          <w:rFonts w:cs="Times New Roman" w:hint="eastAsia"/>
        </w:rPr>
        <w:t xml:space="preserve">LC, </w:t>
      </w:r>
      <w:r w:rsidRPr="008A6038">
        <w:rPr>
          <w:rFonts w:cs="Times New Roman"/>
        </w:rPr>
        <w:t>lower conifer</w:t>
      </w:r>
      <w:r w:rsidRPr="008A6038">
        <w:rPr>
          <w:rFonts w:cs="Times New Roman" w:hint="eastAsia"/>
        </w:rPr>
        <w:t xml:space="preserve">) </w:t>
      </w:r>
      <w:r w:rsidRPr="008A6038">
        <w:rPr>
          <w:rFonts w:cs="Times New Roman" w:hint="eastAsia"/>
        </w:rPr>
        <w:t>海拔</w:t>
      </w:r>
      <w:r w:rsidRPr="008A6038">
        <w:rPr>
          <w:rFonts w:cs="Times New Roman"/>
        </w:rPr>
        <w:t>1200</w:t>
      </w:r>
      <w:r w:rsidRPr="008A6038">
        <w:rPr>
          <w:rFonts w:cs="Times New Roman" w:hint="eastAsia"/>
        </w:rPr>
        <w:t>至</w:t>
      </w:r>
      <w:r w:rsidRPr="008A6038">
        <w:rPr>
          <w:rFonts w:cs="Times New Roman"/>
        </w:rPr>
        <w:t>2440</w:t>
      </w:r>
      <w:r w:rsidRPr="008A6038">
        <w:rPr>
          <w:rFonts w:cs="Times New Roman" w:hint="eastAsia"/>
        </w:rPr>
        <w:t>公尺，在該地區主要的植被有巨型紅杉、雪松與白冷杉等。在下針葉林帶，主要的降水量以降雨和降雪為主。該地區氣候在夏季時非常乾燥，但在冬天時的積雪會滲透到土壤中變得相對涼爽。其中包含</w:t>
      </w:r>
      <w:r w:rsidRPr="008A6038">
        <w:rPr>
          <w:rFonts w:cs="Times New Roman"/>
        </w:rPr>
        <w:t>100</w:t>
      </w:r>
      <w:r w:rsidRPr="008A6038">
        <w:rPr>
          <w:rFonts w:cs="Times New Roman" w:hint="eastAsia"/>
        </w:rPr>
        <w:t>個區塊以及</w:t>
      </w:r>
      <w:r w:rsidRPr="008A6038">
        <w:rPr>
          <w:rFonts w:cs="Times New Roman" w:hint="eastAsia"/>
        </w:rPr>
        <w:t>1</w:t>
      </w:r>
      <w:r w:rsidRPr="008A6038">
        <w:rPr>
          <w:rFonts w:cs="Times New Roman"/>
        </w:rPr>
        <w:t>62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5</w:t>
      </w:r>
      <w:r w:rsidRPr="008A6038">
        <w:rPr>
          <w:rFonts w:cs="Times New Roman" w:hint="eastAsia"/>
        </w:rPr>
        <w:t>，</w:t>
      </w:r>
      <w:r w:rsidRPr="008A6038">
        <w:rPr>
          <w:rFonts w:cs="Times New Roman"/>
        </w:rPr>
        <w:t>CV = 1</w:t>
      </w:r>
      <w:r w:rsidRPr="008A6038">
        <w:rPr>
          <w:rFonts w:cs="Times New Roman" w:hint="eastAsia"/>
        </w:rPr>
        <w:t>.17</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59</w:t>
      </w:r>
      <w:r w:rsidRPr="008A6038">
        <w:rPr>
          <w:rFonts w:cs="Times New Roman" w:hint="eastAsia"/>
        </w:rPr>
        <w:t>種。該地區的樣本覆蓋率為</w:t>
      </w:r>
      <w:r w:rsidRPr="008A6038">
        <w:rPr>
          <w:rFonts w:cs="Times New Roman" w:hint="eastAsia"/>
        </w:rPr>
        <w:t>0.93</w:t>
      </w:r>
      <w:r w:rsidRPr="008A6038">
        <w:rPr>
          <w:rFonts w:cs="Times New Roman" w:hint="eastAsia"/>
        </w:rPr>
        <w:t>。</w:t>
      </w:r>
    </w:p>
    <w:p w14:paraId="05D6B101" w14:textId="77777777" w:rsidR="00C90137" w:rsidRPr="008A6038" w:rsidRDefault="00C90137" w:rsidP="00C90137">
      <w:pPr>
        <w:numPr>
          <w:ilvl w:val="0"/>
          <w:numId w:val="32"/>
        </w:numPr>
        <w:rPr>
          <w:rFonts w:cs="Times New Roman"/>
        </w:rPr>
      </w:pPr>
      <w:r w:rsidRPr="008A6038">
        <w:rPr>
          <w:rFonts w:cs="Times New Roman" w:hint="eastAsia"/>
        </w:rPr>
        <w:t>上針葉林</w:t>
      </w:r>
      <w:r w:rsidRPr="008A6038">
        <w:rPr>
          <w:rFonts w:cs="Times New Roman"/>
        </w:rPr>
        <w:t xml:space="preserve"> (</w:t>
      </w:r>
      <w:r w:rsidRPr="008A6038">
        <w:rPr>
          <w:rFonts w:cs="Times New Roman" w:hint="eastAsia"/>
        </w:rPr>
        <w:t xml:space="preserve">UC, </w:t>
      </w:r>
      <w:r w:rsidRPr="008A6038">
        <w:rPr>
          <w:rFonts w:cs="Times New Roman"/>
        </w:rPr>
        <w:t>upper conifer</w:t>
      </w:r>
      <w:r w:rsidRPr="008A6038">
        <w:rPr>
          <w:rFonts w:cs="Times New Roman" w:hint="eastAsia"/>
        </w:rPr>
        <w:t xml:space="preserve">) </w:t>
      </w:r>
      <w:r w:rsidRPr="008A6038">
        <w:rPr>
          <w:rFonts w:cs="Times New Roman" w:hint="eastAsia"/>
        </w:rPr>
        <w:t>海拔</w:t>
      </w:r>
      <w:r w:rsidRPr="008A6038">
        <w:rPr>
          <w:rFonts w:cs="Times New Roman"/>
        </w:rPr>
        <w:t>2440</w:t>
      </w:r>
      <w:r w:rsidRPr="008A6038">
        <w:rPr>
          <w:rFonts w:cs="Times New Roman" w:hint="eastAsia"/>
        </w:rPr>
        <w:t>至</w:t>
      </w:r>
      <w:r w:rsidRPr="008A6038">
        <w:rPr>
          <w:rFonts w:cs="Times New Roman"/>
        </w:rPr>
        <w:t>2750</w:t>
      </w:r>
      <w:r w:rsidRPr="008A6038">
        <w:rPr>
          <w:rFonts w:cs="Times New Roman" w:hint="eastAsia"/>
        </w:rPr>
        <w:t>公尺，該地區氣溫較低，生長季較短。該地區被河流切割，與其他地區相比土壤相對較少，裸岩較多，且腐木會迅速乾枯，較不利於苔癬生長。其中包含</w:t>
      </w:r>
      <w:r w:rsidRPr="008A6038">
        <w:rPr>
          <w:rFonts w:cs="Times New Roman"/>
        </w:rPr>
        <w:t>17</w:t>
      </w:r>
      <w:r w:rsidRPr="008A6038">
        <w:rPr>
          <w:rFonts w:cs="Times New Roman" w:hint="eastAsia"/>
        </w:rPr>
        <w:t>個區塊以及</w:t>
      </w:r>
      <w:r w:rsidRPr="008A6038">
        <w:rPr>
          <w:rFonts w:cs="Times New Roman"/>
        </w:rPr>
        <w:t>53</w:t>
      </w:r>
      <w:r w:rsidRPr="008A6038">
        <w:rPr>
          <w:rFonts w:cs="Times New Roman" w:hint="eastAsia"/>
        </w:rPr>
        <w:t>種物種</w:t>
      </w:r>
      <w:r w:rsidRPr="008A6038">
        <w:rPr>
          <w:rFonts w:cs="Times New Roman"/>
        </w:rPr>
        <w:t xml:space="preserve"> (Mean = 0.</w:t>
      </w:r>
      <w:r w:rsidRPr="008A6038">
        <w:rPr>
          <w:rFonts w:cs="Times New Roman" w:hint="eastAsia"/>
        </w:rPr>
        <w:t>11</w:t>
      </w:r>
      <w:r w:rsidRPr="008A6038">
        <w:rPr>
          <w:rFonts w:cs="Times New Roman" w:hint="eastAsia"/>
        </w:rPr>
        <w:t>，</w:t>
      </w:r>
      <w:r w:rsidRPr="008A6038">
        <w:rPr>
          <w:rFonts w:cs="Times New Roman"/>
        </w:rPr>
        <w:t xml:space="preserve">CV = </w:t>
      </w:r>
      <w:r w:rsidRPr="008A6038">
        <w:rPr>
          <w:rFonts w:cs="Times New Roman" w:hint="eastAsia"/>
        </w:rPr>
        <w:t>0.66</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28</w:t>
      </w:r>
      <w:r w:rsidRPr="008A6038">
        <w:rPr>
          <w:rFonts w:cs="Times New Roman" w:hint="eastAsia"/>
        </w:rPr>
        <w:t>種。該地區的樣本覆蓋率為</w:t>
      </w:r>
      <w:r w:rsidRPr="008A6038">
        <w:rPr>
          <w:rFonts w:cs="Times New Roman" w:hint="eastAsia"/>
        </w:rPr>
        <w:t>0.74</w:t>
      </w:r>
      <w:r w:rsidRPr="008A6038">
        <w:rPr>
          <w:rFonts w:cs="Times New Roman" w:hint="eastAsia"/>
        </w:rPr>
        <w:t>。</w:t>
      </w:r>
    </w:p>
    <w:p w14:paraId="185135B2" w14:textId="77777777" w:rsidR="00C90137" w:rsidRPr="008A6038" w:rsidRDefault="00C90137" w:rsidP="00C90137">
      <w:pPr>
        <w:rPr>
          <w:rFonts w:cs="Times New Roman"/>
        </w:rPr>
      </w:pPr>
    </w:p>
    <w:p w14:paraId="7E85B623" w14:textId="77777777" w:rsidR="00C90137" w:rsidRPr="008A6038" w:rsidRDefault="00C90137" w:rsidP="00C90137">
      <w:pPr>
        <w:numPr>
          <w:ilvl w:val="0"/>
          <w:numId w:val="32"/>
        </w:numPr>
        <w:rPr>
          <w:rFonts w:cs="Times New Roman"/>
        </w:rPr>
      </w:pPr>
      <w:r w:rsidRPr="008A6038">
        <w:rPr>
          <w:rFonts w:cs="Times New Roman" w:hint="eastAsia"/>
        </w:rPr>
        <w:lastRenderedPageBreak/>
        <w:t>高地地區</w:t>
      </w:r>
      <w:r w:rsidRPr="008A6038">
        <w:rPr>
          <w:rFonts w:cs="Times New Roman"/>
        </w:rPr>
        <w:t xml:space="preserve"> (</w:t>
      </w:r>
      <w:r w:rsidRPr="008A6038">
        <w:rPr>
          <w:rFonts w:cs="Times New Roman" w:hint="eastAsia"/>
        </w:rPr>
        <w:t xml:space="preserve">H, </w:t>
      </w:r>
      <w:r w:rsidRPr="008A6038">
        <w:rPr>
          <w:rFonts w:cs="Times New Roman"/>
        </w:rPr>
        <w:t>high country</w:t>
      </w:r>
      <w:r w:rsidRPr="008A6038">
        <w:rPr>
          <w:rFonts w:cs="Times New Roman" w:hint="eastAsia"/>
        </w:rPr>
        <w:t xml:space="preserve">) </w:t>
      </w:r>
      <w:r w:rsidRPr="008A6038">
        <w:rPr>
          <w:rFonts w:cs="Times New Roman" w:hint="eastAsia"/>
        </w:rPr>
        <w:t>海拔</w:t>
      </w:r>
      <w:r w:rsidRPr="008A6038">
        <w:rPr>
          <w:rFonts w:cs="Times New Roman"/>
        </w:rPr>
        <w:t>2750</w:t>
      </w:r>
      <w:r w:rsidRPr="008A6038">
        <w:rPr>
          <w:rFonts w:cs="Times New Roman" w:hint="eastAsia"/>
        </w:rPr>
        <w:t>公尺以上，該地區冬季寒冷且漫長，夏季短而乾燥，大部分的水分來自於夏季融雪。植被相較其他區域更矮小，土壤為裸岩與碎石居多。但因融雪灌溉，因此該地潮濕的棲息地不斷增加，包括溪流、季節性滲漏</w:t>
      </w:r>
      <w:r w:rsidRPr="008A6038">
        <w:rPr>
          <w:rFonts w:cs="Times New Roman" w:hint="eastAsia"/>
        </w:rPr>
        <w:t xml:space="preserve"> (</w:t>
      </w:r>
      <w:r w:rsidRPr="008A6038">
        <w:rPr>
          <w:rFonts w:cs="Times New Roman"/>
        </w:rPr>
        <w:t>seepages</w:t>
      </w:r>
      <w:r w:rsidRPr="008A6038">
        <w:rPr>
          <w:rFonts w:cs="Times New Roman" w:hint="eastAsia"/>
        </w:rPr>
        <w:t>)</w:t>
      </w:r>
      <w:r w:rsidRPr="008A6038">
        <w:rPr>
          <w:rFonts w:cs="Times New Roman" w:hint="eastAsia"/>
        </w:rPr>
        <w:t>、湖泊、草地和沼澤等地形。其中包含</w:t>
      </w:r>
      <w:r w:rsidRPr="008A6038">
        <w:rPr>
          <w:rFonts w:cs="Times New Roman"/>
        </w:rPr>
        <w:t>69</w:t>
      </w:r>
      <w:r w:rsidRPr="008A6038">
        <w:rPr>
          <w:rFonts w:cs="Times New Roman" w:hint="eastAsia"/>
        </w:rPr>
        <w:t>個區塊以及</w:t>
      </w:r>
      <w:r w:rsidRPr="008A6038">
        <w:rPr>
          <w:rFonts w:cs="Times New Roman"/>
        </w:rPr>
        <w:t>92</w:t>
      </w:r>
      <w:r w:rsidRPr="008A6038">
        <w:rPr>
          <w:rFonts w:cs="Times New Roman" w:hint="eastAsia"/>
        </w:rPr>
        <w:t>種物種</w:t>
      </w:r>
      <w:r w:rsidRPr="008A6038">
        <w:rPr>
          <w:rFonts w:cs="Times New Roman" w:hint="eastAsia"/>
        </w:rPr>
        <w:t xml:space="preserve"> </w:t>
      </w:r>
      <w:r w:rsidRPr="008A6038">
        <w:rPr>
          <w:rFonts w:cs="Times New Roman"/>
        </w:rPr>
        <w:t>(Mean = 0.0</w:t>
      </w:r>
      <w:r w:rsidRPr="008A6038">
        <w:rPr>
          <w:rFonts w:cs="Times New Roman" w:hint="eastAsia"/>
        </w:rPr>
        <w:t>7</w:t>
      </w:r>
      <w:r w:rsidRPr="008A6038">
        <w:rPr>
          <w:rFonts w:cs="Times New Roman" w:hint="eastAsia"/>
        </w:rPr>
        <w:t>，</w:t>
      </w:r>
      <w:r w:rsidRPr="008A6038">
        <w:rPr>
          <w:rFonts w:cs="Times New Roman"/>
        </w:rPr>
        <w:t xml:space="preserve">CV = </w:t>
      </w:r>
      <w:r w:rsidRPr="008A6038">
        <w:rPr>
          <w:rFonts w:cs="Times New Roman" w:hint="eastAsia"/>
        </w:rPr>
        <w:t>1.28</w:t>
      </w:r>
      <w:r w:rsidRPr="008A6038">
        <w:rPr>
          <w:rFonts w:cs="Times New Roman"/>
        </w:rPr>
        <w:t>)</w:t>
      </w:r>
      <w:r w:rsidRPr="008A6038">
        <w:rPr>
          <w:rFonts w:cs="Times New Roman" w:hint="eastAsia"/>
        </w:rPr>
        <w:t xml:space="preserve"> </w:t>
      </w:r>
      <w:r w:rsidRPr="008A6038">
        <w:rPr>
          <w:rFonts w:cs="Times New Roman" w:hint="eastAsia"/>
        </w:rPr>
        <w:t>，且僅出現在單一區塊的物種具有</w:t>
      </w:r>
      <w:r w:rsidRPr="008A6038">
        <w:rPr>
          <w:rFonts w:cs="Times New Roman" w:hint="eastAsia"/>
        </w:rPr>
        <w:t>39</w:t>
      </w:r>
      <w:r w:rsidRPr="008A6038">
        <w:rPr>
          <w:rFonts w:cs="Times New Roman" w:hint="eastAsia"/>
        </w:rPr>
        <w:t>種。該地區的樣本覆蓋率為</w:t>
      </w:r>
      <w:r w:rsidRPr="008A6038">
        <w:rPr>
          <w:rFonts w:cs="Times New Roman" w:hint="eastAsia"/>
        </w:rPr>
        <w:t>0.91</w:t>
      </w:r>
      <w:r w:rsidRPr="008A6038">
        <w:rPr>
          <w:rFonts w:cs="Times New Roman" w:hint="eastAsia"/>
        </w:rPr>
        <w:t>。</w:t>
      </w:r>
    </w:p>
    <w:p w14:paraId="71A955E6" w14:textId="77777777" w:rsidR="00C90137" w:rsidRPr="008A6038" w:rsidRDefault="00C90137" w:rsidP="00CF1A25">
      <w:pPr>
        <w:rPr>
          <w:rFonts w:cs="Times New Roman"/>
        </w:rPr>
      </w:pPr>
    </w:p>
    <w:p w14:paraId="08515790" w14:textId="77777777" w:rsidR="00C90137" w:rsidRPr="008A6038" w:rsidRDefault="00C90137" w:rsidP="000D12AD">
      <w:pPr>
        <w:pStyle w:val="3"/>
      </w:pPr>
      <w:r w:rsidRPr="008A6038">
        <w:rPr>
          <w:rFonts w:hint="eastAsia"/>
        </w:rPr>
        <w:t>以取後放回的抽樣方法估計</w:t>
      </w:r>
    </w:p>
    <w:p w14:paraId="3398DE4B" w14:textId="77777777" w:rsidR="00C90137" w:rsidRPr="008A6038" w:rsidRDefault="00C90137" w:rsidP="00C90137">
      <w:pPr>
        <w:ind w:firstLine="425"/>
      </w:pPr>
      <w:r w:rsidRPr="008A6038">
        <w:rPr>
          <w:rFonts w:hint="eastAsia"/>
        </w:rPr>
        <w:t>在假設該筆資料為取後放回的抽樣方式，並依照相對應的估計方法分別針對各群落進行估計的結果，在山麓、下針葉林、上針葉林以及高地地區，各自分別擁有</w:t>
      </w:r>
      <w:r w:rsidRPr="008A6038">
        <w:t>273.9</w:t>
      </w:r>
      <w:r w:rsidRPr="008A6038">
        <w:rPr>
          <w:rFonts w:hint="eastAsia"/>
        </w:rPr>
        <w:t xml:space="preserve"> </w:t>
      </w:r>
      <w:r w:rsidRPr="008A6038">
        <w:t>±</w:t>
      </w:r>
      <w:r w:rsidRPr="008A6038">
        <w:rPr>
          <w:rFonts w:hint="eastAsia"/>
        </w:rPr>
        <w:t xml:space="preserve"> </w:t>
      </w:r>
      <w:r w:rsidRPr="008A6038">
        <w:t>59.1</w:t>
      </w:r>
      <w:r w:rsidRPr="008A6038">
        <w:rPr>
          <w:rFonts w:hint="eastAsia"/>
        </w:rPr>
        <w:t>、</w:t>
      </w:r>
      <w:r w:rsidRPr="008A6038">
        <w:t>261.4</w:t>
      </w:r>
      <w:r w:rsidRPr="008A6038">
        <w:rPr>
          <w:rFonts w:hint="eastAsia"/>
        </w:rPr>
        <w:t xml:space="preserve"> </w:t>
      </w:r>
      <w:r w:rsidRPr="008A6038">
        <w:t>±</w:t>
      </w:r>
      <w:r w:rsidRPr="008A6038">
        <w:rPr>
          <w:rFonts w:hint="eastAsia"/>
        </w:rPr>
        <w:t xml:space="preserve"> </w:t>
      </w:r>
      <w:r w:rsidRPr="008A6038">
        <w:t>33.9</w:t>
      </w:r>
      <w:r w:rsidRPr="008A6038">
        <w:rPr>
          <w:rFonts w:hint="eastAsia"/>
        </w:rPr>
        <w:t>、</w:t>
      </w:r>
      <w:r w:rsidRPr="008A6038">
        <w:t>96.9</w:t>
      </w:r>
      <w:r w:rsidRPr="008A6038">
        <w:rPr>
          <w:rFonts w:hint="eastAsia"/>
        </w:rPr>
        <w:t xml:space="preserve"> </w:t>
      </w:r>
      <w:r w:rsidRPr="008A6038">
        <w:t>±</w:t>
      </w:r>
      <w:r w:rsidRPr="008A6038">
        <w:rPr>
          <w:rFonts w:hint="eastAsia"/>
        </w:rPr>
        <w:t xml:space="preserve"> </w:t>
      </w:r>
      <w:r w:rsidRPr="008A6038">
        <w:t>31.8</w:t>
      </w:r>
      <w:r w:rsidRPr="008A6038">
        <w:rPr>
          <w:rFonts w:hint="eastAsia"/>
        </w:rPr>
        <w:t>以及</w:t>
      </w:r>
      <w:r w:rsidRPr="008A6038">
        <w:t xml:space="preserve"> 159.9</w:t>
      </w:r>
      <w:r w:rsidRPr="008A6038">
        <w:rPr>
          <w:rFonts w:hint="eastAsia"/>
        </w:rPr>
        <w:t xml:space="preserve"> </w:t>
      </w:r>
      <w:r w:rsidRPr="008A6038">
        <w:t>±</w:t>
      </w:r>
      <w:r w:rsidRPr="008A6038">
        <w:rPr>
          <w:rFonts w:hint="eastAsia"/>
        </w:rPr>
        <w:t xml:space="preserve"> </w:t>
      </w:r>
      <w:r w:rsidRPr="008A6038">
        <w:t>46</w:t>
      </w:r>
      <w:r w:rsidRPr="008A6038">
        <w:rPr>
          <w:rFonts w:hint="eastAsia"/>
        </w:rPr>
        <w:t>種物種，該估計結果為平均數</w:t>
      </w:r>
      <m:oMath>
        <m:r>
          <w:rPr>
            <w:rFonts w:ascii="Cambria Math" w:hAnsi="Cambria Math"/>
          </w:rPr>
          <m:t>±</m:t>
        </m:r>
      </m:oMath>
      <w:r w:rsidRPr="008A6038">
        <w:rPr>
          <w:rFonts w:hint="eastAsia"/>
        </w:rPr>
        <w:t>標準差。</w:t>
      </w:r>
    </w:p>
    <w:p w14:paraId="0A94B8D1" w14:textId="77777777" w:rsidR="00C90137" w:rsidRPr="008A6038" w:rsidRDefault="00C90137" w:rsidP="00C90137">
      <w:pPr>
        <w:widowControl/>
        <w:ind w:firstLine="425"/>
        <w:rPr>
          <w:rFonts w:cs="Times New Roman"/>
        </w:rPr>
      </w:pPr>
      <w:r w:rsidRPr="008A6038">
        <w:rPr>
          <w:rFonts w:cs="Times New Roman" w:hint="eastAsia"/>
        </w:rPr>
        <w:t>隨後將該資料及做為樣本使用，估計兩群落之間的共同物種數，在多數估計，無論是在共同物種數的估計值或是標準差的估計結果中，</w:t>
      </w:r>
      <w:r w:rsidRPr="008A6038">
        <w:rPr>
          <w:rFonts w:cs="Times New Roman" w:hint="eastAsia"/>
          <w:i/>
          <w:iCs/>
        </w:rPr>
        <w:t>BB</w:t>
      </w:r>
      <w:r w:rsidRPr="008A6038">
        <w:rPr>
          <w:rFonts w:cs="Times New Roman" w:hint="eastAsia"/>
        </w:rPr>
        <w:t>所估計之結果高於</w:t>
      </w:r>
      <w:r w:rsidRPr="008A6038">
        <w:rPr>
          <w:rFonts w:cs="Times New Roman" w:hint="eastAsia"/>
          <w:i/>
          <w:iCs/>
        </w:rPr>
        <w:t>Pan</w:t>
      </w:r>
      <w:r w:rsidRPr="008A6038">
        <w:rPr>
          <w:rFonts w:cs="Times New Roman" w:hint="eastAsia"/>
        </w:rPr>
        <w:t>所估計之，此情況與上一章所呈現之電腦模擬的結果相符。</w:t>
      </w:r>
    </w:p>
    <w:p w14:paraId="0682EE0A" w14:textId="77777777" w:rsidR="00C90137" w:rsidRPr="008A6038" w:rsidRDefault="00C90137" w:rsidP="00C90137">
      <w:pPr>
        <w:widowControl/>
        <w:ind w:firstLine="425"/>
        <w:rPr>
          <w:rFonts w:cs="Times New Roman"/>
        </w:rPr>
      </w:pPr>
      <w:r w:rsidRPr="008A6038">
        <w:rPr>
          <w:rFonts w:cs="Times New Roman" w:hint="eastAsia"/>
        </w:rPr>
        <w:t>並經由</w:t>
      </w:r>
      <w:r w:rsidRPr="008A6038">
        <w:rPr>
          <w:rFonts w:cs="Times New Roman"/>
        </w:rPr>
        <w:t xml:space="preserve">Jaccard </w:t>
      </w:r>
      <w:r w:rsidRPr="008A6038">
        <w:rPr>
          <w:rFonts w:cs="Times New Roman" w:hint="eastAsia"/>
        </w:rPr>
        <w:t>指數量化四群落間的</w:t>
      </w:r>
      <w:r w:rsidRPr="00683B81">
        <w:rPr>
          <w:rFonts w:cs="Times New Roman" w:hint="eastAsia"/>
          <w:i/>
          <w:iCs/>
        </w:rPr>
        <w:t>Beta</w:t>
      </w:r>
      <w:r w:rsidRPr="008A6038">
        <w:rPr>
          <w:rFonts w:cs="Times New Roman" w:hint="eastAsia"/>
        </w:rPr>
        <w:t>多樣性結果可以得知，山麓地區與下針葉林地區具有最相似的群落組成，而與其不相鄰的兩區域則具有最高的群落相異性；在上針葉林地區方面，與其相鄰的兩群落比起不相鄰的山麓地區具有更高的相似性。值得注意的是，在下針葉林的部分，在比較其與上針葉林地區與高地地區的群落相異程度之後，發現在與之不相鄰的高地地區反而相較於相鄰的上針葉林地區具有更高的群落相似性。</w:t>
      </w:r>
    </w:p>
    <w:p w14:paraId="67F2AD61" w14:textId="77777777" w:rsidR="00C90137" w:rsidRPr="008A6038" w:rsidRDefault="00C90137" w:rsidP="00C90137">
      <w:pPr>
        <w:widowControl/>
        <w:ind w:firstLine="425"/>
        <w:rPr>
          <w:rFonts w:cs="Times New Roman"/>
        </w:rPr>
      </w:pPr>
      <w:r w:rsidRPr="008A6038">
        <w:rPr>
          <w:rFonts w:cs="Times New Roman"/>
        </w:rPr>
        <w:t>繪製在未使用估計式修正僅使用觀測值作為群落物種數，與使用估計式修</w:t>
      </w:r>
      <w:r w:rsidRPr="008A6038">
        <w:rPr>
          <w:rFonts w:cs="Times New Roman"/>
        </w:rPr>
        <w:t xml:space="preserve"> </w:t>
      </w:r>
      <w:r w:rsidRPr="008A6038">
        <w:rPr>
          <w:rFonts w:cs="Times New Roman"/>
        </w:rPr>
        <w:t>正群落物種數後之估計結果的樹狀結構圖</w:t>
      </w:r>
      <w:r w:rsidRPr="008A6038">
        <w:rPr>
          <w:rFonts w:cs="Times New Roman"/>
        </w:rPr>
        <w:t xml:space="preserve"> (dendrogram) </w:t>
      </w:r>
      <w:r w:rsidRPr="008A6038">
        <w:rPr>
          <w:rFonts w:cs="Times New Roman"/>
        </w:rPr>
        <w:t>。</w:t>
      </w:r>
      <w:r w:rsidRPr="008A6038">
        <w:rPr>
          <w:rFonts w:cs="Times New Roman" w:hint="eastAsia"/>
        </w:rPr>
        <w:t>在分類樹結果中，可以看到，僅由觀測值作為依據所繪製之分類樹結果，將山麓地區與下針葉林分為一類群，而上針葉林與高地地區做為第二類群；但在估計出的結果中，則是</w:t>
      </w:r>
      <w:r w:rsidRPr="008A6038">
        <w:rPr>
          <w:rFonts w:cs="Times New Roman" w:hint="eastAsia"/>
        </w:rPr>
        <w:lastRenderedPageBreak/>
        <w:t>在山麓地區與下針葉林具有最近的距離，隨後與該群相近的為高地地區，而在上針葉林則與其餘三群落具有更遠的距離。在使用估計式修正群落內物種數所量化之</w:t>
      </w:r>
      <w:r w:rsidRPr="00683B81">
        <w:rPr>
          <w:rFonts w:cs="Times New Roman" w:hint="eastAsia"/>
          <w:i/>
          <w:iCs/>
        </w:rPr>
        <w:t>Beta</w:t>
      </w:r>
      <w:r w:rsidRPr="008A6038">
        <w:rPr>
          <w:rFonts w:cs="Times New Roman" w:hint="eastAsia"/>
        </w:rPr>
        <w:t>多樣性結果，相較於直接使用觀測物種數所估計之結果之間會有所不同。</w:t>
      </w:r>
    </w:p>
    <w:p w14:paraId="63F24178" w14:textId="77777777" w:rsidR="00C90137" w:rsidRPr="008A6038" w:rsidRDefault="00C90137" w:rsidP="00C90137">
      <w:pPr>
        <w:widowControl/>
        <w:ind w:firstLine="425"/>
        <w:rPr>
          <w:rFonts w:cs="Times New Roman"/>
        </w:rPr>
      </w:pPr>
      <w:r w:rsidRPr="008A6038">
        <w:rPr>
          <w:rFonts w:cs="Times New Roman" w:hint="eastAsia"/>
        </w:rPr>
        <w:t>綜上所述，可知在分析群落間的</w:t>
      </w:r>
      <w:r w:rsidRPr="008A6038">
        <w:rPr>
          <w:rFonts w:cs="Times New Roman" w:hint="eastAsia"/>
        </w:rPr>
        <w:t xml:space="preserve"> </w:t>
      </w:r>
      <w:r w:rsidRPr="00683B81">
        <w:rPr>
          <w:rFonts w:cs="Times New Roman" w:hint="eastAsia"/>
          <w:i/>
          <w:iCs/>
        </w:rPr>
        <w:t>Beta</w:t>
      </w:r>
      <w:r w:rsidRPr="008A6038">
        <w:rPr>
          <w:rFonts w:cs="Times New Roman" w:hint="eastAsia"/>
        </w:rPr>
        <w:t xml:space="preserve"> </w:t>
      </w:r>
      <w:r w:rsidRPr="008A6038">
        <w:rPr>
          <w:rFonts w:cs="Times New Roman" w:hint="eastAsia"/>
        </w:rPr>
        <w:t>多樣性時，使用估計式修正群落物種數可能比直接使用觀測值計算的結果更能反映群落間的真實相似性關係。</w:t>
      </w:r>
    </w:p>
    <w:p w14:paraId="5FC693A0" w14:textId="77777777" w:rsidR="00C90137" w:rsidRPr="008A6038" w:rsidRDefault="00C90137" w:rsidP="00C90137">
      <w:pPr>
        <w:widowControl/>
        <w:rPr>
          <w:rFonts w:cs="Times New Roman"/>
        </w:rPr>
      </w:pPr>
    </w:p>
    <w:p w14:paraId="601A44B4" w14:textId="77777777" w:rsidR="00C90137" w:rsidRPr="008A6038" w:rsidRDefault="00C90137" w:rsidP="00C90137">
      <w:pPr>
        <w:widowControl/>
        <w:rPr>
          <w:rFonts w:cs="Times New Roman"/>
        </w:rPr>
      </w:pPr>
    </w:p>
    <w:p w14:paraId="6ACA9696" w14:textId="404D1916" w:rsidR="00C90137" w:rsidRPr="008A6038" w:rsidRDefault="00C90137" w:rsidP="00C90137">
      <w:pPr>
        <w:pStyle w:val="af1"/>
        <w:rPr>
          <w:rFonts w:cs="Times New Roman"/>
        </w:rPr>
      </w:pPr>
      <w:bookmarkStart w:id="328" w:name="_Toc163389729"/>
      <w:bookmarkStart w:id="329" w:name="_Toc163389946"/>
      <w:r w:rsidRPr="008A6038">
        <w:t xml:space="preserve">Table </w:t>
      </w:r>
      <w:fldSimple w:instr=" STYLEREF 1 \s ">
        <w:r w:rsidR="009D47CB">
          <w:rPr>
            <w:noProof/>
          </w:rPr>
          <w:t>5</w:t>
        </w:r>
      </w:fldSimple>
      <w:r w:rsidR="004F359F" w:rsidRPr="008A6038">
        <w:t>.</w:t>
      </w:r>
      <w:fldSimple w:instr=" SEQ Table \* ARABIC \s 1 ">
        <w:r w:rsidR="009D47CB">
          <w:rPr>
            <w:noProof/>
          </w:rPr>
          <w:t>1</w:t>
        </w:r>
      </w:fldSimple>
      <w:r w:rsidRPr="008A6038">
        <w:rPr>
          <w:rFonts w:cs="Times New Roman" w:hint="eastAsia"/>
        </w:rPr>
        <w:t>取後放回之</w:t>
      </w:r>
      <w:r w:rsidRPr="008A6038">
        <w:rPr>
          <w:rFonts w:cs="Times New Roman"/>
        </w:rPr>
        <w:t>紅杉國家公園內苔蘚</w:t>
      </w:r>
      <w:r w:rsidRPr="008A6038">
        <w:rPr>
          <w:rFonts w:cs="Times New Roman" w:hint="eastAsia"/>
        </w:rPr>
        <w:t>的兩群落間共同種估計結果。</w:t>
      </w:r>
      <w:bookmarkEnd w:id="328"/>
      <w:bookmarkEnd w:id="329"/>
    </w:p>
    <w:tbl>
      <w:tblPr>
        <w:tblStyle w:val="afd"/>
        <w:tblW w:w="5000" w:type="pct"/>
        <w:tblLook w:val="04A0" w:firstRow="1" w:lastRow="0" w:firstColumn="1" w:lastColumn="0" w:noHBand="0" w:noVBand="1"/>
      </w:tblPr>
      <w:tblGrid>
        <w:gridCol w:w="1502"/>
        <w:gridCol w:w="1150"/>
        <w:gridCol w:w="603"/>
        <w:gridCol w:w="1057"/>
        <w:gridCol w:w="950"/>
        <w:gridCol w:w="1969"/>
        <w:gridCol w:w="1075"/>
      </w:tblGrid>
      <w:tr w:rsidR="00C90137" w:rsidRPr="008A6038" w14:paraId="67E5A025" w14:textId="77777777" w:rsidTr="00A82030">
        <w:trPr>
          <w:cnfStyle w:val="100000000000" w:firstRow="1" w:lastRow="0" w:firstColumn="0" w:lastColumn="0" w:oddVBand="0" w:evenVBand="0" w:oddHBand="0" w:evenHBand="0" w:firstRowFirstColumn="0" w:firstRowLastColumn="0" w:lastRowFirstColumn="0" w:lastRowLastColumn="0"/>
          <w:trHeight w:val="414"/>
        </w:trPr>
        <w:tc>
          <w:tcPr>
            <w:tcW w:w="904" w:type="pct"/>
            <w:vMerge w:val="restart"/>
            <w:tcBorders>
              <w:top w:val="single" w:sz="12" w:space="0" w:color="auto"/>
            </w:tcBorders>
            <w:noWrap/>
          </w:tcPr>
          <w:p w14:paraId="78FFF997" w14:textId="77777777" w:rsidR="00C90137" w:rsidRPr="008A6038" w:rsidRDefault="00C90137" w:rsidP="00A82030">
            <w:bookmarkStart w:id="330" w:name="_Hlk161140689"/>
          </w:p>
        </w:tc>
        <w:tc>
          <w:tcPr>
            <w:tcW w:w="692" w:type="pct"/>
            <w:vMerge w:val="restart"/>
            <w:tcBorders>
              <w:top w:val="single" w:sz="12" w:space="0" w:color="auto"/>
            </w:tcBorders>
          </w:tcPr>
          <w:p w14:paraId="0F1714DD" w14:textId="77777777" w:rsidR="00C90137" w:rsidRPr="008A6038" w:rsidRDefault="00C90137" w:rsidP="00A82030">
            <w:pPr>
              <w:rPr>
                <w:iCs/>
                <w:szCs w:val="24"/>
              </w:rPr>
            </w:pPr>
            <w:r w:rsidRPr="008A6038">
              <w:rPr>
                <w:szCs w:val="24"/>
              </w:rPr>
              <w:t>Estimator</w:t>
            </w:r>
          </w:p>
        </w:tc>
        <w:tc>
          <w:tcPr>
            <w:tcW w:w="363" w:type="pct"/>
            <w:vMerge w:val="restart"/>
            <w:tcBorders>
              <w:top w:val="single" w:sz="12" w:space="0" w:color="auto"/>
            </w:tcBorders>
            <w:noWrap/>
            <w:hideMark/>
          </w:tcPr>
          <w:p w14:paraId="03881145" w14:textId="77777777" w:rsidR="00C90137" w:rsidRPr="008A6038" w:rsidRDefault="00C90137" w:rsidP="00A82030">
            <w:proofErr w:type="spellStart"/>
            <w:r w:rsidRPr="008A6038">
              <w:rPr>
                <w:rFonts w:hint="eastAsia"/>
                <w:iCs/>
                <w:szCs w:val="24"/>
              </w:rPr>
              <w:t>Ob</w:t>
            </w:r>
            <w:r w:rsidRPr="008A6038">
              <w:rPr>
                <w:iCs/>
                <w:szCs w:val="24"/>
              </w:rPr>
              <w:t>s</w:t>
            </w:r>
            <w:proofErr w:type="spellEnd"/>
          </w:p>
        </w:tc>
        <w:tc>
          <w:tcPr>
            <w:tcW w:w="636" w:type="pct"/>
            <w:vMerge w:val="restart"/>
            <w:tcBorders>
              <w:top w:val="single" w:sz="12" w:space="0" w:color="auto"/>
            </w:tcBorders>
            <w:noWrap/>
            <w:hideMark/>
          </w:tcPr>
          <w:p w14:paraId="160B3346" w14:textId="77777777" w:rsidR="00C90137" w:rsidRPr="008A6038" w:rsidRDefault="00C90137" w:rsidP="00A82030">
            <w:r w:rsidRPr="008A6038">
              <w:rPr>
                <w:szCs w:val="24"/>
              </w:rPr>
              <w:t>Estimate</w:t>
            </w:r>
          </w:p>
        </w:tc>
        <w:tc>
          <w:tcPr>
            <w:tcW w:w="572" w:type="pct"/>
            <w:vMerge w:val="restart"/>
            <w:tcBorders>
              <w:top w:val="single" w:sz="12" w:space="0" w:color="auto"/>
            </w:tcBorders>
            <w:noWrap/>
            <w:hideMark/>
          </w:tcPr>
          <w:p w14:paraId="46BAC88A" w14:textId="77777777" w:rsidR="00C90137" w:rsidRPr="008A6038" w:rsidRDefault="00C90137" w:rsidP="00A82030">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85" w:type="pct"/>
            <w:vMerge w:val="restart"/>
            <w:tcBorders>
              <w:top w:val="single" w:sz="12" w:space="0" w:color="auto"/>
            </w:tcBorders>
          </w:tcPr>
          <w:p w14:paraId="06AC343F" w14:textId="77777777" w:rsidR="00C90137" w:rsidRPr="008A6038" w:rsidRDefault="00C90137" w:rsidP="00A82030">
            <w:r w:rsidRPr="008A6038">
              <w:rPr>
                <w:rFonts w:hint="eastAsia"/>
              </w:rPr>
              <w:t>9</w:t>
            </w:r>
            <w:r w:rsidRPr="008A6038">
              <w:t>5% CI</w:t>
            </w:r>
            <w:r w:rsidRPr="008A6038">
              <w:rPr>
                <w:rFonts w:hint="eastAsia"/>
              </w:rPr>
              <w:t xml:space="preserve"> </w:t>
            </w:r>
            <w:r w:rsidRPr="008A6038">
              <w:t>bound</w:t>
            </w:r>
          </w:p>
        </w:tc>
        <w:tc>
          <w:tcPr>
            <w:tcW w:w="647" w:type="pct"/>
            <w:vMerge w:val="restart"/>
            <w:tcBorders>
              <w:top w:val="single" w:sz="12" w:space="0" w:color="auto"/>
            </w:tcBorders>
          </w:tcPr>
          <w:p w14:paraId="175D0DC3" w14:textId="77777777" w:rsidR="00C90137" w:rsidRPr="008A6038" w:rsidRDefault="00C90137" w:rsidP="00A82030">
            <w:r w:rsidRPr="008A6038">
              <w:rPr>
                <w:rFonts w:hint="eastAsia"/>
              </w:rPr>
              <w:t>Jaccard</w:t>
            </w:r>
          </w:p>
        </w:tc>
      </w:tr>
      <w:tr w:rsidR="00C90137" w:rsidRPr="008A6038" w14:paraId="34F22E9D" w14:textId="77777777" w:rsidTr="00A82030">
        <w:trPr>
          <w:trHeight w:val="414"/>
        </w:trPr>
        <w:tc>
          <w:tcPr>
            <w:tcW w:w="904" w:type="pct"/>
            <w:vMerge/>
            <w:tcBorders>
              <w:bottom w:val="double" w:sz="4" w:space="0" w:color="auto"/>
            </w:tcBorders>
            <w:noWrap/>
          </w:tcPr>
          <w:p w14:paraId="6F3D8F05" w14:textId="77777777" w:rsidR="00C90137" w:rsidRPr="008A6038" w:rsidRDefault="00C90137" w:rsidP="00A82030"/>
        </w:tc>
        <w:tc>
          <w:tcPr>
            <w:tcW w:w="692" w:type="pct"/>
            <w:vMerge/>
            <w:tcBorders>
              <w:bottom w:val="double" w:sz="4" w:space="0" w:color="auto"/>
            </w:tcBorders>
          </w:tcPr>
          <w:p w14:paraId="27A49C04" w14:textId="77777777" w:rsidR="00C90137" w:rsidRPr="008A6038" w:rsidRDefault="00C90137" w:rsidP="00A82030">
            <w:pPr>
              <w:rPr>
                <w:szCs w:val="24"/>
              </w:rPr>
            </w:pPr>
          </w:p>
        </w:tc>
        <w:tc>
          <w:tcPr>
            <w:tcW w:w="363" w:type="pct"/>
            <w:vMerge/>
            <w:tcBorders>
              <w:bottom w:val="double" w:sz="4" w:space="0" w:color="auto"/>
            </w:tcBorders>
            <w:noWrap/>
          </w:tcPr>
          <w:p w14:paraId="71022030" w14:textId="77777777" w:rsidR="00C90137" w:rsidRPr="008A6038" w:rsidRDefault="00C90137" w:rsidP="00A82030">
            <w:pPr>
              <w:rPr>
                <w:iCs/>
                <w:szCs w:val="24"/>
              </w:rPr>
            </w:pPr>
          </w:p>
        </w:tc>
        <w:tc>
          <w:tcPr>
            <w:tcW w:w="636" w:type="pct"/>
            <w:vMerge/>
            <w:tcBorders>
              <w:bottom w:val="double" w:sz="4" w:space="0" w:color="auto"/>
            </w:tcBorders>
            <w:noWrap/>
          </w:tcPr>
          <w:p w14:paraId="7999D05D" w14:textId="77777777" w:rsidR="00C90137" w:rsidRPr="008A6038" w:rsidRDefault="00C90137" w:rsidP="00A82030">
            <w:pPr>
              <w:rPr>
                <w:szCs w:val="24"/>
              </w:rPr>
            </w:pPr>
          </w:p>
        </w:tc>
        <w:tc>
          <w:tcPr>
            <w:tcW w:w="572" w:type="pct"/>
            <w:vMerge/>
            <w:tcBorders>
              <w:bottom w:val="double" w:sz="4" w:space="0" w:color="auto"/>
            </w:tcBorders>
            <w:noWrap/>
          </w:tcPr>
          <w:p w14:paraId="1CDB749A" w14:textId="77777777" w:rsidR="00C90137" w:rsidRPr="008A6038" w:rsidRDefault="00C90137" w:rsidP="00A82030">
            <w:pPr>
              <w:rPr>
                <w:iCs/>
                <w:szCs w:val="24"/>
              </w:rPr>
            </w:pPr>
          </w:p>
        </w:tc>
        <w:tc>
          <w:tcPr>
            <w:tcW w:w="1185" w:type="pct"/>
            <w:vMerge/>
            <w:tcBorders>
              <w:bottom w:val="double" w:sz="4" w:space="0" w:color="auto"/>
            </w:tcBorders>
          </w:tcPr>
          <w:p w14:paraId="2A14F251" w14:textId="77777777" w:rsidR="00C90137" w:rsidRPr="008A6038" w:rsidRDefault="00C90137" w:rsidP="00A82030"/>
        </w:tc>
        <w:tc>
          <w:tcPr>
            <w:tcW w:w="647" w:type="pct"/>
            <w:vMerge/>
            <w:tcBorders>
              <w:bottom w:val="double" w:sz="4" w:space="0" w:color="auto"/>
            </w:tcBorders>
          </w:tcPr>
          <w:p w14:paraId="00A0D403" w14:textId="77777777" w:rsidR="00C90137" w:rsidRPr="008A6038" w:rsidRDefault="00C90137" w:rsidP="00A82030"/>
        </w:tc>
      </w:tr>
      <w:bookmarkEnd w:id="330"/>
      <w:tr w:rsidR="00C90137" w:rsidRPr="008A6038" w14:paraId="0020F00D" w14:textId="77777777" w:rsidTr="00A82030">
        <w:trPr>
          <w:trHeight w:val="414"/>
        </w:trPr>
        <w:tc>
          <w:tcPr>
            <w:tcW w:w="904" w:type="pct"/>
            <w:vMerge w:val="restart"/>
            <w:tcBorders>
              <w:top w:val="double" w:sz="4" w:space="0" w:color="auto"/>
              <w:bottom w:val="nil"/>
            </w:tcBorders>
            <w:noWrap/>
          </w:tcPr>
          <w:p w14:paraId="49F3075D" w14:textId="77777777" w:rsidR="00C90137" w:rsidRPr="008A6038" w:rsidRDefault="00C90137" w:rsidP="00A82030">
            <w:pPr>
              <w:rPr>
                <w:rFonts w:cs="Times New Roman"/>
              </w:rPr>
            </w:pPr>
            <w:r w:rsidRPr="008A6038">
              <w:rPr>
                <w:rFonts w:cs="Times New Roman" w:hint="eastAsia"/>
              </w:rPr>
              <w:t>F &amp; LC</w:t>
            </w:r>
          </w:p>
        </w:tc>
        <w:tc>
          <w:tcPr>
            <w:tcW w:w="692" w:type="pct"/>
            <w:tcBorders>
              <w:top w:val="double" w:sz="4" w:space="0" w:color="auto"/>
              <w:bottom w:val="nil"/>
            </w:tcBorders>
          </w:tcPr>
          <w:p w14:paraId="0B6E6753" w14:textId="77777777" w:rsidR="00C90137" w:rsidRPr="008A6038" w:rsidRDefault="00C90137" w:rsidP="00A82030">
            <w:r w:rsidRPr="008A6038">
              <w:rPr>
                <w:rFonts w:hint="eastAsia"/>
                <w:color w:val="000000"/>
                <w:szCs w:val="24"/>
              </w:rPr>
              <w:t>BB</w:t>
            </w:r>
          </w:p>
        </w:tc>
        <w:tc>
          <w:tcPr>
            <w:tcW w:w="363" w:type="pct"/>
            <w:vMerge w:val="restart"/>
            <w:tcBorders>
              <w:top w:val="double" w:sz="4" w:space="0" w:color="auto"/>
              <w:bottom w:val="nil"/>
            </w:tcBorders>
            <w:noWrap/>
          </w:tcPr>
          <w:p w14:paraId="257E7F92" w14:textId="77777777" w:rsidR="00C90137" w:rsidRPr="008A6038" w:rsidRDefault="00C90137" w:rsidP="00A82030">
            <w:r w:rsidRPr="008A6038">
              <w:rPr>
                <w:rFonts w:hint="eastAsia"/>
                <w:color w:val="000000"/>
              </w:rPr>
              <w:t>80</w:t>
            </w:r>
          </w:p>
        </w:tc>
        <w:tc>
          <w:tcPr>
            <w:tcW w:w="636" w:type="pct"/>
            <w:tcBorders>
              <w:top w:val="double" w:sz="4" w:space="0" w:color="auto"/>
              <w:bottom w:val="nil"/>
            </w:tcBorders>
            <w:noWrap/>
          </w:tcPr>
          <w:p w14:paraId="00F0C229" w14:textId="77777777" w:rsidR="00C90137" w:rsidRPr="008A6038" w:rsidRDefault="00C90137" w:rsidP="00A82030">
            <w:r w:rsidRPr="008A6038">
              <w:rPr>
                <w:rFonts w:hint="eastAsia"/>
                <w:color w:val="000000"/>
              </w:rPr>
              <w:t>158.39</w:t>
            </w:r>
          </w:p>
        </w:tc>
        <w:tc>
          <w:tcPr>
            <w:tcW w:w="572" w:type="pct"/>
            <w:tcBorders>
              <w:top w:val="double" w:sz="4" w:space="0" w:color="auto"/>
              <w:bottom w:val="nil"/>
            </w:tcBorders>
            <w:noWrap/>
          </w:tcPr>
          <w:p w14:paraId="2F554243" w14:textId="77777777" w:rsidR="00C90137" w:rsidRPr="008A6038" w:rsidRDefault="00C90137" w:rsidP="00A82030">
            <w:r w:rsidRPr="008A6038">
              <w:rPr>
                <w:rFonts w:hint="eastAsia"/>
                <w:color w:val="000000"/>
              </w:rPr>
              <w:t>33.81</w:t>
            </w:r>
          </w:p>
        </w:tc>
        <w:tc>
          <w:tcPr>
            <w:tcW w:w="1185" w:type="pct"/>
            <w:tcBorders>
              <w:top w:val="double" w:sz="4" w:space="0" w:color="auto"/>
            </w:tcBorders>
          </w:tcPr>
          <w:p w14:paraId="74DBD3FD" w14:textId="77777777" w:rsidR="00C90137" w:rsidRPr="008A6038" w:rsidRDefault="00C90137" w:rsidP="00A82030">
            <w:pPr>
              <w:rPr>
                <w:color w:val="000000"/>
              </w:rPr>
            </w:pPr>
            <w:r w:rsidRPr="008A6038">
              <w:rPr>
                <w:rFonts w:hint="eastAsia"/>
                <w:color w:val="000000"/>
              </w:rPr>
              <w:t>(114.89, 256.13)</w:t>
            </w:r>
          </w:p>
        </w:tc>
        <w:tc>
          <w:tcPr>
            <w:tcW w:w="647" w:type="pct"/>
            <w:tcBorders>
              <w:top w:val="double" w:sz="4" w:space="0" w:color="auto"/>
            </w:tcBorders>
          </w:tcPr>
          <w:p w14:paraId="30607979" w14:textId="77777777" w:rsidR="00C90137" w:rsidRPr="008A6038" w:rsidRDefault="00C90137" w:rsidP="00A82030">
            <w:pPr>
              <w:rPr>
                <w:color w:val="000000"/>
              </w:rPr>
            </w:pPr>
            <w:r w:rsidRPr="008A6038">
              <w:rPr>
                <w:rFonts w:hint="eastAsia"/>
                <w:color w:val="000000"/>
              </w:rPr>
              <w:t>0.53</w:t>
            </w:r>
          </w:p>
        </w:tc>
      </w:tr>
      <w:tr w:rsidR="00C90137" w:rsidRPr="008A6038" w14:paraId="0B5EC32F" w14:textId="77777777" w:rsidTr="00A82030">
        <w:trPr>
          <w:trHeight w:val="414"/>
        </w:trPr>
        <w:tc>
          <w:tcPr>
            <w:tcW w:w="904" w:type="pct"/>
            <w:vMerge/>
            <w:tcBorders>
              <w:top w:val="nil"/>
              <w:bottom w:val="single" w:sz="4" w:space="0" w:color="auto"/>
            </w:tcBorders>
          </w:tcPr>
          <w:p w14:paraId="0AA5D514" w14:textId="77777777" w:rsidR="00C90137" w:rsidRPr="008A6038" w:rsidRDefault="00C90137" w:rsidP="00A82030"/>
        </w:tc>
        <w:tc>
          <w:tcPr>
            <w:tcW w:w="692" w:type="pct"/>
            <w:tcBorders>
              <w:top w:val="nil"/>
              <w:bottom w:val="single" w:sz="4" w:space="0" w:color="auto"/>
            </w:tcBorders>
          </w:tcPr>
          <w:p w14:paraId="16EC1625"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7A1A3BEE" w14:textId="77777777" w:rsidR="00C90137" w:rsidRPr="008A6038" w:rsidRDefault="00C90137" w:rsidP="00A82030"/>
        </w:tc>
        <w:tc>
          <w:tcPr>
            <w:tcW w:w="636" w:type="pct"/>
            <w:tcBorders>
              <w:top w:val="nil"/>
              <w:bottom w:val="single" w:sz="4" w:space="0" w:color="auto"/>
            </w:tcBorders>
            <w:noWrap/>
          </w:tcPr>
          <w:p w14:paraId="5B7A1AC0" w14:textId="77777777" w:rsidR="00C90137" w:rsidRPr="008A6038" w:rsidRDefault="00C90137" w:rsidP="00A82030">
            <w:r w:rsidRPr="008A6038">
              <w:rPr>
                <w:rFonts w:hint="eastAsia"/>
                <w:color w:val="000000"/>
              </w:rPr>
              <w:t>129.11</w:t>
            </w:r>
          </w:p>
        </w:tc>
        <w:tc>
          <w:tcPr>
            <w:tcW w:w="572" w:type="pct"/>
            <w:tcBorders>
              <w:top w:val="nil"/>
              <w:bottom w:val="single" w:sz="4" w:space="0" w:color="auto"/>
            </w:tcBorders>
            <w:noWrap/>
          </w:tcPr>
          <w:p w14:paraId="76610E97" w14:textId="77777777" w:rsidR="00C90137" w:rsidRPr="008A6038" w:rsidRDefault="00C90137" w:rsidP="00A82030">
            <w:r w:rsidRPr="008A6038">
              <w:rPr>
                <w:rFonts w:hint="eastAsia"/>
                <w:color w:val="000000"/>
              </w:rPr>
              <w:t>19.11</w:t>
            </w:r>
          </w:p>
        </w:tc>
        <w:tc>
          <w:tcPr>
            <w:tcW w:w="1185" w:type="pct"/>
            <w:tcBorders>
              <w:bottom w:val="single" w:sz="4" w:space="0" w:color="auto"/>
            </w:tcBorders>
          </w:tcPr>
          <w:p w14:paraId="0479A4B4" w14:textId="77777777" w:rsidR="00C90137" w:rsidRPr="008A6038" w:rsidRDefault="00C90137" w:rsidP="00A82030">
            <w:pPr>
              <w:rPr>
                <w:color w:val="000000"/>
              </w:rPr>
            </w:pPr>
            <w:r w:rsidRPr="008A6038">
              <w:rPr>
                <w:rFonts w:hint="eastAsia"/>
                <w:color w:val="000000"/>
              </w:rPr>
              <w:t>(103.53, 182.52)</w:t>
            </w:r>
          </w:p>
        </w:tc>
        <w:tc>
          <w:tcPr>
            <w:tcW w:w="647" w:type="pct"/>
            <w:tcBorders>
              <w:bottom w:val="single" w:sz="4" w:space="0" w:color="auto"/>
            </w:tcBorders>
          </w:tcPr>
          <w:p w14:paraId="49B04BF5" w14:textId="77777777" w:rsidR="00C90137" w:rsidRPr="008A6038" w:rsidRDefault="00C90137" w:rsidP="00A82030">
            <w:pPr>
              <w:rPr>
                <w:color w:val="000000"/>
              </w:rPr>
            </w:pPr>
            <w:r w:rsidRPr="008A6038">
              <w:rPr>
                <w:rFonts w:hint="eastAsia"/>
                <w:color w:val="000000"/>
              </w:rPr>
              <w:t>0.47</w:t>
            </w:r>
          </w:p>
        </w:tc>
      </w:tr>
      <w:tr w:rsidR="00C90137" w:rsidRPr="008A6038" w14:paraId="68CE076F" w14:textId="77777777" w:rsidTr="00A82030">
        <w:trPr>
          <w:trHeight w:val="414"/>
        </w:trPr>
        <w:tc>
          <w:tcPr>
            <w:tcW w:w="904" w:type="pct"/>
            <w:vMerge w:val="restart"/>
            <w:tcBorders>
              <w:top w:val="single" w:sz="4" w:space="0" w:color="auto"/>
              <w:bottom w:val="nil"/>
            </w:tcBorders>
            <w:noWrap/>
          </w:tcPr>
          <w:p w14:paraId="4D7298FF" w14:textId="77777777" w:rsidR="00C90137" w:rsidRPr="008A6038" w:rsidRDefault="00C90137" w:rsidP="00A82030">
            <w:pPr>
              <w:rPr>
                <w:rFonts w:cs="Times New Roman"/>
              </w:rPr>
            </w:pPr>
            <w:r w:rsidRPr="008A6038">
              <w:rPr>
                <w:rFonts w:cs="Times New Roman" w:hint="eastAsia"/>
              </w:rPr>
              <w:t>F &amp; UC</w:t>
            </w:r>
          </w:p>
        </w:tc>
        <w:tc>
          <w:tcPr>
            <w:tcW w:w="692" w:type="pct"/>
            <w:tcBorders>
              <w:top w:val="single" w:sz="4" w:space="0" w:color="auto"/>
              <w:bottom w:val="nil"/>
            </w:tcBorders>
          </w:tcPr>
          <w:p w14:paraId="40644DF2"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630F188D" w14:textId="77777777" w:rsidR="00C90137" w:rsidRPr="008A6038" w:rsidRDefault="00C90137" w:rsidP="00A82030">
            <w:r w:rsidRPr="008A6038">
              <w:rPr>
                <w:rFonts w:hint="eastAsia"/>
                <w:color w:val="000000"/>
              </w:rPr>
              <w:t>21</w:t>
            </w:r>
          </w:p>
        </w:tc>
        <w:tc>
          <w:tcPr>
            <w:tcW w:w="636" w:type="pct"/>
            <w:tcBorders>
              <w:top w:val="single" w:sz="4" w:space="0" w:color="auto"/>
              <w:bottom w:val="nil"/>
            </w:tcBorders>
            <w:noWrap/>
          </w:tcPr>
          <w:p w14:paraId="552DB8AE" w14:textId="77777777" w:rsidR="00C90137" w:rsidRPr="008A6038" w:rsidRDefault="00C90137" w:rsidP="00A82030">
            <w:r w:rsidRPr="008A6038">
              <w:rPr>
                <w:rFonts w:hint="eastAsia"/>
                <w:color w:val="000000"/>
              </w:rPr>
              <w:t>53.13</w:t>
            </w:r>
          </w:p>
        </w:tc>
        <w:tc>
          <w:tcPr>
            <w:tcW w:w="572" w:type="pct"/>
            <w:tcBorders>
              <w:top w:val="single" w:sz="4" w:space="0" w:color="auto"/>
              <w:bottom w:val="nil"/>
            </w:tcBorders>
            <w:noWrap/>
          </w:tcPr>
          <w:p w14:paraId="5612D4C9" w14:textId="77777777" w:rsidR="00C90137" w:rsidRPr="008A6038" w:rsidRDefault="00C90137" w:rsidP="00A82030">
            <w:r w:rsidRPr="008A6038">
              <w:rPr>
                <w:rFonts w:hint="eastAsia"/>
                <w:color w:val="000000"/>
              </w:rPr>
              <w:t>17.61</w:t>
            </w:r>
          </w:p>
        </w:tc>
        <w:tc>
          <w:tcPr>
            <w:tcW w:w="1185" w:type="pct"/>
            <w:tcBorders>
              <w:top w:val="single" w:sz="4" w:space="0" w:color="auto"/>
            </w:tcBorders>
          </w:tcPr>
          <w:p w14:paraId="2B79FA3D" w14:textId="77777777" w:rsidR="00C90137" w:rsidRPr="008A6038" w:rsidRDefault="00C90137" w:rsidP="00A82030">
            <w:pPr>
              <w:rPr>
                <w:color w:val="000000"/>
              </w:rPr>
            </w:pPr>
            <w:r w:rsidRPr="008A6038">
              <w:rPr>
                <w:rFonts w:hint="eastAsia"/>
                <w:color w:val="000000"/>
              </w:rPr>
              <w:t>(32.77, 108.72)</w:t>
            </w:r>
          </w:p>
        </w:tc>
        <w:tc>
          <w:tcPr>
            <w:tcW w:w="647" w:type="pct"/>
            <w:tcBorders>
              <w:top w:val="single" w:sz="4" w:space="0" w:color="auto"/>
            </w:tcBorders>
          </w:tcPr>
          <w:p w14:paraId="0181BA20" w14:textId="77777777" w:rsidR="00C90137" w:rsidRPr="008A6038" w:rsidRDefault="00C90137" w:rsidP="00A82030">
            <w:pPr>
              <w:rPr>
                <w:color w:val="000000"/>
              </w:rPr>
            </w:pPr>
            <w:r w:rsidRPr="008A6038">
              <w:rPr>
                <w:rFonts w:hint="eastAsia"/>
                <w:color w:val="000000"/>
              </w:rPr>
              <w:t>0.81</w:t>
            </w:r>
          </w:p>
        </w:tc>
      </w:tr>
      <w:tr w:rsidR="00C90137" w:rsidRPr="008A6038" w14:paraId="16B5615D" w14:textId="77777777" w:rsidTr="00A82030">
        <w:trPr>
          <w:trHeight w:val="414"/>
        </w:trPr>
        <w:tc>
          <w:tcPr>
            <w:tcW w:w="904" w:type="pct"/>
            <w:vMerge/>
            <w:tcBorders>
              <w:top w:val="nil"/>
              <w:bottom w:val="single" w:sz="4" w:space="0" w:color="auto"/>
            </w:tcBorders>
          </w:tcPr>
          <w:p w14:paraId="430014CD" w14:textId="77777777" w:rsidR="00C90137" w:rsidRPr="008A6038" w:rsidRDefault="00C90137" w:rsidP="00A82030"/>
        </w:tc>
        <w:tc>
          <w:tcPr>
            <w:tcW w:w="692" w:type="pct"/>
            <w:tcBorders>
              <w:top w:val="nil"/>
              <w:bottom w:val="single" w:sz="4" w:space="0" w:color="auto"/>
            </w:tcBorders>
          </w:tcPr>
          <w:p w14:paraId="752ADBD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0841432B" w14:textId="77777777" w:rsidR="00C90137" w:rsidRPr="008A6038" w:rsidRDefault="00C90137" w:rsidP="00A82030"/>
        </w:tc>
        <w:tc>
          <w:tcPr>
            <w:tcW w:w="636" w:type="pct"/>
            <w:tcBorders>
              <w:top w:val="nil"/>
              <w:bottom w:val="single" w:sz="4" w:space="0" w:color="auto"/>
            </w:tcBorders>
            <w:noWrap/>
          </w:tcPr>
          <w:p w14:paraId="4ABA7D98" w14:textId="77777777" w:rsidR="00C90137" w:rsidRPr="008A6038" w:rsidRDefault="00C90137" w:rsidP="00A82030">
            <w:r w:rsidRPr="008A6038">
              <w:rPr>
                <w:rFonts w:hint="eastAsia"/>
                <w:color w:val="000000"/>
              </w:rPr>
              <w:t>41.03</w:t>
            </w:r>
          </w:p>
        </w:tc>
        <w:tc>
          <w:tcPr>
            <w:tcW w:w="572" w:type="pct"/>
            <w:tcBorders>
              <w:top w:val="nil"/>
              <w:bottom w:val="single" w:sz="4" w:space="0" w:color="auto"/>
            </w:tcBorders>
            <w:noWrap/>
          </w:tcPr>
          <w:p w14:paraId="6F711A2A" w14:textId="77777777" w:rsidR="00C90137" w:rsidRPr="008A6038" w:rsidRDefault="00C90137" w:rsidP="00A82030">
            <w:r w:rsidRPr="008A6038">
              <w:rPr>
                <w:rFonts w:hint="eastAsia"/>
                <w:color w:val="000000"/>
              </w:rPr>
              <w:t>11.42</w:t>
            </w:r>
          </w:p>
        </w:tc>
        <w:tc>
          <w:tcPr>
            <w:tcW w:w="1185" w:type="pct"/>
            <w:tcBorders>
              <w:bottom w:val="single" w:sz="4" w:space="0" w:color="auto"/>
            </w:tcBorders>
          </w:tcPr>
          <w:p w14:paraId="6105B750" w14:textId="77777777" w:rsidR="00C90137" w:rsidRPr="008A6038" w:rsidRDefault="00C90137" w:rsidP="00A82030">
            <w:pPr>
              <w:rPr>
                <w:color w:val="000000"/>
              </w:rPr>
            </w:pPr>
            <w:r w:rsidRPr="008A6038">
              <w:rPr>
                <w:rFonts w:hint="eastAsia"/>
                <w:color w:val="000000"/>
              </w:rPr>
              <w:t>(28.08, 77.68)</w:t>
            </w:r>
          </w:p>
        </w:tc>
        <w:tc>
          <w:tcPr>
            <w:tcW w:w="647" w:type="pct"/>
            <w:tcBorders>
              <w:bottom w:val="single" w:sz="4" w:space="0" w:color="auto"/>
            </w:tcBorders>
          </w:tcPr>
          <w:p w14:paraId="33567438" w14:textId="77777777" w:rsidR="00C90137" w:rsidRPr="008A6038" w:rsidRDefault="00C90137" w:rsidP="00A82030">
            <w:pPr>
              <w:rPr>
                <w:color w:val="000000"/>
              </w:rPr>
            </w:pPr>
            <w:r w:rsidRPr="008A6038">
              <w:rPr>
                <w:rFonts w:hint="eastAsia"/>
                <w:color w:val="000000"/>
              </w:rPr>
              <w:t>0.78</w:t>
            </w:r>
          </w:p>
        </w:tc>
      </w:tr>
      <w:tr w:rsidR="00C90137" w:rsidRPr="008A6038" w14:paraId="001ECABD" w14:textId="77777777" w:rsidTr="00A82030">
        <w:trPr>
          <w:trHeight w:val="414"/>
        </w:trPr>
        <w:tc>
          <w:tcPr>
            <w:tcW w:w="904" w:type="pct"/>
            <w:vMerge w:val="restart"/>
            <w:tcBorders>
              <w:top w:val="single" w:sz="4" w:space="0" w:color="auto"/>
              <w:bottom w:val="nil"/>
            </w:tcBorders>
            <w:noWrap/>
          </w:tcPr>
          <w:p w14:paraId="4764D82B" w14:textId="77777777" w:rsidR="00C90137" w:rsidRPr="008A6038" w:rsidRDefault="00C90137" w:rsidP="00A82030">
            <w:pPr>
              <w:rPr>
                <w:rFonts w:cs="Times New Roman"/>
              </w:rPr>
            </w:pPr>
            <w:r w:rsidRPr="008A6038">
              <w:rPr>
                <w:rFonts w:cs="Times New Roman" w:hint="eastAsia"/>
              </w:rPr>
              <w:t>F &amp; H</w:t>
            </w:r>
          </w:p>
        </w:tc>
        <w:tc>
          <w:tcPr>
            <w:tcW w:w="692" w:type="pct"/>
            <w:tcBorders>
              <w:top w:val="single" w:sz="4" w:space="0" w:color="auto"/>
              <w:bottom w:val="nil"/>
            </w:tcBorders>
          </w:tcPr>
          <w:p w14:paraId="02C5C9FC"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78E26C49" w14:textId="77777777" w:rsidR="00C90137" w:rsidRPr="008A6038" w:rsidRDefault="00C90137" w:rsidP="00A82030">
            <w:r w:rsidRPr="008A6038">
              <w:rPr>
                <w:rFonts w:hint="eastAsia"/>
                <w:color w:val="000000"/>
              </w:rPr>
              <w:t>24</w:t>
            </w:r>
          </w:p>
        </w:tc>
        <w:tc>
          <w:tcPr>
            <w:tcW w:w="636" w:type="pct"/>
            <w:tcBorders>
              <w:top w:val="single" w:sz="4" w:space="0" w:color="auto"/>
              <w:bottom w:val="nil"/>
            </w:tcBorders>
            <w:noWrap/>
          </w:tcPr>
          <w:p w14:paraId="21611F04" w14:textId="77777777" w:rsidR="00C90137" w:rsidRPr="008A6038" w:rsidRDefault="00C90137" w:rsidP="00A82030">
            <w:r w:rsidRPr="008A6038">
              <w:rPr>
                <w:rFonts w:hint="eastAsia"/>
                <w:color w:val="000000"/>
              </w:rPr>
              <w:t>101.43</w:t>
            </w:r>
          </w:p>
        </w:tc>
        <w:tc>
          <w:tcPr>
            <w:tcW w:w="572" w:type="pct"/>
            <w:tcBorders>
              <w:top w:val="single" w:sz="4" w:space="0" w:color="auto"/>
              <w:bottom w:val="nil"/>
            </w:tcBorders>
            <w:noWrap/>
          </w:tcPr>
          <w:p w14:paraId="25EF95A0" w14:textId="77777777" w:rsidR="00C90137" w:rsidRPr="008A6038" w:rsidRDefault="00C90137" w:rsidP="00A82030">
            <w:r w:rsidRPr="008A6038">
              <w:rPr>
                <w:rFonts w:hint="eastAsia"/>
                <w:color w:val="000000"/>
              </w:rPr>
              <w:t>41.27</w:t>
            </w:r>
          </w:p>
        </w:tc>
        <w:tc>
          <w:tcPr>
            <w:tcW w:w="1185" w:type="pct"/>
            <w:tcBorders>
              <w:top w:val="single" w:sz="4" w:space="0" w:color="auto"/>
            </w:tcBorders>
          </w:tcPr>
          <w:p w14:paraId="734BE54D" w14:textId="77777777" w:rsidR="00C90137" w:rsidRPr="008A6038" w:rsidRDefault="00C90137" w:rsidP="00A82030">
            <w:pPr>
              <w:rPr>
                <w:color w:val="000000"/>
              </w:rPr>
            </w:pPr>
            <w:r w:rsidRPr="008A6038">
              <w:rPr>
                <w:rFonts w:hint="eastAsia"/>
                <w:color w:val="000000"/>
              </w:rPr>
              <w:t>(53.06, 230.33)</w:t>
            </w:r>
          </w:p>
        </w:tc>
        <w:tc>
          <w:tcPr>
            <w:tcW w:w="647" w:type="pct"/>
            <w:tcBorders>
              <w:top w:val="single" w:sz="4" w:space="0" w:color="auto"/>
            </w:tcBorders>
          </w:tcPr>
          <w:p w14:paraId="41A8B46F" w14:textId="77777777" w:rsidR="00C90137" w:rsidRPr="008A6038" w:rsidRDefault="00C90137" w:rsidP="00A82030">
            <w:pPr>
              <w:rPr>
                <w:color w:val="000000"/>
              </w:rPr>
            </w:pPr>
            <w:r w:rsidRPr="008A6038">
              <w:rPr>
                <w:rFonts w:hint="eastAsia"/>
                <w:color w:val="000000"/>
              </w:rPr>
              <w:t>0.67</w:t>
            </w:r>
          </w:p>
        </w:tc>
      </w:tr>
      <w:tr w:rsidR="00C90137" w:rsidRPr="008A6038" w14:paraId="1031EBF8" w14:textId="77777777" w:rsidTr="00A82030">
        <w:trPr>
          <w:trHeight w:val="414"/>
        </w:trPr>
        <w:tc>
          <w:tcPr>
            <w:tcW w:w="904" w:type="pct"/>
            <w:vMerge/>
            <w:tcBorders>
              <w:top w:val="nil"/>
              <w:bottom w:val="single" w:sz="4" w:space="0" w:color="auto"/>
            </w:tcBorders>
          </w:tcPr>
          <w:p w14:paraId="385461EB" w14:textId="77777777" w:rsidR="00C90137" w:rsidRPr="008A6038" w:rsidRDefault="00C90137" w:rsidP="00A82030"/>
        </w:tc>
        <w:tc>
          <w:tcPr>
            <w:tcW w:w="692" w:type="pct"/>
            <w:tcBorders>
              <w:top w:val="nil"/>
              <w:bottom w:val="single" w:sz="4" w:space="0" w:color="auto"/>
            </w:tcBorders>
          </w:tcPr>
          <w:p w14:paraId="183D4320"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0144E0D2" w14:textId="77777777" w:rsidR="00C90137" w:rsidRPr="008A6038" w:rsidRDefault="00C90137" w:rsidP="00A82030"/>
        </w:tc>
        <w:tc>
          <w:tcPr>
            <w:tcW w:w="636" w:type="pct"/>
            <w:tcBorders>
              <w:top w:val="nil"/>
              <w:bottom w:val="single" w:sz="4" w:space="0" w:color="auto"/>
            </w:tcBorders>
            <w:noWrap/>
          </w:tcPr>
          <w:p w14:paraId="4A7182A0" w14:textId="77777777" w:rsidR="00C90137" w:rsidRPr="008A6038" w:rsidRDefault="00C90137" w:rsidP="00A82030">
            <w:r w:rsidRPr="008A6038">
              <w:rPr>
                <w:rFonts w:hint="eastAsia"/>
                <w:color w:val="000000"/>
              </w:rPr>
              <w:t>73.19</w:t>
            </w:r>
          </w:p>
        </w:tc>
        <w:tc>
          <w:tcPr>
            <w:tcW w:w="572" w:type="pct"/>
            <w:tcBorders>
              <w:top w:val="nil"/>
              <w:bottom w:val="single" w:sz="4" w:space="0" w:color="auto"/>
            </w:tcBorders>
            <w:noWrap/>
          </w:tcPr>
          <w:p w14:paraId="7FACFFA6" w14:textId="77777777" w:rsidR="00C90137" w:rsidRPr="008A6038" w:rsidRDefault="00C90137" w:rsidP="00A82030">
            <w:r w:rsidRPr="008A6038">
              <w:rPr>
                <w:rFonts w:hint="eastAsia"/>
                <w:color w:val="000000"/>
              </w:rPr>
              <w:t>27.2</w:t>
            </w:r>
          </w:p>
        </w:tc>
        <w:tc>
          <w:tcPr>
            <w:tcW w:w="1185" w:type="pct"/>
            <w:tcBorders>
              <w:bottom w:val="single" w:sz="4" w:space="0" w:color="auto"/>
            </w:tcBorders>
          </w:tcPr>
          <w:p w14:paraId="2AD89292" w14:textId="77777777" w:rsidR="00C90137" w:rsidRPr="008A6038" w:rsidRDefault="00C90137" w:rsidP="00A82030">
            <w:pPr>
              <w:rPr>
                <w:color w:val="000000"/>
              </w:rPr>
            </w:pPr>
            <w:r w:rsidRPr="008A6038">
              <w:rPr>
                <w:rFonts w:hint="eastAsia"/>
                <w:color w:val="000000"/>
              </w:rPr>
              <w:t>(41.88, 159.37)</w:t>
            </w:r>
          </w:p>
        </w:tc>
        <w:tc>
          <w:tcPr>
            <w:tcW w:w="647" w:type="pct"/>
            <w:tcBorders>
              <w:bottom w:val="single" w:sz="4" w:space="0" w:color="auto"/>
            </w:tcBorders>
          </w:tcPr>
          <w:p w14:paraId="517BA9E7" w14:textId="77777777" w:rsidR="00C90137" w:rsidRPr="008A6038" w:rsidRDefault="00C90137" w:rsidP="00A82030">
            <w:pPr>
              <w:rPr>
                <w:color w:val="000000"/>
              </w:rPr>
            </w:pPr>
            <w:r w:rsidRPr="008A6038">
              <w:rPr>
                <w:rFonts w:hint="eastAsia"/>
                <w:color w:val="000000"/>
              </w:rPr>
              <w:t>0.63</w:t>
            </w:r>
          </w:p>
        </w:tc>
      </w:tr>
      <w:tr w:rsidR="00C90137" w:rsidRPr="008A6038" w14:paraId="3EC68364" w14:textId="77777777" w:rsidTr="00A82030">
        <w:trPr>
          <w:trHeight w:val="414"/>
        </w:trPr>
        <w:tc>
          <w:tcPr>
            <w:tcW w:w="904" w:type="pct"/>
            <w:vMerge w:val="restart"/>
            <w:tcBorders>
              <w:top w:val="single" w:sz="4" w:space="0" w:color="auto"/>
              <w:bottom w:val="nil"/>
            </w:tcBorders>
            <w:noWrap/>
          </w:tcPr>
          <w:p w14:paraId="663655E5" w14:textId="77777777" w:rsidR="00C90137" w:rsidRPr="008A6038" w:rsidRDefault="00C90137" w:rsidP="00A82030">
            <w:pPr>
              <w:rPr>
                <w:rFonts w:cs="Times New Roman"/>
              </w:rPr>
            </w:pPr>
            <w:r w:rsidRPr="008A6038">
              <w:rPr>
                <w:rFonts w:cs="Times New Roman" w:hint="eastAsia"/>
              </w:rPr>
              <w:t>LC &amp; UC</w:t>
            </w:r>
          </w:p>
        </w:tc>
        <w:tc>
          <w:tcPr>
            <w:tcW w:w="692" w:type="pct"/>
            <w:tcBorders>
              <w:top w:val="single" w:sz="4" w:space="0" w:color="auto"/>
              <w:bottom w:val="nil"/>
            </w:tcBorders>
          </w:tcPr>
          <w:p w14:paraId="4D8A1300"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4507B48D" w14:textId="77777777" w:rsidR="00C90137" w:rsidRPr="008A6038" w:rsidRDefault="00C90137" w:rsidP="00A82030">
            <w:r w:rsidRPr="008A6038">
              <w:rPr>
                <w:rFonts w:hint="eastAsia"/>
                <w:color w:val="000000"/>
              </w:rPr>
              <w:t>43</w:t>
            </w:r>
          </w:p>
        </w:tc>
        <w:tc>
          <w:tcPr>
            <w:tcW w:w="636" w:type="pct"/>
            <w:tcBorders>
              <w:top w:val="single" w:sz="4" w:space="0" w:color="auto"/>
              <w:bottom w:val="nil"/>
            </w:tcBorders>
            <w:noWrap/>
          </w:tcPr>
          <w:p w14:paraId="53A65EFC" w14:textId="77777777" w:rsidR="00C90137" w:rsidRPr="008A6038" w:rsidRDefault="00C90137" w:rsidP="00A82030">
            <w:r w:rsidRPr="008A6038">
              <w:rPr>
                <w:rFonts w:hint="eastAsia"/>
                <w:color w:val="000000"/>
              </w:rPr>
              <w:t>62.42</w:t>
            </w:r>
          </w:p>
        </w:tc>
        <w:tc>
          <w:tcPr>
            <w:tcW w:w="572" w:type="pct"/>
            <w:tcBorders>
              <w:top w:val="single" w:sz="4" w:space="0" w:color="auto"/>
              <w:bottom w:val="nil"/>
            </w:tcBorders>
          </w:tcPr>
          <w:p w14:paraId="3096DA9D" w14:textId="77777777" w:rsidR="00C90137" w:rsidRPr="008A6038" w:rsidRDefault="00C90137" w:rsidP="00A82030">
            <w:pPr>
              <w:rPr>
                <w:color w:val="000000"/>
              </w:rPr>
            </w:pPr>
            <w:r w:rsidRPr="008A6038">
              <w:rPr>
                <w:rFonts w:hint="eastAsia"/>
                <w:color w:val="000000"/>
              </w:rPr>
              <w:t>16.19</w:t>
            </w:r>
          </w:p>
        </w:tc>
        <w:tc>
          <w:tcPr>
            <w:tcW w:w="1185" w:type="pct"/>
            <w:tcBorders>
              <w:top w:val="single" w:sz="4" w:space="0" w:color="auto"/>
            </w:tcBorders>
          </w:tcPr>
          <w:p w14:paraId="264D968C" w14:textId="77777777" w:rsidR="00C90137" w:rsidRPr="008A6038" w:rsidRDefault="00C90137" w:rsidP="00A82030">
            <w:pPr>
              <w:rPr>
                <w:color w:val="000000"/>
              </w:rPr>
            </w:pPr>
            <w:r w:rsidRPr="008A6038">
              <w:rPr>
                <w:rFonts w:hint="eastAsia"/>
                <w:color w:val="000000"/>
              </w:rPr>
              <w:t>(47.68, 123.66)</w:t>
            </w:r>
          </w:p>
        </w:tc>
        <w:tc>
          <w:tcPr>
            <w:tcW w:w="647" w:type="pct"/>
            <w:tcBorders>
              <w:top w:val="single" w:sz="4" w:space="0" w:color="auto"/>
            </w:tcBorders>
          </w:tcPr>
          <w:p w14:paraId="099546B7" w14:textId="77777777" w:rsidR="00C90137" w:rsidRPr="008A6038" w:rsidRDefault="00C90137" w:rsidP="00A82030">
            <w:pPr>
              <w:rPr>
                <w:color w:val="000000"/>
              </w:rPr>
            </w:pPr>
            <w:r w:rsidRPr="008A6038">
              <w:rPr>
                <w:rFonts w:hint="eastAsia"/>
                <w:color w:val="000000"/>
              </w:rPr>
              <w:t>0.8</w:t>
            </w:r>
          </w:p>
        </w:tc>
      </w:tr>
      <w:tr w:rsidR="00C90137" w:rsidRPr="008A6038" w14:paraId="0AB33204" w14:textId="77777777" w:rsidTr="00A82030">
        <w:trPr>
          <w:trHeight w:val="414"/>
        </w:trPr>
        <w:tc>
          <w:tcPr>
            <w:tcW w:w="904" w:type="pct"/>
            <w:vMerge/>
            <w:tcBorders>
              <w:top w:val="nil"/>
              <w:bottom w:val="single" w:sz="4" w:space="0" w:color="auto"/>
            </w:tcBorders>
          </w:tcPr>
          <w:p w14:paraId="60AB73E9" w14:textId="77777777" w:rsidR="00C90137" w:rsidRPr="008A6038" w:rsidRDefault="00C90137" w:rsidP="00A82030"/>
        </w:tc>
        <w:tc>
          <w:tcPr>
            <w:tcW w:w="692" w:type="pct"/>
            <w:tcBorders>
              <w:top w:val="nil"/>
              <w:bottom w:val="single" w:sz="4" w:space="0" w:color="auto"/>
            </w:tcBorders>
          </w:tcPr>
          <w:p w14:paraId="2C8A90A8"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5ADC3CCB" w14:textId="77777777" w:rsidR="00C90137" w:rsidRPr="008A6038" w:rsidRDefault="00C90137" w:rsidP="00A82030"/>
        </w:tc>
        <w:tc>
          <w:tcPr>
            <w:tcW w:w="636" w:type="pct"/>
            <w:tcBorders>
              <w:top w:val="nil"/>
              <w:bottom w:val="single" w:sz="4" w:space="0" w:color="auto"/>
            </w:tcBorders>
            <w:noWrap/>
          </w:tcPr>
          <w:p w14:paraId="4E1527B0" w14:textId="77777777" w:rsidR="00C90137" w:rsidRPr="008A6038" w:rsidRDefault="00C90137" w:rsidP="00A82030">
            <w:r w:rsidRPr="008A6038">
              <w:rPr>
                <w:rFonts w:hint="eastAsia"/>
                <w:color w:val="000000"/>
              </w:rPr>
              <w:t>58.36</w:t>
            </w:r>
          </w:p>
        </w:tc>
        <w:tc>
          <w:tcPr>
            <w:tcW w:w="572" w:type="pct"/>
            <w:tcBorders>
              <w:top w:val="nil"/>
              <w:bottom w:val="single" w:sz="4" w:space="0" w:color="auto"/>
            </w:tcBorders>
          </w:tcPr>
          <w:p w14:paraId="1CA07304" w14:textId="77777777" w:rsidR="00C90137" w:rsidRPr="008A6038" w:rsidRDefault="00C90137" w:rsidP="00A82030">
            <w:pPr>
              <w:rPr>
                <w:color w:val="000000"/>
              </w:rPr>
            </w:pPr>
            <w:r w:rsidRPr="008A6038">
              <w:rPr>
                <w:rFonts w:hint="eastAsia"/>
                <w:color w:val="000000"/>
              </w:rPr>
              <w:t>8.48</w:t>
            </w:r>
          </w:p>
        </w:tc>
        <w:tc>
          <w:tcPr>
            <w:tcW w:w="1185" w:type="pct"/>
            <w:tcBorders>
              <w:bottom w:val="single" w:sz="4" w:space="0" w:color="auto"/>
            </w:tcBorders>
          </w:tcPr>
          <w:p w14:paraId="52691F64" w14:textId="77777777" w:rsidR="00C90137" w:rsidRPr="008A6038" w:rsidRDefault="00C90137" w:rsidP="00A82030">
            <w:pPr>
              <w:rPr>
                <w:color w:val="000000"/>
              </w:rPr>
            </w:pPr>
            <w:r w:rsidRPr="008A6038">
              <w:rPr>
                <w:rFonts w:hint="eastAsia"/>
                <w:color w:val="000000"/>
              </w:rPr>
              <w:t>(48.59, 85.21)</w:t>
            </w:r>
          </w:p>
        </w:tc>
        <w:tc>
          <w:tcPr>
            <w:tcW w:w="647" w:type="pct"/>
            <w:tcBorders>
              <w:bottom w:val="single" w:sz="4" w:space="0" w:color="auto"/>
            </w:tcBorders>
          </w:tcPr>
          <w:p w14:paraId="25E62F59" w14:textId="77777777" w:rsidR="00C90137" w:rsidRPr="008A6038" w:rsidRDefault="00C90137" w:rsidP="00A82030">
            <w:pPr>
              <w:rPr>
                <w:color w:val="000000"/>
              </w:rPr>
            </w:pPr>
            <w:r w:rsidRPr="008A6038">
              <w:rPr>
                <w:rFonts w:hint="eastAsia"/>
                <w:color w:val="000000"/>
              </w:rPr>
              <w:t>0.77</w:t>
            </w:r>
          </w:p>
        </w:tc>
      </w:tr>
      <w:tr w:rsidR="00C90137" w:rsidRPr="008A6038" w14:paraId="4CA79365" w14:textId="77777777" w:rsidTr="00A82030">
        <w:trPr>
          <w:trHeight w:val="414"/>
        </w:trPr>
        <w:tc>
          <w:tcPr>
            <w:tcW w:w="904" w:type="pct"/>
            <w:vMerge w:val="restart"/>
            <w:tcBorders>
              <w:top w:val="single" w:sz="4" w:space="0" w:color="auto"/>
              <w:bottom w:val="nil"/>
            </w:tcBorders>
            <w:noWrap/>
          </w:tcPr>
          <w:p w14:paraId="17927E46" w14:textId="77777777" w:rsidR="00C90137" w:rsidRPr="008A6038" w:rsidRDefault="00C90137" w:rsidP="00A82030">
            <w:pPr>
              <w:rPr>
                <w:rFonts w:cs="Times New Roman"/>
              </w:rPr>
            </w:pPr>
            <w:r w:rsidRPr="008A6038">
              <w:rPr>
                <w:rFonts w:cs="Times New Roman" w:hint="eastAsia"/>
              </w:rPr>
              <w:t>LC &amp; H</w:t>
            </w:r>
          </w:p>
        </w:tc>
        <w:tc>
          <w:tcPr>
            <w:tcW w:w="692" w:type="pct"/>
            <w:tcBorders>
              <w:top w:val="single" w:sz="4" w:space="0" w:color="auto"/>
              <w:bottom w:val="nil"/>
            </w:tcBorders>
          </w:tcPr>
          <w:p w14:paraId="6A030D75"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bottom w:val="nil"/>
            </w:tcBorders>
            <w:noWrap/>
          </w:tcPr>
          <w:p w14:paraId="12282D07" w14:textId="77777777" w:rsidR="00C90137" w:rsidRPr="008A6038" w:rsidRDefault="00C90137" w:rsidP="00A82030">
            <w:r w:rsidRPr="008A6038">
              <w:rPr>
                <w:rFonts w:hint="eastAsia"/>
                <w:color w:val="000000"/>
              </w:rPr>
              <w:t>53</w:t>
            </w:r>
          </w:p>
        </w:tc>
        <w:tc>
          <w:tcPr>
            <w:tcW w:w="636" w:type="pct"/>
            <w:tcBorders>
              <w:top w:val="single" w:sz="4" w:space="0" w:color="auto"/>
              <w:bottom w:val="nil"/>
            </w:tcBorders>
            <w:noWrap/>
          </w:tcPr>
          <w:p w14:paraId="2A54321F" w14:textId="77777777" w:rsidR="00C90137" w:rsidRPr="008A6038" w:rsidRDefault="00C90137" w:rsidP="00A82030">
            <w:r w:rsidRPr="008A6038">
              <w:rPr>
                <w:rFonts w:hint="eastAsia"/>
                <w:color w:val="000000"/>
              </w:rPr>
              <w:t>91.03</w:t>
            </w:r>
          </w:p>
        </w:tc>
        <w:tc>
          <w:tcPr>
            <w:tcW w:w="572" w:type="pct"/>
            <w:tcBorders>
              <w:top w:val="single" w:sz="4" w:space="0" w:color="auto"/>
              <w:bottom w:val="nil"/>
            </w:tcBorders>
          </w:tcPr>
          <w:p w14:paraId="7B139B29" w14:textId="77777777" w:rsidR="00C90137" w:rsidRPr="008A6038" w:rsidRDefault="00C90137" w:rsidP="00A82030">
            <w:pPr>
              <w:rPr>
                <w:color w:val="000000"/>
              </w:rPr>
            </w:pPr>
            <w:r w:rsidRPr="008A6038">
              <w:rPr>
                <w:rFonts w:hint="eastAsia"/>
                <w:color w:val="000000"/>
              </w:rPr>
              <w:t>28.46</w:t>
            </w:r>
          </w:p>
        </w:tc>
        <w:tc>
          <w:tcPr>
            <w:tcW w:w="1185" w:type="pct"/>
            <w:tcBorders>
              <w:top w:val="single" w:sz="4" w:space="0" w:color="auto"/>
            </w:tcBorders>
          </w:tcPr>
          <w:p w14:paraId="3A34742C" w14:textId="77777777" w:rsidR="00C90137" w:rsidRPr="008A6038" w:rsidRDefault="00C90137" w:rsidP="00A82030">
            <w:pPr>
              <w:rPr>
                <w:color w:val="000000"/>
              </w:rPr>
            </w:pPr>
            <w:r w:rsidRPr="008A6038">
              <w:rPr>
                <w:rFonts w:hint="eastAsia"/>
                <w:color w:val="000000"/>
              </w:rPr>
              <w:t>(63.29, 193.54)</w:t>
            </w:r>
          </w:p>
        </w:tc>
        <w:tc>
          <w:tcPr>
            <w:tcW w:w="647" w:type="pct"/>
            <w:tcBorders>
              <w:top w:val="single" w:sz="4" w:space="0" w:color="auto"/>
            </w:tcBorders>
          </w:tcPr>
          <w:p w14:paraId="095994A1" w14:textId="77777777" w:rsidR="00C90137" w:rsidRPr="008A6038" w:rsidRDefault="00C90137" w:rsidP="00A82030">
            <w:pPr>
              <w:rPr>
                <w:color w:val="000000"/>
              </w:rPr>
            </w:pPr>
            <w:r w:rsidRPr="008A6038">
              <w:rPr>
                <w:rFonts w:hint="eastAsia"/>
                <w:color w:val="000000"/>
              </w:rPr>
              <w:t>0.71</w:t>
            </w:r>
          </w:p>
        </w:tc>
      </w:tr>
      <w:tr w:rsidR="00C90137" w:rsidRPr="008A6038" w14:paraId="7B65FD18" w14:textId="77777777" w:rsidTr="00A82030">
        <w:trPr>
          <w:trHeight w:val="414"/>
        </w:trPr>
        <w:tc>
          <w:tcPr>
            <w:tcW w:w="904" w:type="pct"/>
            <w:vMerge/>
            <w:tcBorders>
              <w:top w:val="nil"/>
              <w:bottom w:val="single" w:sz="4" w:space="0" w:color="auto"/>
            </w:tcBorders>
          </w:tcPr>
          <w:p w14:paraId="53CE584A" w14:textId="77777777" w:rsidR="00C90137" w:rsidRPr="008A6038" w:rsidRDefault="00C90137" w:rsidP="00A82030"/>
        </w:tc>
        <w:tc>
          <w:tcPr>
            <w:tcW w:w="692" w:type="pct"/>
            <w:tcBorders>
              <w:top w:val="nil"/>
              <w:bottom w:val="single" w:sz="4" w:space="0" w:color="auto"/>
            </w:tcBorders>
          </w:tcPr>
          <w:p w14:paraId="2E1DFD7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top w:val="nil"/>
              <w:bottom w:val="single" w:sz="4" w:space="0" w:color="auto"/>
            </w:tcBorders>
          </w:tcPr>
          <w:p w14:paraId="4F920F0E" w14:textId="77777777" w:rsidR="00C90137" w:rsidRPr="008A6038" w:rsidRDefault="00C90137" w:rsidP="00A82030"/>
        </w:tc>
        <w:tc>
          <w:tcPr>
            <w:tcW w:w="636" w:type="pct"/>
            <w:tcBorders>
              <w:top w:val="nil"/>
              <w:bottom w:val="single" w:sz="4" w:space="0" w:color="auto"/>
            </w:tcBorders>
            <w:noWrap/>
          </w:tcPr>
          <w:p w14:paraId="31586ED8" w14:textId="77777777" w:rsidR="00C90137" w:rsidRPr="008A6038" w:rsidRDefault="00C90137" w:rsidP="00A82030">
            <w:r w:rsidRPr="008A6038">
              <w:rPr>
                <w:rFonts w:hint="eastAsia"/>
                <w:color w:val="000000"/>
              </w:rPr>
              <w:t>85.36</w:t>
            </w:r>
          </w:p>
        </w:tc>
        <w:tc>
          <w:tcPr>
            <w:tcW w:w="572" w:type="pct"/>
            <w:tcBorders>
              <w:top w:val="nil"/>
              <w:bottom w:val="single" w:sz="4" w:space="0" w:color="auto"/>
            </w:tcBorders>
          </w:tcPr>
          <w:p w14:paraId="28A11762" w14:textId="77777777" w:rsidR="00C90137" w:rsidRPr="008A6038" w:rsidRDefault="00C90137" w:rsidP="00A82030">
            <w:pPr>
              <w:rPr>
                <w:color w:val="000000"/>
              </w:rPr>
            </w:pPr>
            <w:r w:rsidRPr="008A6038">
              <w:rPr>
                <w:rFonts w:hint="eastAsia"/>
                <w:color w:val="000000"/>
              </w:rPr>
              <w:t>14.62</w:t>
            </w:r>
          </w:p>
        </w:tc>
        <w:tc>
          <w:tcPr>
            <w:tcW w:w="1185" w:type="pct"/>
            <w:tcBorders>
              <w:bottom w:val="single" w:sz="4" w:space="0" w:color="auto"/>
            </w:tcBorders>
          </w:tcPr>
          <w:p w14:paraId="470AC5F2" w14:textId="77777777" w:rsidR="00C90137" w:rsidRPr="008A6038" w:rsidRDefault="00C90137" w:rsidP="00A82030">
            <w:pPr>
              <w:rPr>
                <w:color w:val="000000"/>
              </w:rPr>
            </w:pPr>
            <w:r w:rsidRPr="008A6038">
              <w:rPr>
                <w:rFonts w:hint="eastAsia"/>
                <w:color w:val="000000"/>
              </w:rPr>
              <w:t>(66.91, 128.3)</w:t>
            </w:r>
          </w:p>
        </w:tc>
        <w:tc>
          <w:tcPr>
            <w:tcW w:w="647" w:type="pct"/>
            <w:tcBorders>
              <w:bottom w:val="single" w:sz="4" w:space="0" w:color="auto"/>
            </w:tcBorders>
          </w:tcPr>
          <w:p w14:paraId="0358A95D" w14:textId="77777777" w:rsidR="00C90137" w:rsidRPr="008A6038" w:rsidRDefault="00C90137" w:rsidP="00A82030">
            <w:pPr>
              <w:rPr>
                <w:color w:val="000000"/>
              </w:rPr>
            </w:pPr>
            <w:r w:rsidRPr="008A6038">
              <w:rPr>
                <w:rFonts w:hint="eastAsia"/>
                <w:color w:val="000000"/>
              </w:rPr>
              <w:t>0.67</w:t>
            </w:r>
          </w:p>
        </w:tc>
      </w:tr>
      <w:tr w:rsidR="00C90137" w:rsidRPr="008A6038" w14:paraId="5B0F38EE" w14:textId="77777777" w:rsidTr="00A82030">
        <w:trPr>
          <w:trHeight w:val="414"/>
        </w:trPr>
        <w:tc>
          <w:tcPr>
            <w:tcW w:w="904" w:type="pct"/>
            <w:vMerge w:val="restart"/>
            <w:tcBorders>
              <w:top w:val="single" w:sz="4" w:space="0" w:color="auto"/>
            </w:tcBorders>
            <w:noWrap/>
          </w:tcPr>
          <w:p w14:paraId="12AB7749" w14:textId="77777777" w:rsidR="00C90137" w:rsidRPr="008A6038" w:rsidRDefault="00C90137" w:rsidP="00A82030">
            <w:pPr>
              <w:rPr>
                <w:rFonts w:cs="Times New Roman"/>
              </w:rPr>
            </w:pPr>
            <w:r w:rsidRPr="008A6038">
              <w:rPr>
                <w:rFonts w:cs="Times New Roman" w:hint="eastAsia"/>
              </w:rPr>
              <w:t>UC &amp; H</w:t>
            </w:r>
          </w:p>
        </w:tc>
        <w:tc>
          <w:tcPr>
            <w:tcW w:w="692" w:type="pct"/>
            <w:tcBorders>
              <w:top w:val="single" w:sz="4" w:space="0" w:color="auto"/>
            </w:tcBorders>
          </w:tcPr>
          <w:p w14:paraId="570BDED8" w14:textId="77777777" w:rsidR="00C90137" w:rsidRPr="008A6038" w:rsidRDefault="00C90137" w:rsidP="00A82030">
            <w:r w:rsidRPr="008A6038">
              <w:rPr>
                <w:rFonts w:hint="eastAsia"/>
                <w:color w:val="000000"/>
                <w:szCs w:val="24"/>
              </w:rPr>
              <w:t>BB</w:t>
            </w:r>
          </w:p>
        </w:tc>
        <w:tc>
          <w:tcPr>
            <w:tcW w:w="363" w:type="pct"/>
            <w:vMerge w:val="restart"/>
            <w:tcBorders>
              <w:top w:val="single" w:sz="4" w:space="0" w:color="auto"/>
            </w:tcBorders>
            <w:noWrap/>
          </w:tcPr>
          <w:p w14:paraId="7D70EE90" w14:textId="77777777" w:rsidR="00C90137" w:rsidRPr="008A6038" w:rsidRDefault="00C90137" w:rsidP="00A82030">
            <w:r w:rsidRPr="008A6038">
              <w:rPr>
                <w:rFonts w:hint="eastAsia"/>
                <w:color w:val="000000"/>
              </w:rPr>
              <w:t>30</w:t>
            </w:r>
          </w:p>
        </w:tc>
        <w:tc>
          <w:tcPr>
            <w:tcW w:w="636" w:type="pct"/>
            <w:tcBorders>
              <w:top w:val="single" w:sz="4" w:space="0" w:color="auto"/>
            </w:tcBorders>
            <w:noWrap/>
          </w:tcPr>
          <w:p w14:paraId="707D124E" w14:textId="77777777" w:rsidR="00C90137" w:rsidRPr="008A6038" w:rsidRDefault="00C90137" w:rsidP="00A82030">
            <w:r w:rsidRPr="008A6038">
              <w:rPr>
                <w:rFonts w:hint="eastAsia"/>
                <w:color w:val="000000"/>
              </w:rPr>
              <w:t>41.25</w:t>
            </w:r>
          </w:p>
        </w:tc>
        <w:tc>
          <w:tcPr>
            <w:tcW w:w="572" w:type="pct"/>
            <w:tcBorders>
              <w:top w:val="single" w:sz="4" w:space="0" w:color="auto"/>
            </w:tcBorders>
          </w:tcPr>
          <w:p w14:paraId="09342E41" w14:textId="77777777" w:rsidR="00C90137" w:rsidRPr="008A6038" w:rsidRDefault="00C90137" w:rsidP="00A82030">
            <w:pPr>
              <w:rPr>
                <w:color w:val="000000"/>
              </w:rPr>
            </w:pPr>
            <w:r w:rsidRPr="008A6038">
              <w:rPr>
                <w:rFonts w:hint="eastAsia"/>
                <w:color w:val="000000"/>
              </w:rPr>
              <w:t>12.27</w:t>
            </w:r>
          </w:p>
        </w:tc>
        <w:tc>
          <w:tcPr>
            <w:tcW w:w="1185" w:type="pct"/>
            <w:tcBorders>
              <w:top w:val="single" w:sz="4" w:space="0" w:color="auto"/>
            </w:tcBorders>
          </w:tcPr>
          <w:p w14:paraId="31DF2717" w14:textId="77777777" w:rsidR="00C90137" w:rsidRPr="008A6038" w:rsidRDefault="00C90137" w:rsidP="00A82030">
            <w:pPr>
              <w:rPr>
                <w:color w:val="000000"/>
              </w:rPr>
            </w:pPr>
            <w:r w:rsidRPr="008A6038">
              <w:rPr>
                <w:rFonts w:hint="eastAsia"/>
                <w:color w:val="000000"/>
              </w:rPr>
              <w:t>(31.99, 93.77)</w:t>
            </w:r>
          </w:p>
        </w:tc>
        <w:tc>
          <w:tcPr>
            <w:tcW w:w="647" w:type="pct"/>
            <w:tcBorders>
              <w:top w:val="single" w:sz="4" w:space="0" w:color="auto"/>
            </w:tcBorders>
          </w:tcPr>
          <w:p w14:paraId="58EB6F07" w14:textId="77777777" w:rsidR="00C90137" w:rsidRPr="008A6038" w:rsidRDefault="00C90137" w:rsidP="00A82030">
            <w:pPr>
              <w:rPr>
                <w:color w:val="000000"/>
              </w:rPr>
            </w:pPr>
            <w:r w:rsidRPr="008A6038">
              <w:rPr>
                <w:rFonts w:hint="eastAsia"/>
                <w:color w:val="000000"/>
              </w:rPr>
              <w:t>0.82</w:t>
            </w:r>
          </w:p>
        </w:tc>
      </w:tr>
      <w:tr w:rsidR="00C90137" w:rsidRPr="008A6038" w14:paraId="009CB504" w14:textId="77777777" w:rsidTr="00A82030">
        <w:trPr>
          <w:trHeight w:val="414"/>
        </w:trPr>
        <w:tc>
          <w:tcPr>
            <w:tcW w:w="904" w:type="pct"/>
            <w:vMerge/>
            <w:tcBorders>
              <w:bottom w:val="single" w:sz="12" w:space="0" w:color="auto"/>
            </w:tcBorders>
          </w:tcPr>
          <w:p w14:paraId="7207F70C" w14:textId="77777777" w:rsidR="00C90137" w:rsidRPr="008A6038" w:rsidRDefault="00C90137" w:rsidP="00A82030"/>
        </w:tc>
        <w:tc>
          <w:tcPr>
            <w:tcW w:w="692" w:type="pct"/>
            <w:tcBorders>
              <w:bottom w:val="single" w:sz="12" w:space="0" w:color="auto"/>
            </w:tcBorders>
          </w:tcPr>
          <w:p w14:paraId="369D797A" w14:textId="77777777" w:rsidR="00C90137" w:rsidRPr="008A6038" w:rsidRDefault="00C90137" w:rsidP="00A82030">
            <w:r w:rsidRPr="008A6038">
              <w:rPr>
                <w:rFonts w:hint="eastAsia"/>
                <w:color w:val="000000"/>
                <w:szCs w:val="24"/>
              </w:rPr>
              <w:t>Pa</w:t>
            </w:r>
            <w:r w:rsidRPr="008A6038">
              <w:rPr>
                <w:color w:val="000000"/>
                <w:szCs w:val="24"/>
              </w:rPr>
              <w:t>n</w:t>
            </w:r>
          </w:p>
        </w:tc>
        <w:tc>
          <w:tcPr>
            <w:tcW w:w="363" w:type="pct"/>
            <w:vMerge/>
            <w:tcBorders>
              <w:bottom w:val="single" w:sz="12" w:space="0" w:color="auto"/>
            </w:tcBorders>
          </w:tcPr>
          <w:p w14:paraId="524A095F" w14:textId="77777777" w:rsidR="00C90137" w:rsidRPr="008A6038" w:rsidRDefault="00C90137" w:rsidP="00A82030"/>
        </w:tc>
        <w:tc>
          <w:tcPr>
            <w:tcW w:w="636" w:type="pct"/>
            <w:tcBorders>
              <w:bottom w:val="single" w:sz="12" w:space="0" w:color="auto"/>
            </w:tcBorders>
            <w:noWrap/>
          </w:tcPr>
          <w:p w14:paraId="7D56695C" w14:textId="77777777" w:rsidR="00C90137" w:rsidRPr="008A6038" w:rsidRDefault="00C90137" w:rsidP="00A82030">
            <w:r w:rsidRPr="008A6038">
              <w:rPr>
                <w:rFonts w:hint="eastAsia"/>
                <w:color w:val="000000"/>
              </w:rPr>
              <w:t>41.7</w:t>
            </w:r>
          </w:p>
        </w:tc>
        <w:tc>
          <w:tcPr>
            <w:tcW w:w="572" w:type="pct"/>
            <w:tcBorders>
              <w:bottom w:val="single" w:sz="12" w:space="0" w:color="auto"/>
            </w:tcBorders>
          </w:tcPr>
          <w:p w14:paraId="7714E52E" w14:textId="77777777" w:rsidR="00C90137" w:rsidRPr="008A6038" w:rsidRDefault="00C90137" w:rsidP="00A82030">
            <w:pPr>
              <w:rPr>
                <w:color w:val="000000"/>
              </w:rPr>
            </w:pPr>
            <w:r w:rsidRPr="008A6038">
              <w:rPr>
                <w:rFonts w:hint="eastAsia"/>
                <w:color w:val="000000"/>
              </w:rPr>
              <w:t>7.11</w:t>
            </w:r>
          </w:p>
        </w:tc>
        <w:tc>
          <w:tcPr>
            <w:tcW w:w="1185" w:type="pct"/>
            <w:tcBorders>
              <w:bottom w:val="single" w:sz="12" w:space="0" w:color="auto"/>
            </w:tcBorders>
          </w:tcPr>
          <w:p w14:paraId="77A9122A" w14:textId="77777777" w:rsidR="00C90137" w:rsidRPr="008A6038" w:rsidRDefault="00C90137" w:rsidP="00A82030">
            <w:pPr>
              <w:rPr>
                <w:color w:val="000000"/>
              </w:rPr>
            </w:pPr>
            <w:r w:rsidRPr="008A6038">
              <w:rPr>
                <w:rFonts w:hint="eastAsia"/>
                <w:color w:val="000000"/>
              </w:rPr>
              <w:t>(33.9, 65.12)</w:t>
            </w:r>
          </w:p>
        </w:tc>
        <w:tc>
          <w:tcPr>
            <w:tcW w:w="647" w:type="pct"/>
            <w:tcBorders>
              <w:bottom w:val="single" w:sz="12" w:space="0" w:color="auto"/>
            </w:tcBorders>
          </w:tcPr>
          <w:p w14:paraId="2C2ACA39" w14:textId="77777777" w:rsidR="00C90137" w:rsidRPr="008A6038" w:rsidRDefault="00C90137" w:rsidP="00A82030">
            <w:pPr>
              <w:rPr>
                <w:color w:val="000000"/>
              </w:rPr>
            </w:pPr>
            <w:r w:rsidRPr="008A6038">
              <w:rPr>
                <w:rFonts w:hint="eastAsia"/>
                <w:color w:val="000000"/>
              </w:rPr>
              <w:t>0.79</w:t>
            </w:r>
          </w:p>
        </w:tc>
      </w:tr>
    </w:tbl>
    <w:p w14:paraId="16D918CC" w14:textId="77777777" w:rsidR="00C90137" w:rsidRPr="008A6038" w:rsidRDefault="00C90137" w:rsidP="00C90137">
      <w:pPr>
        <w:jc w:val="both"/>
        <w:rPr>
          <w:rFonts w:cs="Times New Roman"/>
        </w:rPr>
      </w:pPr>
    </w:p>
    <w:p w14:paraId="21990262" w14:textId="77777777" w:rsidR="00C90137" w:rsidRPr="008A6038" w:rsidRDefault="00C90137" w:rsidP="00C90137">
      <w:pPr>
        <w:widowControl/>
        <w:spacing w:line="240" w:lineRule="auto"/>
        <w:rPr>
          <w:rFonts w:cs="Times New Roman"/>
        </w:rPr>
      </w:pPr>
      <w:r w:rsidRPr="008A6038">
        <w:rPr>
          <w:rFonts w:cs="Times New Roman"/>
        </w:rPr>
        <w:br w:type="page"/>
      </w:r>
    </w:p>
    <w:p w14:paraId="05FD3864" w14:textId="2D2E715B" w:rsidR="00C90137" w:rsidRPr="008A6038" w:rsidRDefault="00C90137" w:rsidP="00C90137">
      <w:pPr>
        <w:pStyle w:val="af1"/>
        <w:rPr>
          <w:rFonts w:cs="Times New Roman"/>
        </w:rPr>
      </w:pPr>
      <w:bookmarkStart w:id="331" w:name="_Toc163389730"/>
      <w:bookmarkStart w:id="332" w:name="_Toc163389947"/>
      <w:r w:rsidRPr="008A6038">
        <w:lastRenderedPageBreak/>
        <w:t xml:space="preserve">Table </w:t>
      </w:r>
      <w:fldSimple w:instr=" STYLEREF 1 \s ">
        <w:r w:rsidR="009D47CB">
          <w:rPr>
            <w:noProof/>
          </w:rPr>
          <w:t>5</w:t>
        </w:r>
      </w:fldSimple>
      <w:r w:rsidR="004F359F" w:rsidRPr="008A6038">
        <w:t>.</w:t>
      </w:r>
      <w:fldSimple w:instr=" SEQ Table \* ARABIC \s 1 ">
        <w:r w:rsidR="009D47CB">
          <w:rPr>
            <w:noProof/>
          </w:rPr>
          <w:t>2</w:t>
        </w:r>
      </w:fldSimple>
      <w:r w:rsidRPr="008A6038">
        <w:rPr>
          <w:rFonts w:cs="Times New Roman" w:hint="eastAsia"/>
        </w:rPr>
        <w:t>取後放回之</w:t>
      </w:r>
      <w:r w:rsidRPr="008A6038">
        <w:rPr>
          <w:rFonts w:cs="Times New Roman"/>
        </w:rPr>
        <w:t>紅杉國家公園內苔蘚</w:t>
      </w:r>
      <w:r w:rsidRPr="008A6038">
        <w:rPr>
          <w:rFonts w:cs="Times New Roman" w:hint="eastAsia"/>
        </w:rPr>
        <w:t>的兩群落間物種數與</w:t>
      </w:r>
      <w:r w:rsidRPr="008A6038">
        <w:rPr>
          <w:rFonts w:cs="Times New Roman" w:hint="eastAsia"/>
        </w:rPr>
        <w:t>Jaccard</w:t>
      </w:r>
      <w:r w:rsidRPr="008A6038">
        <w:rPr>
          <w:rFonts w:cs="Times New Roman" w:hint="eastAsia"/>
        </w:rPr>
        <w:t>估計結果。</w:t>
      </w:r>
      <w:bookmarkEnd w:id="331"/>
      <w:bookmarkEnd w:id="332"/>
    </w:p>
    <w:tbl>
      <w:tblPr>
        <w:tblStyle w:val="afd"/>
        <w:tblW w:w="5000" w:type="pct"/>
        <w:tblLook w:val="04A0" w:firstRow="1" w:lastRow="0" w:firstColumn="1" w:lastColumn="0" w:noHBand="0" w:noVBand="1"/>
      </w:tblPr>
      <w:tblGrid>
        <w:gridCol w:w="2075"/>
        <w:gridCol w:w="2077"/>
        <w:gridCol w:w="2077"/>
        <w:gridCol w:w="2077"/>
      </w:tblGrid>
      <w:tr w:rsidR="00C90137" w:rsidRPr="008A6038" w14:paraId="0019AA7A" w14:textId="77777777" w:rsidTr="00A82030">
        <w:trPr>
          <w:cnfStyle w:val="100000000000" w:firstRow="1" w:lastRow="0" w:firstColumn="0" w:lastColumn="0" w:oddVBand="0" w:evenVBand="0" w:oddHBand="0" w:evenHBand="0" w:firstRowFirstColumn="0" w:firstRowLastColumn="0" w:lastRowFirstColumn="0" w:lastRowLastColumn="0"/>
          <w:trHeight w:val="283"/>
        </w:trPr>
        <w:tc>
          <w:tcPr>
            <w:tcW w:w="1249" w:type="pct"/>
          </w:tcPr>
          <w:p w14:paraId="5E691ACC" w14:textId="77777777" w:rsidR="00C90137" w:rsidRPr="008A6038" w:rsidRDefault="00C90137" w:rsidP="00A82030">
            <w:pPr>
              <w:rPr>
                <w:rFonts w:cs="Times New Roman"/>
              </w:rPr>
            </w:pPr>
          </w:p>
        </w:tc>
        <w:tc>
          <w:tcPr>
            <w:tcW w:w="1250" w:type="pct"/>
          </w:tcPr>
          <w:p w14:paraId="0135EABA" w14:textId="77777777" w:rsidR="00C90137" w:rsidRPr="008A6038" w:rsidRDefault="00C90137" w:rsidP="00A82030">
            <w:pPr>
              <w:rPr>
                <w:rFonts w:cs="Times New Roman"/>
              </w:rPr>
            </w:pPr>
            <w:r w:rsidRPr="008A6038">
              <w:rPr>
                <w:szCs w:val="24"/>
              </w:rPr>
              <w:t>Estimator</w:t>
            </w:r>
          </w:p>
        </w:tc>
        <w:tc>
          <w:tcPr>
            <w:tcW w:w="1250" w:type="pct"/>
          </w:tcPr>
          <w:p w14:paraId="0C7A9EDD" w14:textId="77777777" w:rsidR="00C90137" w:rsidRPr="008A6038" w:rsidRDefault="00C90137" w:rsidP="00A82030">
            <w:pPr>
              <w:rPr>
                <w:rFonts w:cs="Times New Roman"/>
              </w:rPr>
            </w:pPr>
            <w:r w:rsidRPr="008A6038">
              <w:rPr>
                <w:szCs w:val="24"/>
              </w:rPr>
              <w:t>Estimate</w:t>
            </w:r>
          </w:p>
        </w:tc>
        <w:tc>
          <w:tcPr>
            <w:tcW w:w="1250" w:type="pct"/>
          </w:tcPr>
          <w:p w14:paraId="572D4E17" w14:textId="77777777" w:rsidR="00C90137" w:rsidRPr="008A6038" w:rsidRDefault="00C90137" w:rsidP="00A82030">
            <w:pPr>
              <w:rPr>
                <w:rFonts w:cs="Times New Roman"/>
              </w:rPr>
            </w:pPr>
            <w:r w:rsidRPr="008A6038">
              <w:rPr>
                <w:rFonts w:cs="Times New Roman" w:hint="eastAsia"/>
              </w:rPr>
              <w:t>Jaccard</w:t>
            </w:r>
          </w:p>
        </w:tc>
      </w:tr>
      <w:tr w:rsidR="00C90137" w:rsidRPr="008A6038" w14:paraId="495BDCA2" w14:textId="77777777" w:rsidTr="00A82030">
        <w:trPr>
          <w:trHeight w:val="283"/>
        </w:trPr>
        <w:tc>
          <w:tcPr>
            <w:tcW w:w="1249" w:type="pct"/>
            <w:vMerge w:val="restart"/>
            <w:tcBorders>
              <w:top w:val="double" w:sz="4" w:space="0" w:color="auto"/>
              <w:bottom w:val="nil"/>
            </w:tcBorders>
          </w:tcPr>
          <w:p w14:paraId="73ADCB81" w14:textId="77777777" w:rsidR="00C90137" w:rsidRPr="008A6038" w:rsidRDefault="00C90137" w:rsidP="00A82030">
            <w:pPr>
              <w:rPr>
                <w:rFonts w:cs="Times New Roman"/>
              </w:rPr>
            </w:pPr>
            <w:r w:rsidRPr="008A6038">
              <w:rPr>
                <w:rFonts w:hint="eastAsia"/>
                <w:color w:val="000000"/>
              </w:rPr>
              <w:t>F &amp; LC</w:t>
            </w:r>
          </w:p>
        </w:tc>
        <w:tc>
          <w:tcPr>
            <w:tcW w:w="1250" w:type="pct"/>
            <w:tcBorders>
              <w:top w:val="double" w:sz="4" w:space="0" w:color="auto"/>
              <w:bottom w:val="nil"/>
            </w:tcBorders>
          </w:tcPr>
          <w:p w14:paraId="6D65151D"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Pr>
          <w:p w14:paraId="59E7EDBF" w14:textId="77777777" w:rsidR="00C90137" w:rsidRPr="008A6038" w:rsidRDefault="00C90137" w:rsidP="00A82030">
            <w:pPr>
              <w:rPr>
                <w:rFonts w:cs="Times New Roman"/>
              </w:rPr>
            </w:pPr>
            <w:r w:rsidRPr="008A6038">
              <w:rPr>
                <w:rFonts w:hint="eastAsia"/>
                <w:color w:val="000000"/>
              </w:rPr>
              <w:t>214</w:t>
            </w:r>
          </w:p>
        </w:tc>
        <w:tc>
          <w:tcPr>
            <w:tcW w:w="1250" w:type="pct"/>
          </w:tcPr>
          <w:p w14:paraId="3198AE1A" w14:textId="77777777" w:rsidR="00C90137" w:rsidRPr="008A6038" w:rsidRDefault="00C90137" w:rsidP="00A82030">
            <w:pPr>
              <w:rPr>
                <w:rFonts w:cs="Times New Roman"/>
              </w:rPr>
            </w:pPr>
            <w:r w:rsidRPr="008A6038">
              <w:rPr>
                <w:rFonts w:hint="eastAsia"/>
                <w:color w:val="000000"/>
              </w:rPr>
              <w:t>0.63</w:t>
            </w:r>
          </w:p>
        </w:tc>
      </w:tr>
      <w:tr w:rsidR="00C90137" w:rsidRPr="008A6038" w14:paraId="04D1A985" w14:textId="77777777" w:rsidTr="00A82030">
        <w:trPr>
          <w:trHeight w:val="283"/>
        </w:trPr>
        <w:tc>
          <w:tcPr>
            <w:tcW w:w="1249" w:type="pct"/>
            <w:vMerge/>
            <w:tcBorders>
              <w:top w:val="nil"/>
              <w:bottom w:val="nil"/>
            </w:tcBorders>
          </w:tcPr>
          <w:p w14:paraId="642C0DBD" w14:textId="77777777" w:rsidR="00C90137" w:rsidRPr="008A6038" w:rsidRDefault="00C90137" w:rsidP="00A82030">
            <w:pPr>
              <w:rPr>
                <w:color w:val="000000"/>
              </w:rPr>
            </w:pPr>
          </w:p>
        </w:tc>
        <w:tc>
          <w:tcPr>
            <w:tcW w:w="1250" w:type="pct"/>
            <w:tcBorders>
              <w:top w:val="nil"/>
              <w:bottom w:val="nil"/>
            </w:tcBorders>
          </w:tcPr>
          <w:p w14:paraId="0917F22A" w14:textId="77777777" w:rsidR="00C90137" w:rsidRPr="008A6038" w:rsidRDefault="00C90137" w:rsidP="00A82030">
            <w:pPr>
              <w:rPr>
                <w:rFonts w:cs="Times New Roman"/>
              </w:rPr>
            </w:pPr>
            <w:r w:rsidRPr="008A6038">
              <w:rPr>
                <w:rFonts w:cs="Times New Roman" w:hint="eastAsia"/>
              </w:rPr>
              <w:t>BB</w:t>
            </w:r>
          </w:p>
        </w:tc>
        <w:tc>
          <w:tcPr>
            <w:tcW w:w="1250" w:type="pct"/>
          </w:tcPr>
          <w:p w14:paraId="76B1FB50" w14:textId="77777777" w:rsidR="00C90137" w:rsidRPr="008A6038" w:rsidRDefault="00C90137" w:rsidP="00A82030">
            <w:pPr>
              <w:rPr>
                <w:rFonts w:cs="Times New Roman"/>
              </w:rPr>
            </w:pPr>
            <w:r w:rsidRPr="008A6038">
              <w:rPr>
                <w:rFonts w:hint="eastAsia"/>
                <w:color w:val="000000"/>
              </w:rPr>
              <w:t>339.99</w:t>
            </w:r>
          </w:p>
        </w:tc>
        <w:tc>
          <w:tcPr>
            <w:tcW w:w="1250" w:type="pct"/>
          </w:tcPr>
          <w:p w14:paraId="250325E6" w14:textId="77777777" w:rsidR="00C90137" w:rsidRPr="008A6038" w:rsidRDefault="00C90137" w:rsidP="00A82030">
            <w:pPr>
              <w:rPr>
                <w:rFonts w:cs="Times New Roman"/>
              </w:rPr>
            </w:pPr>
            <w:r w:rsidRPr="008A6038">
              <w:rPr>
                <w:rFonts w:hint="eastAsia"/>
                <w:color w:val="000000"/>
              </w:rPr>
              <w:t>0.53</w:t>
            </w:r>
          </w:p>
        </w:tc>
      </w:tr>
      <w:tr w:rsidR="00C90137" w:rsidRPr="008A6038" w14:paraId="2D9F9D68" w14:textId="77777777" w:rsidTr="00A82030">
        <w:trPr>
          <w:trHeight w:val="283"/>
        </w:trPr>
        <w:tc>
          <w:tcPr>
            <w:tcW w:w="1249" w:type="pct"/>
            <w:vMerge/>
            <w:tcBorders>
              <w:top w:val="nil"/>
              <w:bottom w:val="single" w:sz="4" w:space="0" w:color="auto"/>
            </w:tcBorders>
          </w:tcPr>
          <w:p w14:paraId="7A61194C" w14:textId="77777777" w:rsidR="00C90137" w:rsidRPr="008A6038" w:rsidRDefault="00C90137" w:rsidP="00A82030">
            <w:pPr>
              <w:rPr>
                <w:color w:val="000000"/>
              </w:rPr>
            </w:pPr>
          </w:p>
        </w:tc>
        <w:tc>
          <w:tcPr>
            <w:tcW w:w="1250" w:type="pct"/>
            <w:tcBorders>
              <w:top w:val="nil"/>
              <w:bottom w:val="single" w:sz="4" w:space="0" w:color="auto"/>
            </w:tcBorders>
          </w:tcPr>
          <w:p w14:paraId="7A146B79"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7C6BEC53" w14:textId="77777777" w:rsidR="00C90137" w:rsidRPr="008A6038" w:rsidRDefault="00C90137" w:rsidP="00A82030">
            <w:pPr>
              <w:rPr>
                <w:rFonts w:cs="Times New Roman"/>
              </w:rPr>
            </w:pPr>
            <w:r w:rsidRPr="008A6038">
              <w:rPr>
                <w:rFonts w:hint="eastAsia"/>
                <w:color w:val="000000"/>
              </w:rPr>
              <w:t>297.99</w:t>
            </w:r>
          </w:p>
        </w:tc>
        <w:tc>
          <w:tcPr>
            <w:tcW w:w="1250" w:type="pct"/>
            <w:tcBorders>
              <w:bottom w:val="single" w:sz="4" w:space="0" w:color="auto"/>
            </w:tcBorders>
          </w:tcPr>
          <w:p w14:paraId="53563798" w14:textId="77777777" w:rsidR="00C90137" w:rsidRPr="008A6038" w:rsidRDefault="00C90137" w:rsidP="00A82030">
            <w:pPr>
              <w:rPr>
                <w:rFonts w:cs="Times New Roman"/>
              </w:rPr>
            </w:pPr>
            <w:r w:rsidRPr="008A6038">
              <w:rPr>
                <w:rFonts w:hint="eastAsia"/>
                <w:color w:val="000000"/>
              </w:rPr>
              <w:t>0.47</w:t>
            </w:r>
          </w:p>
        </w:tc>
      </w:tr>
      <w:tr w:rsidR="00C90137" w:rsidRPr="008A6038" w14:paraId="4922E706" w14:textId="77777777" w:rsidTr="00A82030">
        <w:trPr>
          <w:trHeight w:val="283"/>
        </w:trPr>
        <w:tc>
          <w:tcPr>
            <w:tcW w:w="1249" w:type="pct"/>
            <w:vMerge w:val="restart"/>
            <w:tcBorders>
              <w:top w:val="single" w:sz="4" w:space="0" w:color="auto"/>
            </w:tcBorders>
          </w:tcPr>
          <w:p w14:paraId="5F667ACB" w14:textId="77777777" w:rsidR="00C90137" w:rsidRPr="008A6038" w:rsidRDefault="00C90137" w:rsidP="00A82030">
            <w:pPr>
              <w:rPr>
                <w:rFonts w:cs="Times New Roman"/>
              </w:rPr>
            </w:pPr>
            <w:r w:rsidRPr="008A6038">
              <w:rPr>
                <w:rFonts w:hint="eastAsia"/>
                <w:color w:val="000000"/>
              </w:rPr>
              <w:t>F &amp; UC</w:t>
            </w:r>
          </w:p>
        </w:tc>
        <w:tc>
          <w:tcPr>
            <w:tcW w:w="1250" w:type="pct"/>
            <w:tcBorders>
              <w:top w:val="single" w:sz="4" w:space="0" w:color="auto"/>
            </w:tcBorders>
          </w:tcPr>
          <w:p w14:paraId="798199AE"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Pr>
          <w:p w14:paraId="7BF1A38A" w14:textId="77777777" w:rsidR="00C90137" w:rsidRPr="008A6038" w:rsidRDefault="00C90137" w:rsidP="00A82030">
            <w:pPr>
              <w:rPr>
                <w:rFonts w:cs="Times New Roman"/>
              </w:rPr>
            </w:pPr>
            <w:r w:rsidRPr="008A6038">
              <w:rPr>
                <w:rFonts w:hint="eastAsia"/>
                <w:color w:val="000000"/>
              </w:rPr>
              <w:t>164</w:t>
            </w:r>
          </w:p>
        </w:tc>
        <w:tc>
          <w:tcPr>
            <w:tcW w:w="1250" w:type="pct"/>
          </w:tcPr>
          <w:p w14:paraId="001BE4BD" w14:textId="77777777" w:rsidR="00C90137" w:rsidRPr="008A6038" w:rsidRDefault="00C90137" w:rsidP="00A82030">
            <w:pPr>
              <w:rPr>
                <w:rFonts w:cs="Times New Roman"/>
              </w:rPr>
            </w:pPr>
            <w:r w:rsidRPr="008A6038">
              <w:rPr>
                <w:rFonts w:hint="eastAsia"/>
                <w:color w:val="000000"/>
              </w:rPr>
              <w:t>0.87</w:t>
            </w:r>
          </w:p>
        </w:tc>
      </w:tr>
      <w:tr w:rsidR="00C90137" w:rsidRPr="008A6038" w14:paraId="6F8CB63E" w14:textId="77777777" w:rsidTr="00A82030">
        <w:trPr>
          <w:trHeight w:val="283"/>
        </w:trPr>
        <w:tc>
          <w:tcPr>
            <w:tcW w:w="1249" w:type="pct"/>
            <w:vMerge/>
          </w:tcPr>
          <w:p w14:paraId="5B05AC25" w14:textId="77777777" w:rsidR="00C90137" w:rsidRPr="008A6038" w:rsidRDefault="00C90137" w:rsidP="00A82030">
            <w:pPr>
              <w:rPr>
                <w:color w:val="000000"/>
              </w:rPr>
            </w:pPr>
          </w:p>
        </w:tc>
        <w:tc>
          <w:tcPr>
            <w:tcW w:w="1250" w:type="pct"/>
          </w:tcPr>
          <w:p w14:paraId="03A9DCF0" w14:textId="77777777" w:rsidR="00C90137" w:rsidRPr="008A6038" w:rsidRDefault="00C90137" w:rsidP="00A82030">
            <w:pPr>
              <w:rPr>
                <w:rFonts w:cs="Times New Roman"/>
              </w:rPr>
            </w:pPr>
            <w:r w:rsidRPr="008A6038">
              <w:rPr>
                <w:rFonts w:cs="Times New Roman" w:hint="eastAsia"/>
              </w:rPr>
              <w:t>BB</w:t>
            </w:r>
          </w:p>
        </w:tc>
        <w:tc>
          <w:tcPr>
            <w:tcW w:w="1250" w:type="pct"/>
          </w:tcPr>
          <w:p w14:paraId="268DA055" w14:textId="77777777" w:rsidR="00C90137" w:rsidRPr="008A6038" w:rsidRDefault="00C90137" w:rsidP="00A82030">
            <w:pPr>
              <w:rPr>
                <w:rFonts w:cs="Times New Roman"/>
              </w:rPr>
            </w:pPr>
            <w:r w:rsidRPr="008A6038">
              <w:rPr>
                <w:rFonts w:hint="eastAsia"/>
                <w:color w:val="000000"/>
              </w:rPr>
              <w:t>277.32</w:t>
            </w:r>
          </w:p>
        </w:tc>
        <w:tc>
          <w:tcPr>
            <w:tcW w:w="1250" w:type="pct"/>
          </w:tcPr>
          <w:p w14:paraId="224C98C0" w14:textId="77777777" w:rsidR="00C90137" w:rsidRPr="008A6038" w:rsidRDefault="00C90137" w:rsidP="00A82030">
            <w:pPr>
              <w:rPr>
                <w:rFonts w:cs="Times New Roman"/>
              </w:rPr>
            </w:pPr>
            <w:r w:rsidRPr="008A6038">
              <w:rPr>
                <w:rFonts w:hint="eastAsia"/>
                <w:color w:val="000000"/>
              </w:rPr>
              <w:t>0.81</w:t>
            </w:r>
          </w:p>
        </w:tc>
      </w:tr>
      <w:tr w:rsidR="00C90137" w:rsidRPr="008A6038" w14:paraId="1A3E89A4" w14:textId="77777777" w:rsidTr="00A82030">
        <w:trPr>
          <w:trHeight w:val="283"/>
        </w:trPr>
        <w:tc>
          <w:tcPr>
            <w:tcW w:w="1249" w:type="pct"/>
            <w:vMerge/>
            <w:tcBorders>
              <w:bottom w:val="single" w:sz="4" w:space="0" w:color="auto"/>
            </w:tcBorders>
          </w:tcPr>
          <w:p w14:paraId="04386715" w14:textId="77777777" w:rsidR="00C90137" w:rsidRPr="008A6038" w:rsidRDefault="00C90137" w:rsidP="00A82030">
            <w:pPr>
              <w:rPr>
                <w:color w:val="000000"/>
              </w:rPr>
            </w:pPr>
          </w:p>
        </w:tc>
        <w:tc>
          <w:tcPr>
            <w:tcW w:w="1250" w:type="pct"/>
            <w:tcBorders>
              <w:bottom w:val="single" w:sz="4" w:space="0" w:color="auto"/>
            </w:tcBorders>
          </w:tcPr>
          <w:p w14:paraId="02D73C2B"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162BDF31" w14:textId="77777777" w:rsidR="00C90137" w:rsidRPr="008A6038" w:rsidRDefault="00C90137" w:rsidP="00A82030">
            <w:pPr>
              <w:rPr>
                <w:rFonts w:cs="Times New Roman"/>
              </w:rPr>
            </w:pPr>
            <w:r w:rsidRPr="008A6038">
              <w:rPr>
                <w:rFonts w:hint="eastAsia"/>
                <w:color w:val="000000"/>
              </w:rPr>
              <w:t>239.54</w:t>
            </w:r>
          </w:p>
        </w:tc>
        <w:tc>
          <w:tcPr>
            <w:tcW w:w="1250" w:type="pct"/>
            <w:tcBorders>
              <w:bottom w:val="single" w:sz="4" w:space="0" w:color="auto"/>
            </w:tcBorders>
          </w:tcPr>
          <w:p w14:paraId="2C1E1CAB" w14:textId="77777777" w:rsidR="00C90137" w:rsidRPr="008A6038" w:rsidRDefault="00C90137" w:rsidP="00A82030">
            <w:pPr>
              <w:rPr>
                <w:rFonts w:cs="Times New Roman"/>
              </w:rPr>
            </w:pPr>
            <w:r w:rsidRPr="008A6038">
              <w:rPr>
                <w:rFonts w:hint="eastAsia"/>
                <w:color w:val="000000"/>
              </w:rPr>
              <w:t>0.78</w:t>
            </w:r>
          </w:p>
        </w:tc>
      </w:tr>
      <w:tr w:rsidR="00C90137" w:rsidRPr="008A6038" w14:paraId="75BAC0DF" w14:textId="77777777" w:rsidTr="00A82030">
        <w:trPr>
          <w:trHeight w:val="283"/>
        </w:trPr>
        <w:tc>
          <w:tcPr>
            <w:tcW w:w="1249" w:type="pct"/>
            <w:vMerge w:val="restart"/>
            <w:tcBorders>
              <w:top w:val="single" w:sz="4" w:space="0" w:color="auto"/>
            </w:tcBorders>
          </w:tcPr>
          <w:p w14:paraId="6C3310EC" w14:textId="77777777" w:rsidR="00C90137" w:rsidRPr="008A6038" w:rsidRDefault="00C90137" w:rsidP="00A82030">
            <w:pPr>
              <w:rPr>
                <w:rFonts w:cs="Times New Roman"/>
              </w:rPr>
            </w:pPr>
            <w:r w:rsidRPr="008A6038">
              <w:rPr>
                <w:rFonts w:hint="eastAsia"/>
                <w:color w:val="000000"/>
              </w:rPr>
              <w:t>F &amp; H</w:t>
            </w:r>
          </w:p>
        </w:tc>
        <w:tc>
          <w:tcPr>
            <w:tcW w:w="1250" w:type="pct"/>
            <w:tcBorders>
              <w:top w:val="single" w:sz="4" w:space="0" w:color="auto"/>
            </w:tcBorders>
          </w:tcPr>
          <w:p w14:paraId="7E1D1E59"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3E223CD6" w14:textId="77777777" w:rsidR="00C90137" w:rsidRPr="008A6038" w:rsidRDefault="00C90137" w:rsidP="00A82030">
            <w:pPr>
              <w:rPr>
                <w:rFonts w:cs="Times New Roman"/>
              </w:rPr>
            </w:pPr>
            <w:r w:rsidRPr="008A6038">
              <w:rPr>
                <w:rFonts w:hint="eastAsia"/>
                <w:color w:val="000000"/>
              </w:rPr>
              <w:t>200</w:t>
            </w:r>
          </w:p>
        </w:tc>
        <w:tc>
          <w:tcPr>
            <w:tcW w:w="1250" w:type="pct"/>
            <w:tcBorders>
              <w:top w:val="single" w:sz="4" w:space="0" w:color="auto"/>
            </w:tcBorders>
          </w:tcPr>
          <w:p w14:paraId="4284A500" w14:textId="77777777" w:rsidR="00C90137" w:rsidRPr="008A6038" w:rsidRDefault="00C90137" w:rsidP="00A82030">
            <w:pPr>
              <w:rPr>
                <w:rFonts w:cs="Times New Roman"/>
              </w:rPr>
            </w:pPr>
            <w:r w:rsidRPr="008A6038">
              <w:rPr>
                <w:rFonts w:hint="eastAsia"/>
                <w:color w:val="000000"/>
              </w:rPr>
              <w:t>0.88</w:t>
            </w:r>
          </w:p>
        </w:tc>
      </w:tr>
      <w:tr w:rsidR="00C90137" w:rsidRPr="008A6038" w14:paraId="638D2FB1" w14:textId="77777777" w:rsidTr="00A82030">
        <w:trPr>
          <w:trHeight w:val="283"/>
        </w:trPr>
        <w:tc>
          <w:tcPr>
            <w:tcW w:w="1249" w:type="pct"/>
            <w:vMerge/>
          </w:tcPr>
          <w:p w14:paraId="18861CFB" w14:textId="77777777" w:rsidR="00C90137" w:rsidRPr="008A6038" w:rsidRDefault="00C90137" w:rsidP="00A82030">
            <w:pPr>
              <w:rPr>
                <w:color w:val="000000"/>
              </w:rPr>
            </w:pPr>
          </w:p>
        </w:tc>
        <w:tc>
          <w:tcPr>
            <w:tcW w:w="1250" w:type="pct"/>
          </w:tcPr>
          <w:p w14:paraId="6C12874C" w14:textId="77777777" w:rsidR="00C90137" w:rsidRPr="008A6038" w:rsidRDefault="00C90137" w:rsidP="00A82030">
            <w:pPr>
              <w:rPr>
                <w:rFonts w:cs="Times New Roman"/>
              </w:rPr>
            </w:pPr>
            <w:r w:rsidRPr="008A6038">
              <w:rPr>
                <w:rFonts w:cs="Times New Roman" w:hint="eastAsia"/>
              </w:rPr>
              <w:t>BB</w:t>
            </w:r>
          </w:p>
        </w:tc>
        <w:tc>
          <w:tcPr>
            <w:tcW w:w="1250" w:type="pct"/>
          </w:tcPr>
          <w:p w14:paraId="1DDD5EB4" w14:textId="77777777" w:rsidR="00C90137" w:rsidRPr="008A6038" w:rsidRDefault="00C90137" w:rsidP="00A82030">
            <w:pPr>
              <w:rPr>
                <w:rFonts w:cs="Times New Roman"/>
              </w:rPr>
            </w:pPr>
            <w:r w:rsidRPr="008A6038">
              <w:rPr>
                <w:rFonts w:hint="eastAsia"/>
                <w:color w:val="000000"/>
              </w:rPr>
              <w:t>311.4</w:t>
            </w:r>
          </w:p>
        </w:tc>
        <w:tc>
          <w:tcPr>
            <w:tcW w:w="1250" w:type="pct"/>
          </w:tcPr>
          <w:p w14:paraId="5086EF0A" w14:textId="77777777" w:rsidR="00C90137" w:rsidRPr="008A6038" w:rsidRDefault="00C90137" w:rsidP="00A82030">
            <w:pPr>
              <w:rPr>
                <w:rFonts w:cs="Times New Roman"/>
              </w:rPr>
            </w:pPr>
            <w:r w:rsidRPr="008A6038">
              <w:rPr>
                <w:rFonts w:hint="eastAsia"/>
                <w:color w:val="000000"/>
              </w:rPr>
              <w:t>0.67</w:t>
            </w:r>
          </w:p>
        </w:tc>
      </w:tr>
      <w:tr w:rsidR="00C90137" w:rsidRPr="008A6038" w14:paraId="50223A26" w14:textId="77777777" w:rsidTr="00A82030">
        <w:trPr>
          <w:trHeight w:val="283"/>
        </w:trPr>
        <w:tc>
          <w:tcPr>
            <w:tcW w:w="1249" w:type="pct"/>
            <w:vMerge/>
            <w:tcBorders>
              <w:bottom w:val="single" w:sz="4" w:space="0" w:color="auto"/>
            </w:tcBorders>
          </w:tcPr>
          <w:p w14:paraId="3A6B8A12" w14:textId="77777777" w:rsidR="00C90137" w:rsidRPr="008A6038" w:rsidRDefault="00C90137" w:rsidP="00A82030">
            <w:pPr>
              <w:rPr>
                <w:color w:val="000000"/>
              </w:rPr>
            </w:pPr>
          </w:p>
        </w:tc>
        <w:tc>
          <w:tcPr>
            <w:tcW w:w="1250" w:type="pct"/>
            <w:tcBorders>
              <w:bottom w:val="single" w:sz="4" w:space="0" w:color="auto"/>
            </w:tcBorders>
          </w:tcPr>
          <w:p w14:paraId="4A9C962D"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743A1AAE" w14:textId="77777777" w:rsidR="00C90137" w:rsidRPr="008A6038" w:rsidRDefault="00C90137" w:rsidP="00A82030">
            <w:pPr>
              <w:rPr>
                <w:rFonts w:cs="Times New Roman"/>
              </w:rPr>
            </w:pPr>
            <w:r w:rsidRPr="008A6038">
              <w:rPr>
                <w:rFonts w:hint="eastAsia"/>
                <w:color w:val="000000"/>
              </w:rPr>
              <w:t>274.27</w:t>
            </w:r>
          </w:p>
        </w:tc>
        <w:tc>
          <w:tcPr>
            <w:tcW w:w="1250" w:type="pct"/>
            <w:tcBorders>
              <w:bottom w:val="single" w:sz="4" w:space="0" w:color="auto"/>
            </w:tcBorders>
          </w:tcPr>
          <w:p w14:paraId="741E7959" w14:textId="77777777" w:rsidR="00C90137" w:rsidRPr="008A6038" w:rsidRDefault="00C90137" w:rsidP="00A82030">
            <w:pPr>
              <w:rPr>
                <w:rFonts w:cs="Times New Roman"/>
              </w:rPr>
            </w:pPr>
            <w:r w:rsidRPr="008A6038">
              <w:rPr>
                <w:rFonts w:hint="eastAsia"/>
                <w:color w:val="000000"/>
              </w:rPr>
              <w:t>0.63</w:t>
            </w:r>
          </w:p>
        </w:tc>
      </w:tr>
      <w:tr w:rsidR="00C90137" w:rsidRPr="008A6038" w14:paraId="46A6B3E9" w14:textId="77777777" w:rsidTr="00A82030">
        <w:trPr>
          <w:trHeight w:val="283"/>
        </w:trPr>
        <w:tc>
          <w:tcPr>
            <w:tcW w:w="1249" w:type="pct"/>
            <w:vMerge w:val="restart"/>
            <w:tcBorders>
              <w:top w:val="single" w:sz="4" w:space="0" w:color="auto"/>
            </w:tcBorders>
          </w:tcPr>
          <w:p w14:paraId="4C1DB685" w14:textId="77777777" w:rsidR="00C90137" w:rsidRPr="008A6038" w:rsidRDefault="00C90137" w:rsidP="00A82030">
            <w:pPr>
              <w:rPr>
                <w:rFonts w:cs="Times New Roman"/>
              </w:rPr>
            </w:pPr>
            <w:r w:rsidRPr="008A6038">
              <w:rPr>
                <w:rFonts w:hint="eastAsia"/>
                <w:color w:val="000000"/>
              </w:rPr>
              <w:t>LC &amp; UC</w:t>
            </w:r>
          </w:p>
        </w:tc>
        <w:tc>
          <w:tcPr>
            <w:tcW w:w="1250" w:type="pct"/>
            <w:tcBorders>
              <w:top w:val="single" w:sz="4" w:space="0" w:color="auto"/>
            </w:tcBorders>
          </w:tcPr>
          <w:p w14:paraId="2AEFE9AE"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50E47820" w14:textId="77777777" w:rsidR="00C90137" w:rsidRPr="008A6038" w:rsidRDefault="00C90137" w:rsidP="00A82030">
            <w:pPr>
              <w:rPr>
                <w:rFonts w:cs="Times New Roman"/>
              </w:rPr>
            </w:pPr>
            <w:r w:rsidRPr="008A6038">
              <w:rPr>
                <w:rFonts w:hint="eastAsia"/>
                <w:color w:val="000000"/>
              </w:rPr>
              <w:t>172</w:t>
            </w:r>
          </w:p>
        </w:tc>
        <w:tc>
          <w:tcPr>
            <w:tcW w:w="1250" w:type="pct"/>
            <w:tcBorders>
              <w:top w:val="single" w:sz="4" w:space="0" w:color="auto"/>
            </w:tcBorders>
          </w:tcPr>
          <w:p w14:paraId="67E13B24" w14:textId="77777777" w:rsidR="00C90137" w:rsidRPr="008A6038" w:rsidRDefault="00C90137" w:rsidP="00A82030">
            <w:pPr>
              <w:rPr>
                <w:rFonts w:cs="Times New Roman"/>
              </w:rPr>
            </w:pPr>
            <w:r w:rsidRPr="008A6038">
              <w:rPr>
                <w:rFonts w:hint="eastAsia"/>
                <w:color w:val="000000"/>
              </w:rPr>
              <w:t>0.75</w:t>
            </w:r>
          </w:p>
        </w:tc>
      </w:tr>
      <w:tr w:rsidR="00C90137" w:rsidRPr="008A6038" w14:paraId="2E127414" w14:textId="77777777" w:rsidTr="00A82030">
        <w:trPr>
          <w:trHeight w:val="283"/>
        </w:trPr>
        <w:tc>
          <w:tcPr>
            <w:tcW w:w="1249" w:type="pct"/>
            <w:vMerge/>
          </w:tcPr>
          <w:p w14:paraId="0450D7B3" w14:textId="77777777" w:rsidR="00C90137" w:rsidRPr="008A6038" w:rsidRDefault="00C90137" w:rsidP="00A82030">
            <w:pPr>
              <w:rPr>
                <w:color w:val="000000"/>
              </w:rPr>
            </w:pPr>
          </w:p>
        </w:tc>
        <w:tc>
          <w:tcPr>
            <w:tcW w:w="1250" w:type="pct"/>
          </w:tcPr>
          <w:p w14:paraId="2C6FB0A4" w14:textId="77777777" w:rsidR="00C90137" w:rsidRPr="008A6038" w:rsidRDefault="00C90137" w:rsidP="00A82030">
            <w:pPr>
              <w:rPr>
                <w:rFonts w:cs="Times New Roman"/>
              </w:rPr>
            </w:pPr>
            <w:r w:rsidRPr="008A6038">
              <w:rPr>
                <w:rFonts w:cs="Times New Roman" w:hint="eastAsia"/>
              </w:rPr>
              <w:t>BB</w:t>
            </w:r>
          </w:p>
        </w:tc>
        <w:tc>
          <w:tcPr>
            <w:tcW w:w="1250" w:type="pct"/>
          </w:tcPr>
          <w:p w14:paraId="53D84969" w14:textId="77777777" w:rsidR="00C90137" w:rsidRPr="008A6038" w:rsidRDefault="00C90137" w:rsidP="00A82030">
            <w:pPr>
              <w:rPr>
                <w:rFonts w:cs="Times New Roman"/>
              </w:rPr>
            </w:pPr>
            <w:r w:rsidRPr="008A6038">
              <w:rPr>
                <w:rFonts w:hint="eastAsia"/>
                <w:color w:val="000000"/>
              </w:rPr>
              <w:t>314.92</w:t>
            </w:r>
          </w:p>
        </w:tc>
        <w:tc>
          <w:tcPr>
            <w:tcW w:w="1250" w:type="pct"/>
          </w:tcPr>
          <w:p w14:paraId="2B852613" w14:textId="77777777" w:rsidR="00C90137" w:rsidRPr="008A6038" w:rsidRDefault="00C90137" w:rsidP="00A82030">
            <w:pPr>
              <w:rPr>
                <w:rFonts w:cs="Times New Roman"/>
              </w:rPr>
            </w:pPr>
            <w:r w:rsidRPr="008A6038">
              <w:rPr>
                <w:rFonts w:hint="eastAsia"/>
                <w:color w:val="000000"/>
              </w:rPr>
              <w:t>0.8</w:t>
            </w:r>
          </w:p>
        </w:tc>
      </w:tr>
      <w:tr w:rsidR="00C90137" w:rsidRPr="008A6038" w14:paraId="0EAA81B8" w14:textId="77777777" w:rsidTr="00A82030">
        <w:trPr>
          <w:trHeight w:val="283"/>
        </w:trPr>
        <w:tc>
          <w:tcPr>
            <w:tcW w:w="1249" w:type="pct"/>
            <w:vMerge/>
            <w:tcBorders>
              <w:bottom w:val="single" w:sz="4" w:space="0" w:color="auto"/>
            </w:tcBorders>
          </w:tcPr>
          <w:p w14:paraId="14FC008E" w14:textId="77777777" w:rsidR="00C90137" w:rsidRPr="008A6038" w:rsidRDefault="00C90137" w:rsidP="00A82030">
            <w:pPr>
              <w:rPr>
                <w:color w:val="000000"/>
              </w:rPr>
            </w:pPr>
          </w:p>
        </w:tc>
        <w:tc>
          <w:tcPr>
            <w:tcW w:w="1250" w:type="pct"/>
            <w:tcBorders>
              <w:bottom w:val="single" w:sz="4" w:space="0" w:color="auto"/>
            </w:tcBorders>
          </w:tcPr>
          <w:p w14:paraId="22AE0089"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08573D0C" w14:textId="77777777" w:rsidR="00C90137" w:rsidRPr="008A6038" w:rsidRDefault="00C90137" w:rsidP="00A82030">
            <w:pPr>
              <w:rPr>
                <w:rFonts w:cs="Times New Roman"/>
              </w:rPr>
            </w:pPr>
            <w:r w:rsidRPr="008A6038">
              <w:rPr>
                <w:rFonts w:hint="eastAsia"/>
                <w:color w:val="000000"/>
              </w:rPr>
              <w:t>267.28</w:t>
            </w:r>
          </w:p>
        </w:tc>
        <w:tc>
          <w:tcPr>
            <w:tcW w:w="1250" w:type="pct"/>
            <w:tcBorders>
              <w:bottom w:val="single" w:sz="4" w:space="0" w:color="auto"/>
            </w:tcBorders>
          </w:tcPr>
          <w:p w14:paraId="15CDAE75" w14:textId="77777777" w:rsidR="00C90137" w:rsidRPr="008A6038" w:rsidRDefault="00C90137" w:rsidP="00A82030">
            <w:pPr>
              <w:rPr>
                <w:rFonts w:cs="Times New Roman"/>
              </w:rPr>
            </w:pPr>
            <w:r w:rsidRPr="008A6038">
              <w:rPr>
                <w:rFonts w:hint="eastAsia"/>
                <w:color w:val="000000"/>
              </w:rPr>
              <w:t>0.77</w:t>
            </w:r>
          </w:p>
        </w:tc>
      </w:tr>
      <w:tr w:rsidR="00C90137" w:rsidRPr="008A6038" w14:paraId="3458B0BB" w14:textId="77777777" w:rsidTr="00A82030">
        <w:trPr>
          <w:trHeight w:val="283"/>
        </w:trPr>
        <w:tc>
          <w:tcPr>
            <w:tcW w:w="1249" w:type="pct"/>
            <w:vMerge w:val="restart"/>
            <w:tcBorders>
              <w:top w:val="single" w:sz="4" w:space="0" w:color="auto"/>
            </w:tcBorders>
          </w:tcPr>
          <w:p w14:paraId="3E3F20B3" w14:textId="77777777" w:rsidR="00C90137" w:rsidRPr="008A6038" w:rsidRDefault="00C90137" w:rsidP="00A82030">
            <w:pPr>
              <w:rPr>
                <w:rFonts w:cs="Times New Roman"/>
              </w:rPr>
            </w:pPr>
            <w:r w:rsidRPr="008A6038">
              <w:rPr>
                <w:rFonts w:hint="eastAsia"/>
                <w:color w:val="000000"/>
              </w:rPr>
              <w:t>LC &amp; H</w:t>
            </w:r>
          </w:p>
        </w:tc>
        <w:tc>
          <w:tcPr>
            <w:tcW w:w="1250" w:type="pct"/>
            <w:tcBorders>
              <w:top w:val="single" w:sz="4" w:space="0" w:color="auto"/>
            </w:tcBorders>
          </w:tcPr>
          <w:p w14:paraId="16D636FD"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33085816" w14:textId="77777777" w:rsidR="00C90137" w:rsidRPr="008A6038" w:rsidRDefault="00C90137" w:rsidP="00A82030">
            <w:pPr>
              <w:rPr>
                <w:rFonts w:cs="Times New Roman"/>
              </w:rPr>
            </w:pPr>
            <w:r w:rsidRPr="008A6038">
              <w:rPr>
                <w:rFonts w:hint="eastAsia"/>
                <w:color w:val="000000"/>
              </w:rPr>
              <w:t>201</w:t>
            </w:r>
          </w:p>
        </w:tc>
        <w:tc>
          <w:tcPr>
            <w:tcW w:w="1250" w:type="pct"/>
            <w:tcBorders>
              <w:top w:val="single" w:sz="4" w:space="0" w:color="auto"/>
            </w:tcBorders>
          </w:tcPr>
          <w:p w14:paraId="6228051A" w14:textId="77777777" w:rsidR="00C90137" w:rsidRPr="008A6038" w:rsidRDefault="00C90137" w:rsidP="00A82030">
            <w:pPr>
              <w:rPr>
                <w:rFonts w:cs="Times New Roman"/>
              </w:rPr>
            </w:pPr>
            <w:r w:rsidRPr="008A6038">
              <w:rPr>
                <w:rFonts w:hint="eastAsia"/>
                <w:color w:val="000000"/>
              </w:rPr>
              <w:t>0.74</w:t>
            </w:r>
          </w:p>
        </w:tc>
      </w:tr>
      <w:tr w:rsidR="00C90137" w:rsidRPr="008A6038" w14:paraId="6CE44F13" w14:textId="77777777" w:rsidTr="00A82030">
        <w:trPr>
          <w:trHeight w:val="283"/>
        </w:trPr>
        <w:tc>
          <w:tcPr>
            <w:tcW w:w="1249" w:type="pct"/>
            <w:vMerge/>
          </w:tcPr>
          <w:p w14:paraId="4980BA31" w14:textId="77777777" w:rsidR="00C90137" w:rsidRPr="008A6038" w:rsidRDefault="00C90137" w:rsidP="00A82030">
            <w:pPr>
              <w:rPr>
                <w:color w:val="000000"/>
              </w:rPr>
            </w:pPr>
          </w:p>
        </w:tc>
        <w:tc>
          <w:tcPr>
            <w:tcW w:w="1250" w:type="pct"/>
          </w:tcPr>
          <w:p w14:paraId="6A73D5D8" w14:textId="77777777" w:rsidR="00C90137" w:rsidRPr="008A6038" w:rsidRDefault="00C90137" w:rsidP="00A82030">
            <w:pPr>
              <w:rPr>
                <w:rFonts w:cs="Times New Roman"/>
              </w:rPr>
            </w:pPr>
            <w:r w:rsidRPr="008A6038">
              <w:rPr>
                <w:rFonts w:cs="Times New Roman" w:hint="eastAsia"/>
              </w:rPr>
              <w:t>BB</w:t>
            </w:r>
          </w:p>
        </w:tc>
        <w:tc>
          <w:tcPr>
            <w:tcW w:w="1250" w:type="pct"/>
          </w:tcPr>
          <w:p w14:paraId="78DFBCD2" w14:textId="77777777" w:rsidR="00C90137" w:rsidRPr="008A6038" w:rsidRDefault="00C90137" w:rsidP="00A82030">
            <w:pPr>
              <w:rPr>
                <w:rFonts w:cs="Times New Roman"/>
              </w:rPr>
            </w:pPr>
            <w:r w:rsidRPr="008A6038">
              <w:rPr>
                <w:rFonts w:hint="eastAsia"/>
                <w:color w:val="000000"/>
              </w:rPr>
              <w:t>316.99</w:t>
            </w:r>
          </w:p>
        </w:tc>
        <w:tc>
          <w:tcPr>
            <w:tcW w:w="1250" w:type="pct"/>
          </w:tcPr>
          <w:p w14:paraId="3A5BC012" w14:textId="77777777" w:rsidR="00C90137" w:rsidRPr="008A6038" w:rsidRDefault="00C90137" w:rsidP="00A82030">
            <w:pPr>
              <w:rPr>
                <w:rFonts w:cs="Times New Roman"/>
              </w:rPr>
            </w:pPr>
            <w:r w:rsidRPr="008A6038">
              <w:rPr>
                <w:rFonts w:hint="eastAsia"/>
                <w:color w:val="000000"/>
              </w:rPr>
              <w:t>0.71</w:t>
            </w:r>
          </w:p>
        </w:tc>
      </w:tr>
      <w:tr w:rsidR="00C90137" w:rsidRPr="008A6038" w14:paraId="14B5EFD9" w14:textId="77777777" w:rsidTr="00A82030">
        <w:trPr>
          <w:trHeight w:val="283"/>
        </w:trPr>
        <w:tc>
          <w:tcPr>
            <w:tcW w:w="1249" w:type="pct"/>
            <w:vMerge/>
            <w:tcBorders>
              <w:bottom w:val="single" w:sz="4" w:space="0" w:color="auto"/>
            </w:tcBorders>
          </w:tcPr>
          <w:p w14:paraId="0DBA7242" w14:textId="77777777" w:rsidR="00C90137" w:rsidRPr="008A6038" w:rsidRDefault="00C90137" w:rsidP="00A82030">
            <w:pPr>
              <w:rPr>
                <w:color w:val="000000"/>
              </w:rPr>
            </w:pPr>
          </w:p>
        </w:tc>
        <w:tc>
          <w:tcPr>
            <w:tcW w:w="1250" w:type="pct"/>
            <w:tcBorders>
              <w:bottom w:val="single" w:sz="4" w:space="0" w:color="auto"/>
            </w:tcBorders>
          </w:tcPr>
          <w:p w14:paraId="44BE063F" w14:textId="77777777" w:rsidR="00C90137" w:rsidRPr="008A6038" w:rsidRDefault="00C90137" w:rsidP="00A82030">
            <w:pPr>
              <w:rPr>
                <w:rFonts w:cs="Times New Roman"/>
              </w:rPr>
            </w:pPr>
            <w:r w:rsidRPr="008A6038">
              <w:rPr>
                <w:rFonts w:cs="Times New Roman" w:hint="eastAsia"/>
              </w:rPr>
              <w:t>Chao2</w:t>
            </w:r>
          </w:p>
        </w:tc>
        <w:tc>
          <w:tcPr>
            <w:tcW w:w="1250" w:type="pct"/>
            <w:tcBorders>
              <w:bottom w:val="single" w:sz="4" w:space="0" w:color="auto"/>
            </w:tcBorders>
          </w:tcPr>
          <w:p w14:paraId="49028889" w14:textId="77777777" w:rsidR="00C90137" w:rsidRPr="008A6038" w:rsidRDefault="00C90137" w:rsidP="00A82030">
            <w:pPr>
              <w:rPr>
                <w:rFonts w:cs="Times New Roman"/>
              </w:rPr>
            </w:pPr>
            <w:r w:rsidRPr="008A6038">
              <w:rPr>
                <w:rFonts w:hint="eastAsia"/>
                <w:color w:val="000000"/>
              </w:rPr>
              <w:t>278.33</w:t>
            </w:r>
          </w:p>
        </w:tc>
        <w:tc>
          <w:tcPr>
            <w:tcW w:w="1250" w:type="pct"/>
            <w:tcBorders>
              <w:bottom w:val="single" w:sz="4" w:space="0" w:color="auto"/>
            </w:tcBorders>
          </w:tcPr>
          <w:p w14:paraId="013CCDF5" w14:textId="77777777" w:rsidR="00C90137" w:rsidRPr="008A6038" w:rsidRDefault="00C90137" w:rsidP="00A82030">
            <w:pPr>
              <w:rPr>
                <w:rFonts w:cs="Times New Roman"/>
              </w:rPr>
            </w:pPr>
            <w:r w:rsidRPr="008A6038">
              <w:rPr>
                <w:rFonts w:hint="eastAsia"/>
                <w:color w:val="000000"/>
              </w:rPr>
              <w:t>0.67</w:t>
            </w:r>
          </w:p>
        </w:tc>
      </w:tr>
      <w:tr w:rsidR="00C90137" w:rsidRPr="008A6038" w14:paraId="59931886" w14:textId="77777777" w:rsidTr="00A82030">
        <w:trPr>
          <w:trHeight w:val="283"/>
        </w:trPr>
        <w:tc>
          <w:tcPr>
            <w:tcW w:w="1249" w:type="pct"/>
            <w:vMerge w:val="restart"/>
            <w:tcBorders>
              <w:top w:val="single" w:sz="4" w:space="0" w:color="auto"/>
            </w:tcBorders>
          </w:tcPr>
          <w:p w14:paraId="22BF0205" w14:textId="77777777" w:rsidR="00C90137" w:rsidRPr="008A6038" w:rsidRDefault="00C90137" w:rsidP="00A82030">
            <w:pPr>
              <w:rPr>
                <w:rFonts w:cs="Times New Roman"/>
              </w:rPr>
            </w:pPr>
            <w:r w:rsidRPr="008A6038">
              <w:rPr>
                <w:rFonts w:hint="eastAsia"/>
                <w:color w:val="000000"/>
              </w:rPr>
              <w:t>UC &amp; H</w:t>
            </w:r>
          </w:p>
        </w:tc>
        <w:tc>
          <w:tcPr>
            <w:tcW w:w="1250" w:type="pct"/>
            <w:tcBorders>
              <w:top w:val="single" w:sz="4" w:space="0" w:color="auto"/>
            </w:tcBorders>
          </w:tcPr>
          <w:p w14:paraId="14BD42E9" w14:textId="77777777" w:rsidR="00C90137" w:rsidRPr="008A6038" w:rsidRDefault="00C90137" w:rsidP="00A82030">
            <w:pPr>
              <w:rPr>
                <w:rFonts w:cs="Times New Roman"/>
              </w:rPr>
            </w:pPr>
            <w:proofErr w:type="spellStart"/>
            <w:r w:rsidRPr="008A6038">
              <w:rPr>
                <w:rFonts w:cs="Times New Roman" w:hint="eastAsia"/>
              </w:rPr>
              <w:t>Obs</w:t>
            </w:r>
            <w:proofErr w:type="spellEnd"/>
          </w:p>
        </w:tc>
        <w:tc>
          <w:tcPr>
            <w:tcW w:w="1250" w:type="pct"/>
            <w:tcBorders>
              <w:top w:val="single" w:sz="4" w:space="0" w:color="auto"/>
            </w:tcBorders>
          </w:tcPr>
          <w:p w14:paraId="3BBCB29C" w14:textId="77777777" w:rsidR="00C90137" w:rsidRPr="008A6038" w:rsidRDefault="00C90137" w:rsidP="00A82030">
            <w:pPr>
              <w:rPr>
                <w:rFonts w:cs="Times New Roman"/>
              </w:rPr>
            </w:pPr>
            <w:r w:rsidRPr="008A6038">
              <w:rPr>
                <w:rFonts w:hint="eastAsia"/>
                <w:color w:val="000000"/>
              </w:rPr>
              <w:t>115</w:t>
            </w:r>
          </w:p>
        </w:tc>
        <w:tc>
          <w:tcPr>
            <w:tcW w:w="1250" w:type="pct"/>
            <w:tcBorders>
              <w:top w:val="single" w:sz="4" w:space="0" w:color="auto"/>
            </w:tcBorders>
          </w:tcPr>
          <w:p w14:paraId="511CD137" w14:textId="77777777" w:rsidR="00C90137" w:rsidRPr="008A6038" w:rsidRDefault="00C90137" w:rsidP="00A82030">
            <w:pPr>
              <w:rPr>
                <w:rFonts w:cs="Times New Roman"/>
              </w:rPr>
            </w:pPr>
            <w:r w:rsidRPr="008A6038">
              <w:rPr>
                <w:rFonts w:hint="eastAsia"/>
                <w:color w:val="000000"/>
              </w:rPr>
              <w:t>0.74</w:t>
            </w:r>
          </w:p>
        </w:tc>
      </w:tr>
      <w:tr w:rsidR="00C90137" w:rsidRPr="008A6038" w14:paraId="3BCC5FD0" w14:textId="77777777" w:rsidTr="00A82030">
        <w:trPr>
          <w:trHeight w:val="283"/>
        </w:trPr>
        <w:tc>
          <w:tcPr>
            <w:tcW w:w="1249" w:type="pct"/>
            <w:vMerge/>
          </w:tcPr>
          <w:p w14:paraId="7B20BBF2" w14:textId="77777777" w:rsidR="00C90137" w:rsidRPr="008A6038" w:rsidRDefault="00C90137" w:rsidP="00A82030">
            <w:pPr>
              <w:rPr>
                <w:color w:val="000000"/>
              </w:rPr>
            </w:pPr>
          </w:p>
        </w:tc>
        <w:tc>
          <w:tcPr>
            <w:tcW w:w="1250" w:type="pct"/>
          </w:tcPr>
          <w:p w14:paraId="31D72901" w14:textId="77777777" w:rsidR="00C90137" w:rsidRPr="008A6038" w:rsidRDefault="00C90137" w:rsidP="00A82030">
            <w:pPr>
              <w:rPr>
                <w:rFonts w:cs="Times New Roman"/>
              </w:rPr>
            </w:pPr>
            <w:r w:rsidRPr="008A6038">
              <w:rPr>
                <w:rFonts w:cs="Times New Roman" w:hint="eastAsia"/>
              </w:rPr>
              <w:t>BB</w:t>
            </w:r>
          </w:p>
        </w:tc>
        <w:tc>
          <w:tcPr>
            <w:tcW w:w="1250" w:type="pct"/>
          </w:tcPr>
          <w:p w14:paraId="264CC908" w14:textId="77777777" w:rsidR="00C90137" w:rsidRPr="008A6038" w:rsidRDefault="00C90137" w:rsidP="00A82030">
            <w:pPr>
              <w:rPr>
                <w:rFonts w:cs="Times New Roman"/>
              </w:rPr>
            </w:pPr>
            <w:r w:rsidRPr="008A6038">
              <w:rPr>
                <w:rFonts w:hint="eastAsia"/>
                <w:color w:val="000000"/>
              </w:rPr>
              <w:t>233.65</w:t>
            </w:r>
          </w:p>
        </w:tc>
        <w:tc>
          <w:tcPr>
            <w:tcW w:w="1250" w:type="pct"/>
          </w:tcPr>
          <w:p w14:paraId="6AC8FE30" w14:textId="77777777" w:rsidR="00C90137" w:rsidRPr="008A6038" w:rsidRDefault="00C90137" w:rsidP="00A82030">
            <w:pPr>
              <w:rPr>
                <w:rFonts w:cs="Times New Roman"/>
              </w:rPr>
            </w:pPr>
            <w:r w:rsidRPr="008A6038">
              <w:rPr>
                <w:rFonts w:hint="eastAsia"/>
                <w:color w:val="000000"/>
              </w:rPr>
              <w:t>0.82</w:t>
            </w:r>
          </w:p>
        </w:tc>
      </w:tr>
      <w:tr w:rsidR="00C90137" w:rsidRPr="008A6038" w14:paraId="6E94E2F3" w14:textId="77777777" w:rsidTr="00A82030">
        <w:trPr>
          <w:trHeight w:val="283"/>
        </w:trPr>
        <w:tc>
          <w:tcPr>
            <w:tcW w:w="1249" w:type="pct"/>
            <w:vMerge/>
          </w:tcPr>
          <w:p w14:paraId="2A848974" w14:textId="77777777" w:rsidR="00C90137" w:rsidRPr="008A6038" w:rsidRDefault="00C90137" w:rsidP="00A82030">
            <w:pPr>
              <w:rPr>
                <w:color w:val="000000"/>
              </w:rPr>
            </w:pPr>
          </w:p>
        </w:tc>
        <w:tc>
          <w:tcPr>
            <w:tcW w:w="1250" w:type="pct"/>
          </w:tcPr>
          <w:p w14:paraId="3999E748" w14:textId="77777777" w:rsidR="00C90137" w:rsidRPr="008A6038" w:rsidRDefault="00C90137" w:rsidP="00A82030">
            <w:pPr>
              <w:rPr>
                <w:rFonts w:cs="Times New Roman"/>
              </w:rPr>
            </w:pPr>
            <w:r w:rsidRPr="008A6038">
              <w:rPr>
                <w:rFonts w:cs="Times New Roman" w:hint="eastAsia"/>
              </w:rPr>
              <w:t>Chao2</w:t>
            </w:r>
          </w:p>
        </w:tc>
        <w:tc>
          <w:tcPr>
            <w:tcW w:w="1250" w:type="pct"/>
          </w:tcPr>
          <w:p w14:paraId="604A7B36" w14:textId="77777777" w:rsidR="00C90137" w:rsidRPr="008A6038" w:rsidRDefault="00C90137" w:rsidP="00A82030">
            <w:pPr>
              <w:rPr>
                <w:rFonts w:cs="Times New Roman"/>
              </w:rPr>
            </w:pPr>
            <w:r w:rsidRPr="008A6038">
              <w:rPr>
                <w:rFonts w:hint="eastAsia"/>
                <w:color w:val="000000"/>
              </w:rPr>
              <w:t>194.1</w:t>
            </w:r>
          </w:p>
        </w:tc>
        <w:tc>
          <w:tcPr>
            <w:tcW w:w="1250" w:type="pct"/>
          </w:tcPr>
          <w:p w14:paraId="2465C074" w14:textId="77777777" w:rsidR="00C90137" w:rsidRPr="008A6038" w:rsidRDefault="00C90137" w:rsidP="00A82030">
            <w:pPr>
              <w:rPr>
                <w:rFonts w:cs="Times New Roman"/>
              </w:rPr>
            </w:pPr>
            <w:r w:rsidRPr="008A6038">
              <w:rPr>
                <w:rFonts w:hint="eastAsia"/>
                <w:color w:val="000000"/>
              </w:rPr>
              <w:t>0.79</w:t>
            </w:r>
          </w:p>
        </w:tc>
      </w:tr>
    </w:tbl>
    <w:p w14:paraId="60D3890C" w14:textId="77777777" w:rsidR="00C90137" w:rsidRPr="008A6038" w:rsidRDefault="00C90137" w:rsidP="00C90137">
      <w:pPr>
        <w:jc w:val="center"/>
        <w:rPr>
          <w:rFonts w:cs="Times New Roman"/>
        </w:rPr>
      </w:pPr>
      <w:r w:rsidRPr="008A6038">
        <w:rPr>
          <w:rFonts w:cs="Times New Roman"/>
          <w:noProof/>
        </w:rPr>
        <w:lastRenderedPageBreak/>
        <w:drawing>
          <wp:inline distT="0" distB="0" distL="0" distR="0" wp14:anchorId="341DC5B1" wp14:editId="7535F256">
            <wp:extent cx="5274310" cy="3995420"/>
            <wp:effectExtent l="0" t="0" r="2540" b="5080"/>
            <wp:docPr id="121854044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540440" name="圖形 1218540440"/>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274310" cy="3995420"/>
                    </a:xfrm>
                    <a:prstGeom prst="rect">
                      <a:avLst/>
                    </a:prstGeom>
                  </pic:spPr>
                </pic:pic>
              </a:graphicData>
            </a:graphic>
          </wp:inline>
        </w:drawing>
      </w:r>
    </w:p>
    <w:p w14:paraId="2E3D8C78" w14:textId="1E74B473" w:rsidR="00C90137" w:rsidRPr="008A6038" w:rsidRDefault="004F359F" w:rsidP="004F359F">
      <w:pPr>
        <w:pStyle w:val="af1"/>
        <w:rPr>
          <w:rFonts w:cs="Times New Roman"/>
        </w:rPr>
      </w:pPr>
      <w:bookmarkStart w:id="333" w:name="_Toc163389713"/>
      <w:r w:rsidRPr="008A6038">
        <w:t xml:space="preserve">Figure </w:t>
      </w:r>
      <w:fldSimple w:instr=" STYLEREF 1 \s ">
        <w:r w:rsidR="009D47CB">
          <w:rPr>
            <w:noProof/>
          </w:rPr>
          <w:t>5</w:t>
        </w:r>
      </w:fldSimple>
      <w:r w:rsidRPr="008A6038">
        <w:t>.</w:t>
      </w:r>
      <w:fldSimple w:instr=" SEQ Figure \* ARABIC \s 1 ">
        <w:r w:rsidR="009D47CB">
          <w:rPr>
            <w:noProof/>
          </w:rPr>
          <w:t>1</w:t>
        </w:r>
      </w:fldSimple>
      <w:r w:rsidR="00C90137" w:rsidRPr="008A6038">
        <w:rPr>
          <w:rFonts w:cs="Times New Roman" w:hint="eastAsia"/>
        </w:rPr>
        <w:t>利用觀測物種數與分別使用兩種估計方法估計的物種數，繪製分類樹。</w:t>
      </w:r>
      <w:bookmarkEnd w:id="333"/>
    </w:p>
    <w:p w14:paraId="0A429BC8" w14:textId="77777777" w:rsidR="00C90137" w:rsidRPr="008A6038" w:rsidRDefault="00C90137" w:rsidP="00C90137">
      <w:pPr>
        <w:widowControl/>
        <w:rPr>
          <w:rFonts w:cs="Times New Roman"/>
        </w:rPr>
      </w:pPr>
      <w:r w:rsidRPr="008A6038">
        <w:rPr>
          <w:rFonts w:cs="Times New Roman"/>
        </w:rPr>
        <w:br w:type="page"/>
      </w:r>
    </w:p>
    <w:p w14:paraId="385F065F" w14:textId="77777777" w:rsidR="00C90137" w:rsidRPr="008A6038" w:rsidRDefault="00C90137" w:rsidP="000D12AD">
      <w:pPr>
        <w:pStyle w:val="3"/>
      </w:pPr>
      <w:r w:rsidRPr="008A6038">
        <w:rPr>
          <w:rFonts w:hint="eastAsia"/>
        </w:rPr>
        <w:lastRenderedPageBreak/>
        <w:t>以取後不放回的抽樣方法估計</w:t>
      </w:r>
    </w:p>
    <w:p w14:paraId="5E77F902" w14:textId="630D6EE9" w:rsidR="00C90137" w:rsidRPr="008A6038" w:rsidRDefault="00C90137" w:rsidP="00C90137">
      <w:pPr>
        <w:ind w:firstLine="425"/>
      </w:pPr>
      <w:r w:rsidRPr="008A6038">
        <w:rPr>
          <w:rFonts w:hint="eastAsia"/>
        </w:rPr>
        <w:t>在假設該筆資料為取後不放回的抽樣方式，並依照相對應的估計方法分別針對各群落進行估計的結果。且由於該資料集中尚未提及抽樣比例，故假設在抽樣比例為</w:t>
      </w:r>
      <w:r w:rsidRPr="008A6038">
        <w:rPr>
          <w:rFonts w:hint="eastAsia"/>
        </w:rPr>
        <w:t>0.3</w:t>
      </w:r>
      <w:r w:rsidRPr="008A6038">
        <w:rPr>
          <w:rFonts w:hint="eastAsia"/>
        </w:rPr>
        <w:t>、</w:t>
      </w:r>
      <w:r w:rsidRPr="008A6038">
        <w:rPr>
          <w:rFonts w:hint="eastAsia"/>
        </w:rPr>
        <w:t>0.5</w:t>
      </w:r>
      <w:r w:rsidRPr="008A6038">
        <w:rPr>
          <w:rFonts w:hint="eastAsia"/>
        </w:rPr>
        <w:t>與</w:t>
      </w:r>
      <w:r w:rsidRPr="008A6038">
        <w:rPr>
          <w:rFonts w:hint="eastAsia"/>
        </w:rPr>
        <w:t>0.7</w:t>
      </w:r>
      <w:r w:rsidRPr="008A6038">
        <w:rPr>
          <w:rFonts w:hint="eastAsia"/>
        </w:rPr>
        <w:t>的結果，估計四個群落的物種數與兩群落之間的共同物種數</w:t>
      </w:r>
      <w:r w:rsidRPr="008A6038">
        <w:rPr>
          <w:rFonts w:hint="eastAsia"/>
        </w:rPr>
        <w:t xml:space="preserve"> </w:t>
      </w:r>
      <w:r w:rsidRPr="008A6038">
        <w:rPr>
          <w:rFonts w:hint="eastAsia"/>
        </w:rPr>
        <w:t>。</w:t>
      </w:r>
    </w:p>
    <w:p w14:paraId="77A729CC" w14:textId="77777777" w:rsidR="00C90137" w:rsidRPr="008A6038" w:rsidRDefault="00C90137" w:rsidP="00C90137">
      <w:pPr>
        <w:spacing w:line="240" w:lineRule="auto"/>
        <w:rPr>
          <w:szCs w:val="24"/>
        </w:rPr>
      </w:pPr>
    </w:p>
    <w:p w14:paraId="27F7B1AE" w14:textId="3471EAEC" w:rsidR="00C90137" w:rsidRPr="008A6038" w:rsidRDefault="00C90137" w:rsidP="00C90137">
      <w:pPr>
        <w:pStyle w:val="af1"/>
        <w:spacing w:line="240" w:lineRule="auto"/>
      </w:pPr>
      <w:bookmarkStart w:id="334" w:name="_Toc163389731"/>
      <w:bookmarkStart w:id="335" w:name="_Toc163389948"/>
      <w:r w:rsidRPr="008A6038">
        <w:t xml:space="preserve">Table </w:t>
      </w:r>
      <w:fldSimple w:instr=" STYLEREF 1 \s ">
        <w:r w:rsidR="009D47CB">
          <w:rPr>
            <w:noProof/>
          </w:rPr>
          <w:t>5</w:t>
        </w:r>
      </w:fldSimple>
      <w:r w:rsidR="004F359F" w:rsidRPr="008A6038">
        <w:t>.</w:t>
      </w:r>
      <w:fldSimple w:instr=" SEQ Table \* ARABIC \s 1 ">
        <w:r w:rsidR="009D47CB">
          <w:rPr>
            <w:noProof/>
          </w:rPr>
          <w:t>3</w:t>
        </w:r>
      </w:fldSimple>
      <w:r w:rsidRPr="008A6038">
        <w:rPr>
          <w:rFonts w:hint="eastAsia"/>
        </w:rPr>
        <w:t>不同抽樣比例之單群落物種數估計</w:t>
      </w:r>
      <w:r w:rsidRPr="008A6038">
        <w:rPr>
          <w:rFonts w:hint="eastAsia"/>
        </w:rPr>
        <w:t xml:space="preserve"> (mean </w:t>
      </w:r>
      <m:oMath>
        <m:r>
          <w:rPr>
            <w:rFonts w:ascii="Cambria Math" w:hAnsi="Cambria Math"/>
          </w:rPr>
          <m:t>±</m:t>
        </m:r>
      </m:oMath>
      <w:r w:rsidRPr="008A6038">
        <w:rPr>
          <w:rFonts w:hint="eastAsia"/>
        </w:rPr>
        <w:t xml:space="preserve"> SD)</w:t>
      </w:r>
      <w:r w:rsidRPr="008A6038">
        <w:rPr>
          <w:rFonts w:hint="eastAsia"/>
        </w:rPr>
        <w:t>。</w:t>
      </w:r>
      <w:bookmarkEnd w:id="334"/>
      <w:bookmarkEnd w:id="335"/>
    </w:p>
    <w:tbl>
      <w:tblPr>
        <w:tblStyle w:val="afd"/>
        <w:tblW w:w="0" w:type="auto"/>
        <w:tblLook w:val="04A0" w:firstRow="1" w:lastRow="0" w:firstColumn="1" w:lastColumn="0" w:noHBand="0" w:noVBand="1"/>
      </w:tblPr>
      <w:tblGrid>
        <w:gridCol w:w="1779"/>
        <w:gridCol w:w="2172"/>
        <w:gridCol w:w="2172"/>
        <w:gridCol w:w="2173"/>
      </w:tblGrid>
      <w:tr w:rsidR="00C90137" w:rsidRPr="008A6038" w14:paraId="38EC0A7B" w14:textId="77777777" w:rsidTr="00A82030">
        <w:trPr>
          <w:cnfStyle w:val="100000000000" w:firstRow="1" w:lastRow="0" w:firstColumn="0" w:lastColumn="0" w:oddVBand="0" w:evenVBand="0" w:oddHBand="0" w:evenHBand="0" w:firstRowFirstColumn="0" w:firstRowLastColumn="0" w:lastRowFirstColumn="0" w:lastRowLastColumn="0"/>
        </w:trPr>
        <w:tc>
          <w:tcPr>
            <w:tcW w:w="1779" w:type="dxa"/>
          </w:tcPr>
          <w:p w14:paraId="646834CE" w14:textId="77777777" w:rsidR="00C90137" w:rsidRPr="008A6038" w:rsidRDefault="00C90137" w:rsidP="00A82030">
            <w:r w:rsidRPr="008A6038">
              <w:t>Community</w:t>
            </w:r>
          </w:p>
        </w:tc>
        <w:tc>
          <w:tcPr>
            <w:tcW w:w="2172" w:type="dxa"/>
          </w:tcPr>
          <w:p w14:paraId="0CBE9F73" w14:textId="77777777" w:rsidR="00C90137" w:rsidRPr="008A6038" w:rsidRDefault="00C90137" w:rsidP="00A82030">
            <w:r w:rsidRPr="008A6038">
              <w:rPr>
                <w:rFonts w:hint="eastAsia"/>
              </w:rPr>
              <w:t>0.3</w:t>
            </w:r>
          </w:p>
        </w:tc>
        <w:tc>
          <w:tcPr>
            <w:tcW w:w="2172" w:type="dxa"/>
          </w:tcPr>
          <w:p w14:paraId="07F7C5BD" w14:textId="77777777" w:rsidR="00C90137" w:rsidRPr="008A6038" w:rsidRDefault="00C90137" w:rsidP="00A82030">
            <w:r w:rsidRPr="008A6038">
              <w:rPr>
                <w:rFonts w:hint="eastAsia"/>
              </w:rPr>
              <w:t>0.5</w:t>
            </w:r>
          </w:p>
        </w:tc>
        <w:tc>
          <w:tcPr>
            <w:tcW w:w="2173" w:type="dxa"/>
          </w:tcPr>
          <w:p w14:paraId="476997A9" w14:textId="77777777" w:rsidR="00C90137" w:rsidRPr="008A6038" w:rsidRDefault="00C90137" w:rsidP="00A82030">
            <w:r w:rsidRPr="008A6038">
              <w:rPr>
                <w:rFonts w:hint="eastAsia"/>
              </w:rPr>
              <w:t>0.7</w:t>
            </w:r>
          </w:p>
        </w:tc>
      </w:tr>
      <w:tr w:rsidR="00C90137" w:rsidRPr="008A6038" w14:paraId="36AF7BBF" w14:textId="77777777" w:rsidTr="00A82030">
        <w:tc>
          <w:tcPr>
            <w:tcW w:w="1779" w:type="dxa"/>
          </w:tcPr>
          <w:p w14:paraId="525AF397" w14:textId="77777777" w:rsidR="00C90137" w:rsidRPr="008A6038" w:rsidRDefault="00C90137" w:rsidP="00A82030">
            <w:r w:rsidRPr="008A6038">
              <w:t>foothill</w:t>
            </w:r>
          </w:p>
        </w:tc>
        <w:tc>
          <w:tcPr>
            <w:tcW w:w="2172" w:type="dxa"/>
          </w:tcPr>
          <w:p w14:paraId="063FB8B5" w14:textId="77777777" w:rsidR="00C90137" w:rsidRPr="008A6038" w:rsidRDefault="00C90137" w:rsidP="00A82030">
            <w:r w:rsidRPr="008A6038">
              <w:rPr>
                <w:rFonts w:hint="eastAsia"/>
              </w:rPr>
              <w:t>196.7</w:t>
            </w:r>
            <m:oMath>
              <m:r>
                <w:rPr>
                  <w:rFonts w:ascii="Cambria Math" w:hAnsi="Cambria Math"/>
                </w:rPr>
                <m:t>±</m:t>
              </m:r>
            </m:oMath>
            <w:r w:rsidRPr="008A6038">
              <w:rPr>
                <w:rFonts w:hint="eastAsia"/>
              </w:rPr>
              <w:t>7.1</w:t>
            </w:r>
          </w:p>
        </w:tc>
        <w:tc>
          <w:tcPr>
            <w:tcW w:w="2172" w:type="dxa"/>
          </w:tcPr>
          <w:p w14:paraId="559DAADB" w14:textId="77777777" w:rsidR="00C90137" w:rsidRPr="008A6038" w:rsidRDefault="00C90137" w:rsidP="00A82030">
            <w:r w:rsidRPr="008A6038">
              <w:rPr>
                <w:rFonts w:hint="eastAsia"/>
              </w:rPr>
              <w:t>168.4</w:t>
            </w:r>
            <m:oMath>
              <m:r>
                <w:rPr>
                  <w:rFonts w:ascii="Cambria Math" w:hAnsi="Cambria Math"/>
                </w:rPr>
                <m:t>±</m:t>
              </m:r>
            </m:oMath>
            <w:r w:rsidRPr="008A6038">
              <w:rPr>
                <w:rFonts w:hint="eastAsia"/>
              </w:rPr>
              <w:t>5.6</w:t>
            </w:r>
          </w:p>
        </w:tc>
        <w:tc>
          <w:tcPr>
            <w:tcW w:w="2173" w:type="dxa"/>
          </w:tcPr>
          <w:p w14:paraId="1CB068C1" w14:textId="77777777" w:rsidR="00C90137" w:rsidRPr="008A6038" w:rsidRDefault="00C90137" w:rsidP="00A82030">
            <w:r w:rsidRPr="008A6038">
              <w:rPr>
                <w:rFonts w:hint="eastAsia"/>
              </w:rPr>
              <w:t>150.1</w:t>
            </w:r>
            <m:oMath>
              <m:r>
                <w:rPr>
                  <w:rFonts w:ascii="Cambria Math" w:hAnsi="Cambria Math"/>
                </w:rPr>
                <m:t>±</m:t>
              </m:r>
            </m:oMath>
            <w:r w:rsidRPr="008A6038">
              <w:rPr>
                <w:rFonts w:hint="eastAsia"/>
              </w:rPr>
              <w:t>4.1</w:t>
            </w:r>
          </w:p>
        </w:tc>
      </w:tr>
      <w:tr w:rsidR="00C90137" w:rsidRPr="008A6038" w14:paraId="20E80DA2" w14:textId="77777777" w:rsidTr="00A82030">
        <w:tc>
          <w:tcPr>
            <w:tcW w:w="1779" w:type="dxa"/>
          </w:tcPr>
          <w:p w14:paraId="052B1ABE" w14:textId="77777777" w:rsidR="00C90137" w:rsidRPr="008A6038" w:rsidRDefault="00C90137" w:rsidP="00A82030">
            <w:r w:rsidRPr="008A6038">
              <w:t>lower conifer</w:t>
            </w:r>
          </w:p>
        </w:tc>
        <w:tc>
          <w:tcPr>
            <w:tcW w:w="2172" w:type="dxa"/>
          </w:tcPr>
          <w:p w14:paraId="61ADA205" w14:textId="77777777" w:rsidR="00C90137" w:rsidRPr="008A6038" w:rsidRDefault="00C90137" w:rsidP="00A82030">
            <w:r w:rsidRPr="008A6038">
              <w:rPr>
                <w:rFonts w:hint="eastAsia"/>
              </w:rPr>
              <w:t>241.5</w:t>
            </w:r>
            <m:oMath>
              <m:r>
                <w:rPr>
                  <w:rFonts w:ascii="Cambria Math" w:hAnsi="Cambria Math"/>
                </w:rPr>
                <m:t>±</m:t>
              </m:r>
            </m:oMath>
            <w:r w:rsidRPr="008A6038">
              <w:rPr>
                <w:rFonts w:hint="eastAsia"/>
              </w:rPr>
              <w:t>8.7</w:t>
            </w:r>
          </w:p>
        </w:tc>
        <w:tc>
          <w:tcPr>
            <w:tcW w:w="2172" w:type="dxa"/>
          </w:tcPr>
          <w:p w14:paraId="5D2D8018" w14:textId="77777777" w:rsidR="00C90137" w:rsidRPr="008A6038" w:rsidRDefault="00C90137" w:rsidP="00A82030">
            <w:r w:rsidRPr="008A6038">
              <w:rPr>
                <w:rFonts w:hint="eastAsia"/>
              </w:rPr>
              <w:t>221.9</w:t>
            </w:r>
            <m:oMath>
              <m:r>
                <w:rPr>
                  <w:rFonts w:ascii="Cambria Math" w:hAnsi="Cambria Math"/>
                </w:rPr>
                <m:t>±</m:t>
              </m:r>
            </m:oMath>
            <w:r w:rsidRPr="008A6038">
              <w:rPr>
                <w:rFonts w:hint="eastAsia"/>
              </w:rPr>
              <w:t>7.4</w:t>
            </w:r>
          </w:p>
        </w:tc>
        <w:tc>
          <w:tcPr>
            <w:tcW w:w="2173" w:type="dxa"/>
          </w:tcPr>
          <w:p w14:paraId="3597F03C" w14:textId="77777777" w:rsidR="00C90137" w:rsidRPr="008A6038" w:rsidRDefault="00C90137" w:rsidP="00A82030">
            <w:r w:rsidRPr="008A6038">
              <w:rPr>
                <w:rFonts w:hint="eastAsia"/>
              </w:rPr>
              <w:t>205.5</w:t>
            </w:r>
            <m:oMath>
              <m:r>
                <w:rPr>
                  <w:rFonts w:ascii="Cambria Math" w:hAnsi="Cambria Math"/>
                </w:rPr>
                <m:t>±</m:t>
              </m:r>
            </m:oMath>
            <w:r w:rsidRPr="008A6038">
              <w:rPr>
                <w:rFonts w:hint="eastAsia"/>
              </w:rPr>
              <w:t>6.2</w:t>
            </w:r>
          </w:p>
        </w:tc>
      </w:tr>
      <w:tr w:rsidR="00C90137" w:rsidRPr="008A6038" w14:paraId="6F3D6FA2" w14:textId="77777777" w:rsidTr="00A82030">
        <w:tc>
          <w:tcPr>
            <w:tcW w:w="1779" w:type="dxa"/>
          </w:tcPr>
          <w:p w14:paraId="015FBF8B" w14:textId="77777777" w:rsidR="00C90137" w:rsidRPr="008A6038" w:rsidRDefault="00C90137" w:rsidP="00A82030">
            <w:r w:rsidRPr="008A6038">
              <w:t>upper conifer</w:t>
            </w:r>
          </w:p>
        </w:tc>
        <w:tc>
          <w:tcPr>
            <w:tcW w:w="2172" w:type="dxa"/>
          </w:tcPr>
          <w:p w14:paraId="5143FA1B" w14:textId="77777777" w:rsidR="00C90137" w:rsidRPr="008A6038" w:rsidRDefault="00C90137" w:rsidP="00A82030">
            <w:r w:rsidRPr="008A6038">
              <w:rPr>
                <w:rFonts w:hint="eastAsia"/>
              </w:rPr>
              <w:t>47.5</w:t>
            </w:r>
            <m:oMath>
              <m:r>
                <w:rPr>
                  <w:rFonts w:ascii="Cambria Math" w:hAnsi="Cambria Math"/>
                </w:rPr>
                <m:t>±</m:t>
              </m:r>
            </m:oMath>
            <w:r w:rsidRPr="008A6038">
              <w:rPr>
                <w:rFonts w:hint="eastAsia"/>
              </w:rPr>
              <w:t>1.4</w:t>
            </w:r>
          </w:p>
        </w:tc>
        <w:tc>
          <w:tcPr>
            <w:tcW w:w="2172" w:type="dxa"/>
          </w:tcPr>
          <w:p w14:paraId="37DECA02" w14:textId="77777777" w:rsidR="00C90137" w:rsidRPr="008A6038" w:rsidRDefault="00C90137" w:rsidP="00A82030">
            <w:r w:rsidRPr="008A6038">
              <w:rPr>
                <w:rFonts w:hint="eastAsia"/>
              </w:rPr>
              <w:t>35.7</w:t>
            </w:r>
            <m:oMath>
              <m:r>
                <w:rPr>
                  <w:rFonts w:ascii="Cambria Math" w:hAnsi="Cambria Math"/>
                </w:rPr>
                <m:t>±</m:t>
              </m:r>
            </m:oMath>
            <w:r w:rsidRPr="008A6038">
              <w:rPr>
                <w:rFonts w:hint="eastAsia"/>
              </w:rPr>
              <w:t>5.1</w:t>
            </w:r>
          </w:p>
        </w:tc>
        <w:tc>
          <w:tcPr>
            <w:tcW w:w="2173" w:type="dxa"/>
          </w:tcPr>
          <w:p w14:paraId="78F878C1" w14:textId="77777777" w:rsidR="00C90137" w:rsidRPr="008A6038" w:rsidRDefault="00C90137" w:rsidP="00A82030">
            <w:r w:rsidRPr="008A6038">
              <w:rPr>
                <w:rFonts w:hint="eastAsia"/>
              </w:rPr>
              <w:t>28.9</w:t>
            </w:r>
            <m:oMath>
              <m:r>
                <w:rPr>
                  <w:rFonts w:ascii="Cambria Math" w:hAnsi="Cambria Math"/>
                </w:rPr>
                <m:t>±</m:t>
              </m:r>
            </m:oMath>
            <w:r w:rsidRPr="008A6038">
              <w:rPr>
                <w:rFonts w:hint="eastAsia"/>
              </w:rPr>
              <w:t>6.8</w:t>
            </w:r>
          </w:p>
        </w:tc>
      </w:tr>
      <w:tr w:rsidR="00C90137" w:rsidRPr="008A6038" w14:paraId="023600DB" w14:textId="77777777" w:rsidTr="00A82030">
        <w:trPr>
          <w:trHeight w:val="50"/>
        </w:trPr>
        <w:tc>
          <w:tcPr>
            <w:tcW w:w="1779" w:type="dxa"/>
          </w:tcPr>
          <w:p w14:paraId="22F08CDE" w14:textId="77777777" w:rsidR="00C90137" w:rsidRPr="008A6038" w:rsidRDefault="00C90137" w:rsidP="00A82030">
            <w:r w:rsidRPr="008A6038">
              <w:t>high country</w:t>
            </w:r>
          </w:p>
        </w:tc>
        <w:tc>
          <w:tcPr>
            <w:tcW w:w="2172" w:type="dxa"/>
          </w:tcPr>
          <w:p w14:paraId="0158F399" w14:textId="77777777" w:rsidR="00C90137" w:rsidRPr="008A6038" w:rsidRDefault="00C90137" w:rsidP="00A82030">
            <w:r w:rsidRPr="008A6038">
              <w:rPr>
                <w:rFonts w:hint="eastAsia"/>
              </w:rPr>
              <w:t>137.2</w:t>
            </w:r>
            <m:oMath>
              <m:r>
                <w:rPr>
                  <w:rFonts w:ascii="Cambria Math" w:hAnsi="Cambria Math"/>
                </w:rPr>
                <m:t>±</m:t>
              </m:r>
            </m:oMath>
            <w:r w:rsidRPr="008A6038">
              <w:rPr>
                <w:rFonts w:hint="eastAsia"/>
              </w:rPr>
              <w:t>6.5</w:t>
            </w:r>
          </w:p>
        </w:tc>
        <w:tc>
          <w:tcPr>
            <w:tcW w:w="2172" w:type="dxa"/>
          </w:tcPr>
          <w:p w14:paraId="4C85EAFB" w14:textId="77777777" w:rsidR="00C90137" w:rsidRPr="008A6038" w:rsidRDefault="00C90137" w:rsidP="00A82030">
            <w:r w:rsidRPr="008A6038">
              <w:rPr>
                <w:rFonts w:hint="eastAsia"/>
              </w:rPr>
              <w:t>119.9</w:t>
            </w:r>
            <m:oMath>
              <m:r>
                <w:rPr>
                  <w:rFonts w:ascii="Cambria Math" w:hAnsi="Cambria Math"/>
                </w:rPr>
                <m:t>±</m:t>
              </m:r>
            </m:oMath>
            <w:r w:rsidRPr="008A6038">
              <w:rPr>
                <w:rFonts w:hint="eastAsia"/>
              </w:rPr>
              <w:t>5.2</w:t>
            </w:r>
          </w:p>
        </w:tc>
        <w:tc>
          <w:tcPr>
            <w:tcW w:w="2173" w:type="dxa"/>
          </w:tcPr>
          <w:p w14:paraId="48947414" w14:textId="77777777" w:rsidR="00C90137" w:rsidRPr="008A6038" w:rsidRDefault="00C90137" w:rsidP="00A82030">
            <w:r w:rsidRPr="008A6038">
              <w:rPr>
                <w:rFonts w:hint="eastAsia"/>
              </w:rPr>
              <w:t>107.1</w:t>
            </w:r>
            <m:oMath>
              <m:r>
                <w:rPr>
                  <w:rFonts w:ascii="Cambria Math" w:hAnsi="Cambria Math"/>
                </w:rPr>
                <m:t>±</m:t>
              </m:r>
            </m:oMath>
            <w:r w:rsidRPr="008A6038">
              <w:rPr>
                <w:rFonts w:hint="eastAsia"/>
              </w:rPr>
              <w:t>3.8</w:t>
            </w:r>
          </w:p>
        </w:tc>
      </w:tr>
    </w:tbl>
    <w:p w14:paraId="666C5094" w14:textId="77777777" w:rsidR="005B0F6C" w:rsidRPr="008A6038" w:rsidRDefault="005B0F6C" w:rsidP="005B0F6C">
      <w:pPr>
        <w:widowControl/>
        <w:spacing w:line="240" w:lineRule="auto"/>
        <w:ind w:firstLine="425"/>
        <w:rPr>
          <w:rFonts w:cs="Times New Roman"/>
        </w:rPr>
      </w:pPr>
    </w:p>
    <w:p w14:paraId="55FAE49C" w14:textId="495F41CE" w:rsidR="00C90137" w:rsidRPr="008A6038" w:rsidRDefault="00C90137" w:rsidP="00C90137">
      <w:pPr>
        <w:widowControl/>
        <w:ind w:firstLine="425"/>
        <w:rPr>
          <w:rFonts w:cs="Times New Roman"/>
        </w:rPr>
      </w:pPr>
      <w:r w:rsidRPr="008A6038">
        <w:rPr>
          <w:rFonts w:cs="Times New Roman" w:hint="eastAsia"/>
        </w:rPr>
        <w:t>將該資料及做為樣本使用，估計兩群落之間的共同物種數。隨著抽樣比例的增加，所估計共同物種數隨之減少，這是由於在取後不放回的估計中，抽樣比例為重要參數，將影響估計結果。在量化四群落間的</w:t>
      </w:r>
      <w:r w:rsidRPr="00683B81">
        <w:rPr>
          <w:rFonts w:cs="Times New Roman" w:hint="eastAsia"/>
          <w:i/>
          <w:iCs/>
        </w:rPr>
        <w:t>Beta</w:t>
      </w:r>
      <w:r w:rsidRPr="008A6038">
        <w:rPr>
          <w:rFonts w:cs="Times New Roman" w:hint="eastAsia"/>
        </w:rPr>
        <w:t>多樣性結果中，同樣也獲得大多數情況下兩相鄰的群落會較不相鄰的群落之間，具有更高的群落相似性的結果，並在下針葉林以及高地地區的結果中有所例外。</w:t>
      </w:r>
      <w:r w:rsidRPr="008A6038">
        <w:rPr>
          <w:rFonts w:hint="eastAsia"/>
        </w:rPr>
        <w:t>而在分類樹的建構中，</w:t>
      </w:r>
      <w:r w:rsidRPr="008A6038">
        <w:t xml:space="preserve"> </w:t>
      </w:r>
      <w:r w:rsidRPr="008A6038">
        <w:rPr>
          <w:rFonts w:hint="eastAsia"/>
        </w:rPr>
        <w:t>當假設的抽樣比例較小時，與取後放回的估計結果相似——</w:t>
      </w:r>
      <w:r w:rsidRPr="008A6038">
        <w:rPr>
          <w:rFonts w:cs="Times New Roman" w:hint="eastAsia"/>
        </w:rPr>
        <w:t>山麓地區與下針葉林地區為一類群，而上針葉林地區與高地地區則是分別作為一類群。其次，與山麓地區與下針葉林地區的類群更為相似的群落為高地地區。而隨著假設的抽樣比例的增加，所繪製之估計的分類樹結果，在結構方面與觀測值更為相似，且群落之間的距離差異增加。</w:t>
      </w:r>
    </w:p>
    <w:p w14:paraId="15210646" w14:textId="77777777" w:rsidR="00C90137" w:rsidRPr="008A6038" w:rsidRDefault="00C90137" w:rsidP="00C90137">
      <w:pPr>
        <w:ind w:firstLine="425"/>
      </w:pPr>
      <w:r w:rsidRPr="008A6038">
        <w:rPr>
          <w:rFonts w:hint="eastAsia"/>
        </w:rPr>
        <w:t>綜上所述，結合上取後放回的估計結果，可以推斷在分類樹建構中，使用不同的估計方式所估計之</w:t>
      </w:r>
      <w:r w:rsidRPr="00683B81">
        <w:rPr>
          <w:rFonts w:hint="eastAsia"/>
          <w:i/>
          <w:iCs/>
        </w:rPr>
        <w:t>Beta</w:t>
      </w:r>
      <w:r w:rsidRPr="008A6038">
        <w:rPr>
          <w:rFonts w:hint="eastAsia"/>
        </w:rPr>
        <w:t>多樣性結果有所差異，隨之會導致生成的分類樹也有所不同。這表明在選用估計方式時，需針對不同取樣方式的樣本，配合相對應之估計方法，才得以確保估計時的準確性。</w:t>
      </w:r>
    </w:p>
    <w:p w14:paraId="54FB28C1" w14:textId="2581B2FD" w:rsidR="00C90137" w:rsidRPr="008A6038" w:rsidRDefault="004F359F" w:rsidP="004F359F">
      <w:pPr>
        <w:pStyle w:val="af1"/>
        <w:rPr>
          <w:rFonts w:cs="Times New Roman"/>
        </w:rPr>
      </w:pPr>
      <w:bookmarkStart w:id="336" w:name="_Toc163389732"/>
      <w:bookmarkStart w:id="337" w:name="_Toc163389949"/>
      <w:r w:rsidRPr="008A6038">
        <w:lastRenderedPageBreak/>
        <w:t xml:space="preserve">Table </w:t>
      </w:r>
      <w:fldSimple w:instr=" STYLEREF 1 \s ">
        <w:r w:rsidR="009D47CB">
          <w:rPr>
            <w:noProof/>
          </w:rPr>
          <w:t>5</w:t>
        </w:r>
      </w:fldSimple>
      <w:r w:rsidRPr="008A6038">
        <w:t>.</w:t>
      </w:r>
      <w:fldSimple w:instr=" SEQ Table \* ARABIC \s 1 ">
        <w:r w:rsidR="009D47CB">
          <w:rPr>
            <w:noProof/>
          </w:rPr>
          <w:t>4</w:t>
        </w:r>
      </w:fldSimple>
      <w:r w:rsidR="00C90137" w:rsidRPr="008A6038">
        <w:rPr>
          <w:rFonts w:cs="Times New Roman" w:hint="eastAsia"/>
        </w:rPr>
        <w:t>假設抽樣比例為</w:t>
      </w:r>
      <w:r w:rsidR="00C90137" w:rsidRPr="008A6038">
        <w:rPr>
          <w:rFonts w:cs="Times New Roman" w:hint="eastAsia"/>
        </w:rPr>
        <w:t>0.3</w:t>
      </w:r>
      <w:r w:rsidR="00C90137" w:rsidRPr="008A6038">
        <w:rPr>
          <w:rFonts w:cs="Times New Roman" w:hint="eastAsia"/>
        </w:rPr>
        <w:t>下，</w:t>
      </w:r>
      <w:r w:rsidR="00C90137" w:rsidRPr="008A6038">
        <w:rPr>
          <w:rFonts w:cs="Times New Roman"/>
        </w:rPr>
        <w:t>紅杉國家公園內苔蘚</w:t>
      </w:r>
      <w:r w:rsidR="00C90137" w:rsidRPr="008A6038">
        <w:rPr>
          <w:rFonts w:cs="Times New Roman" w:hint="eastAsia"/>
        </w:rPr>
        <w:t>各群落之間共同物種數之估計結果。</w:t>
      </w:r>
      <w:bookmarkEnd w:id="336"/>
      <w:bookmarkEnd w:id="337"/>
    </w:p>
    <w:tbl>
      <w:tblPr>
        <w:tblStyle w:val="afd"/>
        <w:tblW w:w="5000" w:type="pct"/>
        <w:tblLook w:val="04A0" w:firstRow="1" w:lastRow="0" w:firstColumn="1" w:lastColumn="0" w:noHBand="0" w:noVBand="1"/>
      </w:tblPr>
      <w:tblGrid>
        <w:gridCol w:w="1594"/>
        <w:gridCol w:w="1219"/>
        <w:gridCol w:w="640"/>
        <w:gridCol w:w="929"/>
        <w:gridCol w:w="1007"/>
        <w:gridCol w:w="1925"/>
        <w:gridCol w:w="992"/>
      </w:tblGrid>
      <w:tr w:rsidR="00C90137" w:rsidRPr="008A6038" w14:paraId="52B058E4" w14:textId="77777777" w:rsidTr="00235ECC">
        <w:trPr>
          <w:cnfStyle w:val="100000000000" w:firstRow="1" w:lastRow="0" w:firstColumn="0" w:lastColumn="0" w:oddVBand="0" w:evenVBand="0" w:oddHBand="0" w:evenHBand="0" w:firstRowFirstColumn="0" w:firstRowLastColumn="0" w:lastRowFirstColumn="0" w:lastRowLastColumn="0"/>
          <w:trHeight w:val="331"/>
        </w:trPr>
        <w:tc>
          <w:tcPr>
            <w:tcW w:w="960" w:type="pct"/>
            <w:noWrap/>
            <w:hideMark/>
          </w:tcPr>
          <w:p w14:paraId="425765DB" w14:textId="5E237854" w:rsidR="00C90137" w:rsidRPr="00235ECC" w:rsidRDefault="00C90137" w:rsidP="00235ECC">
            <w:pPr>
              <w:spacing w:line="240" w:lineRule="auto"/>
              <w:rPr>
                <w:iCs/>
                <w:szCs w:val="24"/>
              </w:rPr>
            </w:pPr>
          </w:p>
        </w:tc>
        <w:tc>
          <w:tcPr>
            <w:tcW w:w="734" w:type="pct"/>
          </w:tcPr>
          <w:p w14:paraId="2DEB520F" w14:textId="77777777" w:rsidR="00C90137" w:rsidRPr="008A6038" w:rsidRDefault="00C90137" w:rsidP="00235ECC">
            <w:pPr>
              <w:spacing w:line="240" w:lineRule="auto"/>
              <w:rPr>
                <w:iCs/>
                <w:szCs w:val="24"/>
              </w:rPr>
            </w:pPr>
            <w:r w:rsidRPr="008A6038">
              <w:rPr>
                <w:szCs w:val="24"/>
              </w:rPr>
              <w:t>Estimator</w:t>
            </w:r>
          </w:p>
        </w:tc>
        <w:tc>
          <w:tcPr>
            <w:tcW w:w="385" w:type="pct"/>
          </w:tcPr>
          <w:p w14:paraId="37B7D893" w14:textId="77777777" w:rsidR="00C90137" w:rsidRPr="008A6038" w:rsidRDefault="00C90137" w:rsidP="00235ECC">
            <w:pPr>
              <w:spacing w:line="240" w:lineRule="auto"/>
              <w:rPr>
                <w:szCs w:val="24"/>
              </w:rPr>
            </w:pPr>
            <w:proofErr w:type="spellStart"/>
            <w:r w:rsidRPr="008A6038">
              <w:rPr>
                <w:rFonts w:hint="eastAsia"/>
                <w:szCs w:val="24"/>
              </w:rPr>
              <w:t>Obs</w:t>
            </w:r>
            <w:proofErr w:type="spellEnd"/>
          </w:p>
        </w:tc>
        <w:tc>
          <w:tcPr>
            <w:tcW w:w="559" w:type="pct"/>
            <w:noWrap/>
            <w:hideMark/>
          </w:tcPr>
          <w:p w14:paraId="22FC520D"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606" w:type="pct"/>
            <w:noWrap/>
            <w:hideMark/>
          </w:tcPr>
          <w:p w14:paraId="44E47D9C"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59" w:type="pct"/>
          </w:tcPr>
          <w:p w14:paraId="0CB3AF0E"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tc>
        <w:tc>
          <w:tcPr>
            <w:tcW w:w="597" w:type="pct"/>
          </w:tcPr>
          <w:p w14:paraId="644F5658" w14:textId="77777777" w:rsidR="00C90137" w:rsidRPr="008A6038" w:rsidRDefault="00C90137" w:rsidP="00235ECC">
            <w:pPr>
              <w:spacing w:line="240" w:lineRule="auto"/>
            </w:pPr>
            <w:r w:rsidRPr="008A6038">
              <w:rPr>
                <w:rFonts w:hint="eastAsia"/>
              </w:rPr>
              <w:t>Jaccard</w:t>
            </w:r>
          </w:p>
        </w:tc>
      </w:tr>
      <w:tr w:rsidR="00C90137" w:rsidRPr="008A6038" w14:paraId="697E8FB7" w14:textId="77777777" w:rsidTr="00235ECC">
        <w:trPr>
          <w:trHeight w:val="331"/>
        </w:trPr>
        <w:tc>
          <w:tcPr>
            <w:tcW w:w="960" w:type="pct"/>
            <w:vMerge w:val="restart"/>
            <w:tcBorders>
              <w:top w:val="double" w:sz="4" w:space="0" w:color="auto"/>
              <w:bottom w:val="nil"/>
            </w:tcBorders>
            <w:noWrap/>
          </w:tcPr>
          <w:p w14:paraId="524F0462" w14:textId="77777777" w:rsidR="00C90137" w:rsidRPr="008A6038" w:rsidRDefault="00C90137" w:rsidP="00235ECC">
            <w:pPr>
              <w:spacing w:line="240" w:lineRule="auto"/>
              <w:rPr>
                <w:iCs/>
                <w:szCs w:val="24"/>
              </w:rPr>
            </w:pPr>
            <w:r w:rsidRPr="008A6038">
              <w:rPr>
                <w:rFonts w:cs="Times New Roman" w:hint="eastAsia"/>
              </w:rPr>
              <w:t>F &amp; LC</w:t>
            </w:r>
          </w:p>
        </w:tc>
        <w:tc>
          <w:tcPr>
            <w:tcW w:w="734" w:type="pct"/>
            <w:tcBorders>
              <w:top w:val="double" w:sz="4" w:space="0" w:color="auto"/>
              <w:bottom w:val="nil"/>
            </w:tcBorders>
          </w:tcPr>
          <w:p w14:paraId="3C681079"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double" w:sz="4" w:space="0" w:color="auto"/>
              <w:bottom w:val="nil"/>
            </w:tcBorders>
          </w:tcPr>
          <w:p w14:paraId="7F4CC8DF" w14:textId="77777777" w:rsidR="00C90137" w:rsidRPr="008A6038" w:rsidRDefault="00C90137" w:rsidP="00235ECC">
            <w:pPr>
              <w:spacing w:line="240" w:lineRule="auto"/>
              <w:rPr>
                <w:color w:val="000000"/>
              </w:rPr>
            </w:pPr>
            <w:r w:rsidRPr="008A6038">
              <w:rPr>
                <w:rFonts w:hint="eastAsia"/>
                <w:color w:val="000000"/>
              </w:rPr>
              <w:t>80</w:t>
            </w:r>
          </w:p>
        </w:tc>
        <w:tc>
          <w:tcPr>
            <w:tcW w:w="559" w:type="pct"/>
            <w:tcBorders>
              <w:top w:val="double" w:sz="4" w:space="0" w:color="auto"/>
              <w:bottom w:val="nil"/>
            </w:tcBorders>
            <w:noWrap/>
          </w:tcPr>
          <w:p w14:paraId="3FC307D3" w14:textId="77777777" w:rsidR="00C90137" w:rsidRPr="008A6038" w:rsidRDefault="00C90137" w:rsidP="00235ECC">
            <w:pPr>
              <w:spacing w:line="240" w:lineRule="auto"/>
              <w:rPr>
                <w:iCs/>
                <w:szCs w:val="24"/>
              </w:rPr>
            </w:pPr>
            <w:r w:rsidRPr="008A6038">
              <w:rPr>
                <w:rFonts w:hint="eastAsia"/>
                <w:color w:val="000000"/>
              </w:rPr>
              <w:t>135.45</w:t>
            </w:r>
          </w:p>
        </w:tc>
        <w:tc>
          <w:tcPr>
            <w:tcW w:w="606" w:type="pct"/>
            <w:tcBorders>
              <w:top w:val="double" w:sz="4" w:space="0" w:color="auto"/>
              <w:bottom w:val="nil"/>
            </w:tcBorders>
            <w:noWrap/>
          </w:tcPr>
          <w:p w14:paraId="38100A63" w14:textId="77777777" w:rsidR="00C90137" w:rsidRPr="008A6038" w:rsidRDefault="00C90137" w:rsidP="00235ECC">
            <w:pPr>
              <w:spacing w:line="240" w:lineRule="auto"/>
              <w:rPr>
                <w:iCs/>
                <w:szCs w:val="24"/>
              </w:rPr>
            </w:pPr>
            <w:r w:rsidRPr="008A6038">
              <w:rPr>
                <w:rFonts w:hint="eastAsia"/>
                <w:color w:val="000000"/>
              </w:rPr>
              <w:t>19.2</w:t>
            </w:r>
          </w:p>
        </w:tc>
        <w:tc>
          <w:tcPr>
            <w:tcW w:w="1159" w:type="pct"/>
            <w:tcBorders>
              <w:top w:val="double" w:sz="4" w:space="0" w:color="auto"/>
            </w:tcBorders>
          </w:tcPr>
          <w:p w14:paraId="5A6B3E8C" w14:textId="77777777" w:rsidR="00C90137" w:rsidRPr="008A6038" w:rsidRDefault="00C90137" w:rsidP="00235ECC">
            <w:pPr>
              <w:spacing w:line="240" w:lineRule="auto"/>
              <w:rPr>
                <w:color w:val="000000"/>
              </w:rPr>
            </w:pPr>
            <w:r w:rsidRPr="008A6038">
              <w:rPr>
                <w:rFonts w:hint="eastAsia"/>
                <w:color w:val="000000"/>
              </w:rPr>
              <w:t>(97.81, 173.09)</w:t>
            </w:r>
          </w:p>
        </w:tc>
        <w:tc>
          <w:tcPr>
            <w:tcW w:w="597" w:type="pct"/>
            <w:tcBorders>
              <w:top w:val="double" w:sz="4" w:space="0" w:color="auto"/>
            </w:tcBorders>
          </w:tcPr>
          <w:p w14:paraId="5F4B5EBE" w14:textId="77777777" w:rsidR="00C90137" w:rsidRPr="008A6038" w:rsidRDefault="00C90137" w:rsidP="00235ECC">
            <w:pPr>
              <w:spacing w:line="240" w:lineRule="auto"/>
              <w:rPr>
                <w:color w:val="000000"/>
              </w:rPr>
            </w:pPr>
            <w:r w:rsidRPr="008A6038">
              <w:rPr>
                <w:rFonts w:hint="eastAsia"/>
                <w:color w:val="000000"/>
              </w:rPr>
              <w:t>0.54</w:t>
            </w:r>
          </w:p>
        </w:tc>
      </w:tr>
      <w:tr w:rsidR="00C90137" w:rsidRPr="008A6038" w14:paraId="4B17C77E" w14:textId="77777777" w:rsidTr="00235ECC">
        <w:trPr>
          <w:trHeight w:val="331"/>
        </w:trPr>
        <w:tc>
          <w:tcPr>
            <w:tcW w:w="960" w:type="pct"/>
            <w:vMerge/>
            <w:tcBorders>
              <w:top w:val="nil"/>
              <w:bottom w:val="nil"/>
            </w:tcBorders>
          </w:tcPr>
          <w:p w14:paraId="375C4083" w14:textId="77777777" w:rsidR="00C90137" w:rsidRPr="008A6038" w:rsidRDefault="00C90137" w:rsidP="00235ECC">
            <w:pPr>
              <w:spacing w:line="240" w:lineRule="auto"/>
              <w:rPr>
                <w:iCs/>
                <w:szCs w:val="24"/>
              </w:rPr>
            </w:pPr>
          </w:p>
        </w:tc>
        <w:tc>
          <w:tcPr>
            <w:tcW w:w="734" w:type="pct"/>
            <w:tcBorders>
              <w:top w:val="nil"/>
              <w:bottom w:val="nil"/>
            </w:tcBorders>
          </w:tcPr>
          <w:p w14:paraId="6923C40B"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1C24CDC3" w14:textId="77777777" w:rsidR="00C90137" w:rsidRPr="008A6038" w:rsidRDefault="00C90137" w:rsidP="00235ECC">
            <w:pPr>
              <w:spacing w:line="240" w:lineRule="auto"/>
              <w:rPr>
                <w:color w:val="000000"/>
              </w:rPr>
            </w:pPr>
          </w:p>
        </w:tc>
        <w:tc>
          <w:tcPr>
            <w:tcW w:w="559" w:type="pct"/>
            <w:tcBorders>
              <w:top w:val="nil"/>
              <w:bottom w:val="nil"/>
            </w:tcBorders>
            <w:noWrap/>
          </w:tcPr>
          <w:p w14:paraId="4AF67DAB" w14:textId="77777777" w:rsidR="00C90137" w:rsidRPr="008A6038" w:rsidRDefault="00C90137" w:rsidP="00235ECC">
            <w:pPr>
              <w:spacing w:line="240" w:lineRule="auto"/>
              <w:rPr>
                <w:iCs/>
                <w:szCs w:val="24"/>
              </w:rPr>
            </w:pPr>
            <w:r w:rsidRPr="008A6038">
              <w:rPr>
                <w:rFonts w:hint="eastAsia"/>
                <w:color w:val="000000"/>
              </w:rPr>
              <w:t>116.69</w:t>
            </w:r>
          </w:p>
        </w:tc>
        <w:tc>
          <w:tcPr>
            <w:tcW w:w="606" w:type="pct"/>
            <w:tcBorders>
              <w:top w:val="nil"/>
              <w:bottom w:val="nil"/>
            </w:tcBorders>
            <w:noWrap/>
          </w:tcPr>
          <w:p w14:paraId="6D3FDC10" w14:textId="77777777" w:rsidR="00C90137" w:rsidRPr="008A6038" w:rsidRDefault="00C90137" w:rsidP="00235ECC">
            <w:pPr>
              <w:spacing w:line="240" w:lineRule="auto"/>
              <w:rPr>
                <w:iCs/>
                <w:szCs w:val="24"/>
              </w:rPr>
            </w:pPr>
            <w:r w:rsidRPr="008A6038">
              <w:rPr>
                <w:rFonts w:hint="eastAsia"/>
                <w:color w:val="000000"/>
              </w:rPr>
              <w:t>12.11</w:t>
            </w:r>
          </w:p>
        </w:tc>
        <w:tc>
          <w:tcPr>
            <w:tcW w:w="1159" w:type="pct"/>
          </w:tcPr>
          <w:p w14:paraId="45EA54F0" w14:textId="77777777" w:rsidR="00C90137" w:rsidRPr="008A6038" w:rsidRDefault="00C90137" w:rsidP="00235ECC">
            <w:pPr>
              <w:spacing w:line="240" w:lineRule="auto"/>
              <w:rPr>
                <w:color w:val="000000"/>
              </w:rPr>
            </w:pPr>
            <w:r w:rsidRPr="008A6038">
              <w:rPr>
                <w:rFonts w:hint="eastAsia"/>
                <w:color w:val="000000"/>
              </w:rPr>
              <w:t>(99.53, 148.92)</w:t>
            </w:r>
          </w:p>
        </w:tc>
        <w:tc>
          <w:tcPr>
            <w:tcW w:w="597" w:type="pct"/>
          </w:tcPr>
          <w:p w14:paraId="49C9503B" w14:textId="77777777" w:rsidR="00C90137" w:rsidRPr="008A6038" w:rsidRDefault="00C90137" w:rsidP="00235ECC">
            <w:pPr>
              <w:spacing w:line="240" w:lineRule="auto"/>
              <w:rPr>
                <w:color w:val="000000"/>
              </w:rPr>
            </w:pPr>
            <w:r w:rsidRPr="008A6038">
              <w:rPr>
                <w:rFonts w:hint="eastAsia"/>
                <w:color w:val="000000"/>
              </w:rPr>
              <w:t>0.49</w:t>
            </w:r>
          </w:p>
        </w:tc>
      </w:tr>
      <w:tr w:rsidR="00C90137" w:rsidRPr="008A6038" w14:paraId="02F6BEFA" w14:textId="77777777" w:rsidTr="00235ECC">
        <w:trPr>
          <w:trHeight w:val="331"/>
        </w:trPr>
        <w:tc>
          <w:tcPr>
            <w:tcW w:w="960" w:type="pct"/>
            <w:vMerge w:val="restart"/>
            <w:tcBorders>
              <w:top w:val="single" w:sz="4" w:space="0" w:color="auto"/>
              <w:bottom w:val="nil"/>
            </w:tcBorders>
            <w:noWrap/>
          </w:tcPr>
          <w:p w14:paraId="6A4D015D" w14:textId="77777777" w:rsidR="00C90137" w:rsidRPr="008A6038" w:rsidRDefault="00C90137" w:rsidP="00235ECC">
            <w:pPr>
              <w:spacing w:line="240" w:lineRule="auto"/>
              <w:rPr>
                <w:rFonts w:cs="Times New Roman"/>
              </w:rPr>
            </w:pPr>
            <w:r w:rsidRPr="008A6038">
              <w:rPr>
                <w:rFonts w:cs="Times New Roman" w:hint="eastAsia"/>
              </w:rPr>
              <w:t>F &amp; UC</w:t>
            </w:r>
          </w:p>
        </w:tc>
        <w:tc>
          <w:tcPr>
            <w:tcW w:w="734" w:type="pct"/>
            <w:tcBorders>
              <w:top w:val="single" w:sz="4" w:space="0" w:color="auto"/>
              <w:bottom w:val="nil"/>
            </w:tcBorders>
          </w:tcPr>
          <w:p w14:paraId="273A4FC3"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0312B2CD" w14:textId="77777777" w:rsidR="00C90137" w:rsidRPr="008A6038" w:rsidRDefault="00C90137" w:rsidP="00235ECC">
            <w:pPr>
              <w:spacing w:line="240" w:lineRule="auto"/>
              <w:rPr>
                <w:color w:val="000000"/>
              </w:rPr>
            </w:pPr>
            <w:r w:rsidRPr="008A6038">
              <w:rPr>
                <w:rFonts w:hint="eastAsia"/>
                <w:color w:val="000000"/>
              </w:rPr>
              <w:t>21</w:t>
            </w:r>
          </w:p>
        </w:tc>
        <w:tc>
          <w:tcPr>
            <w:tcW w:w="559" w:type="pct"/>
            <w:tcBorders>
              <w:top w:val="single" w:sz="4" w:space="0" w:color="auto"/>
              <w:bottom w:val="nil"/>
            </w:tcBorders>
            <w:noWrap/>
          </w:tcPr>
          <w:p w14:paraId="7F621678" w14:textId="77777777" w:rsidR="00C90137" w:rsidRPr="008A6038" w:rsidRDefault="00C90137" w:rsidP="00235ECC">
            <w:pPr>
              <w:spacing w:line="240" w:lineRule="auto"/>
              <w:rPr>
                <w:iCs/>
                <w:szCs w:val="24"/>
              </w:rPr>
            </w:pPr>
            <w:r w:rsidRPr="008A6038">
              <w:rPr>
                <w:rFonts w:hint="eastAsia"/>
                <w:color w:val="000000"/>
              </w:rPr>
              <w:t>50.41</w:t>
            </w:r>
          </w:p>
        </w:tc>
        <w:tc>
          <w:tcPr>
            <w:tcW w:w="606" w:type="pct"/>
            <w:tcBorders>
              <w:top w:val="single" w:sz="4" w:space="0" w:color="auto"/>
              <w:bottom w:val="nil"/>
            </w:tcBorders>
            <w:noWrap/>
          </w:tcPr>
          <w:p w14:paraId="7104FC0B" w14:textId="77777777" w:rsidR="00C90137" w:rsidRPr="008A6038" w:rsidRDefault="00C90137" w:rsidP="00235ECC">
            <w:pPr>
              <w:spacing w:line="240" w:lineRule="auto"/>
              <w:rPr>
                <w:iCs/>
                <w:szCs w:val="24"/>
              </w:rPr>
            </w:pPr>
            <w:r w:rsidRPr="008A6038">
              <w:rPr>
                <w:rFonts w:hint="eastAsia"/>
                <w:color w:val="000000"/>
              </w:rPr>
              <w:t>16</w:t>
            </w:r>
          </w:p>
        </w:tc>
        <w:tc>
          <w:tcPr>
            <w:tcW w:w="1159" w:type="pct"/>
            <w:tcBorders>
              <w:top w:val="single" w:sz="4" w:space="0" w:color="auto"/>
            </w:tcBorders>
          </w:tcPr>
          <w:p w14:paraId="67462BE7" w14:textId="77777777" w:rsidR="00C90137" w:rsidRPr="008A6038" w:rsidRDefault="00C90137" w:rsidP="00235ECC">
            <w:pPr>
              <w:spacing w:line="240" w:lineRule="auto"/>
              <w:rPr>
                <w:color w:val="000000"/>
              </w:rPr>
            </w:pPr>
            <w:r w:rsidRPr="008A6038">
              <w:rPr>
                <w:rFonts w:hint="eastAsia"/>
                <w:color w:val="000000"/>
              </w:rPr>
              <w:t>(19.04, 81.77)</w:t>
            </w:r>
          </w:p>
        </w:tc>
        <w:tc>
          <w:tcPr>
            <w:tcW w:w="597" w:type="pct"/>
            <w:tcBorders>
              <w:top w:val="single" w:sz="4" w:space="0" w:color="auto"/>
            </w:tcBorders>
          </w:tcPr>
          <w:p w14:paraId="0A0F2B24" w14:textId="77777777" w:rsidR="00C90137" w:rsidRPr="008A6038" w:rsidRDefault="00C90137" w:rsidP="00235ECC">
            <w:pPr>
              <w:spacing w:line="240" w:lineRule="auto"/>
              <w:rPr>
                <w:color w:val="000000"/>
              </w:rPr>
            </w:pPr>
            <w:r w:rsidRPr="008A6038">
              <w:rPr>
                <w:rFonts w:hint="eastAsia"/>
                <w:color w:val="000000"/>
              </w:rPr>
              <w:t>0.78</w:t>
            </w:r>
          </w:p>
        </w:tc>
      </w:tr>
      <w:tr w:rsidR="00C90137" w:rsidRPr="008A6038" w14:paraId="37011F24" w14:textId="77777777" w:rsidTr="00235ECC">
        <w:trPr>
          <w:trHeight w:val="331"/>
        </w:trPr>
        <w:tc>
          <w:tcPr>
            <w:tcW w:w="960" w:type="pct"/>
            <w:vMerge/>
            <w:tcBorders>
              <w:top w:val="nil"/>
              <w:bottom w:val="nil"/>
            </w:tcBorders>
          </w:tcPr>
          <w:p w14:paraId="4F092774" w14:textId="77777777" w:rsidR="00C90137" w:rsidRPr="008A6038" w:rsidRDefault="00C90137" w:rsidP="00235ECC">
            <w:pPr>
              <w:spacing w:line="240" w:lineRule="auto"/>
              <w:rPr>
                <w:iCs/>
                <w:szCs w:val="24"/>
              </w:rPr>
            </w:pPr>
          </w:p>
        </w:tc>
        <w:tc>
          <w:tcPr>
            <w:tcW w:w="734" w:type="pct"/>
            <w:tcBorders>
              <w:top w:val="nil"/>
              <w:bottom w:val="nil"/>
            </w:tcBorders>
          </w:tcPr>
          <w:p w14:paraId="2D3B748C"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5CF2DC73" w14:textId="77777777" w:rsidR="00C90137" w:rsidRPr="008A6038" w:rsidRDefault="00C90137" w:rsidP="00235ECC">
            <w:pPr>
              <w:spacing w:line="240" w:lineRule="auto"/>
              <w:rPr>
                <w:color w:val="000000"/>
              </w:rPr>
            </w:pPr>
          </w:p>
        </w:tc>
        <w:tc>
          <w:tcPr>
            <w:tcW w:w="559" w:type="pct"/>
            <w:tcBorders>
              <w:top w:val="nil"/>
              <w:bottom w:val="nil"/>
            </w:tcBorders>
            <w:noWrap/>
          </w:tcPr>
          <w:p w14:paraId="6C000D74" w14:textId="77777777" w:rsidR="00C90137" w:rsidRPr="008A6038" w:rsidRDefault="00C90137" w:rsidP="00235ECC">
            <w:pPr>
              <w:spacing w:line="240" w:lineRule="auto"/>
              <w:rPr>
                <w:iCs/>
                <w:szCs w:val="24"/>
              </w:rPr>
            </w:pPr>
            <w:r w:rsidRPr="008A6038">
              <w:rPr>
                <w:rFonts w:hint="eastAsia"/>
                <w:color w:val="000000"/>
              </w:rPr>
              <w:t>46.94</w:t>
            </w:r>
          </w:p>
        </w:tc>
        <w:tc>
          <w:tcPr>
            <w:tcW w:w="606" w:type="pct"/>
            <w:tcBorders>
              <w:top w:val="nil"/>
              <w:bottom w:val="nil"/>
            </w:tcBorders>
            <w:noWrap/>
          </w:tcPr>
          <w:p w14:paraId="591107A3" w14:textId="77777777" w:rsidR="00C90137" w:rsidRPr="008A6038" w:rsidRDefault="00C90137" w:rsidP="00235ECC">
            <w:pPr>
              <w:spacing w:line="240" w:lineRule="auto"/>
              <w:rPr>
                <w:iCs/>
                <w:szCs w:val="24"/>
              </w:rPr>
            </w:pPr>
            <w:r w:rsidRPr="008A6038">
              <w:rPr>
                <w:rFonts w:hint="eastAsia"/>
                <w:color w:val="000000"/>
              </w:rPr>
              <w:t>12.97</w:t>
            </w:r>
          </w:p>
        </w:tc>
        <w:tc>
          <w:tcPr>
            <w:tcW w:w="1159" w:type="pct"/>
          </w:tcPr>
          <w:p w14:paraId="7D5ED2A6" w14:textId="77777777" w:rsidR="00C90137" w:rsidRPr="008A6038" w:rsidRDefault="00C90137" w:rsidP="00235ECC">
            <w:pPr>
              <w:spacing w:line="240" w:lineRule="auto"/>
              <w:rPr>
                <w:color w:val="000000"/>
              </w:rPr>
            </w:pPr>
            <w:r w:rsidRPr="008A6038">
              <w:rPr>
                <w:rFonts w:hint="eastAsia"/>
                <w:color w:val="000000"/>
              </w:rPr>
              <w:t>(31.28, 86.45)</w:t>
            </w:r>
          </w:p>
        </w:tc>
        <w:tc>
          <w:tcPr>
            <w:tcW w:w="597" w:type="pct"/>
          </w:tcPr>
          <w:p w14:paraId="39C433B9" w14:textId="77777777" w:rsidR="00C90137" w:rsidRPr="008A6038" w:rsidRDefault="00C90137" w:rsidP="00235ECC">
            <w:pPr>
              <w:spacing w:line="240" w:lineRule="auto"/>
              <w:rPr>
                <w:color w:val="000000"/>
              </w:rPr>
            </w:pPr>
            <w:r w:rsidRPr="008A6038">
              <w:rPr>
                <w:rFonts w:hint="eastAsia"/>
                <w:color w:val="000000"/>
              </w:rPr>
              <w:t>0.76</w:t>
            </w:r>
          </w:p>
        </w:tc>
      </w:tr>
      <w:tr w:rsidR="00C90137" w:rsidRPr="008A6038" w14:paraId="6E8F5039" w14:textId="77777777" w:rsidTr="00235ECC">
        <w:trPr>
          <w:trHeight w:val="331"/>
        </w:trPr>
        <w:tc>
          <w:tcPr>
            <w:tcW w:w="960" w:type="pct"/>
            <w:vMerge w:val="restart"/>
            <w:tcBorders>
              <w:top w:val="single" w:sz="4" w:space="0" w:color="auto"/>
              <w:bottom w:val="nil"/>
            </w:tcBorders>
            <w:noWrap/>
          </w:tcPr>
          <w:p w14:paraId="4114873D" w14:textId="77777777" w:rsidR="00C90137" w:rsidRPr="008A6038" w:rsidRDefault="00C90137" w:rsidP="00235ECC">
            <w:pPr>
              <w:spacing w:line="240" w:lineRule="auto"/>
              <w:rPr>
                <w:iCs/>
                <w:szCs w:val="24"/>
              </w:rPr>
            </w:pPr>
            <w:r w:rsidRPr="008A6038">
              <w:rPr>
                <w:rFonts w:cs="Times New Roman" w:hint="eastAsia"/>
              </w:rPr>
              <w:t>F &amp; H</w:t>
            </w:r>
          </w:p>
        </w:tc>
        <w:tc>
          <w:tcPr>
            <w:tcW w:w="734" w:type="pct"/>
            <w:tcBorders>
              <w:top w:val="single" w:sz="4" w:space="0" w:color="auto"/>
              <w:bottom w:val="nil"/>
            </w:tcBorders>
          </w:tcPr>
          <w:p w14:paraId="4B94FCDC"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2DB56BA0" w14:textId="77777777" w:rsidR="00C90137" w:rsidRPr="008A6038" w:rsidRDefault="00C90137" w:rsidP="00235ECC">
            <w:pPr>
              <w:spacing w:line="240" w:lineRule="auto"/>
              <w:rPr>
                <w:color w:val="000000"/>
              </w:rPr>
            </w:pPr>
            <w:r w:rsidRPr="008A6038">
              <w:rPr>
                <w:rFonts w:hint="eastAsia"/>
                <w:color w:val="000000"/>
              </w:rPr>
              <w:t>24</w:t>
            </w:r>
          </w:p>
        </w:tc>
        <w:tc>
          <w:tcPr>
            <w:tcW w:w="559" w:type="pct"/>
            <w:tcBorders>
              <w:top w:val="single" w:sz="4" w:space="0" w:color="auto"/>
              <w:bottom w:val="nil"/>
            </w:tcBorders>
            <w:noWrap/>
          </w:tcPr>
          <w:p w14:paraId="23EE9B97" w14:textId="77777777" w:rsidR="00C90137" w:rsidRPr="008A6038" w:rsidRDefault="00C90137" w:rsidP="00235ECC">
            <w:pPr>
              <w:spacing w:line="240" w:lineRule="auto"/>
              <w:rPr>
                <w:iCs/>
                <w:szCs w:val="24"/>
              </w:rPr>
            </w:pPr>
            <w:r w:rsidRPr="008A6038">
              <w:rPr>
                <w:rFonts w:hint="eastAsia"/>
                <w:color w:val="000000"/>
              </w:rPr>
              <w:t>78.78</w:t>
            </w:r>
          </w:p>
        </w:tc>
        <w:tc>
          <w:tcPr>
            <w:tcW w:w="606" w:type="pct"/>
            <w:tcBorders>
              <w:top w:val="single" w:sz="4" w:space="0" w:color="auto"/>
              <w:bottom w:val="nil"/>
            </w:tcBorders>
            <w:noWrap/>
          </w:tcPr>
          <w:p w14:paraId="13D3A7C1" w14:textId="77777777" w:rsidR="00C90137" w:rsidRPr="008A6038" w:rsidRDefault="00C90137" w:rsidP="00235ECC">
            <w:pPr>
              <w:spacing w:line="240" w:lineRule="auto"/>
              <w:rPr>
                <w:iCs/>
                <w:szCs w:val="24"/>
              </w:rPr>
            </w:pPr>
            <w:r w:rsidRPr="008A6038">
              <w:rPr>
                <w:rFonts w:hint="eastAsia"/>
                <w:color w:val="000000"/>
              </w:rPr>
              <w:t>20.79</w:t>
            </w:r>
          </w:p>
        </w:tc>
        <w:tc>
          <w:tcPr>
            <w:tcW w:w="1159" w:type="pct"/>
            <w:tcBorders>
              <w:top w:val="single" w:sz="4" w:space="0" w:color="auto"/>
            </w:tcBorders>
          </w:tcPr>
          <w:p w14:paraId="39D75DEC" w14:textId="77777777" w:rsidR="00C90137" w:rsidRPr="008A6038" w:rsidRDefault="00C90137" w:rsidP="00235ECC">
            <w:pPr>
              <w:spacing w:line="240" w:lineRule="auto"/>
              <w:rPr>
                <w:color w:val="000000"/>
              </w:rPr>
            </w:pPr>
            <w:r w:rsidRPr="008A6038">
              <w:rPr>
                <w:rFonts w:hint="eastAsia"/>
                <w:color w:val="000000"/>
              </w:rPr>
              <w:t>(38.03, 119.53)</w:t>
            </w:r>
          </w:p>
        </w:tc>
        <w:tc>
          <w:tcPr>
            <w:tcW w:w="597" w:type="pct"/>
            <w:tcBorders>
              <w:top w:val="single" w:sz="4" w:space="0" w:color="auto"/>
            </w:tcBorders>
          </w:tcPr>
          <w:p w14:paraId="163AF32A"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31911A67" w14:textId="77777777" w:rsidTr="00235ECC">
        <w:trPr>
          <w:trHeight w:val="331"/>
        </w:trPr>
        <w:tc>
          <w:tcPr>
            <w:tcW w:w="960" w:type="pct"/>
            <w:vMerge/>
            <w:tcBorders>
              <w:top w:val="nil"/>
              <w:bottom w:val="nil"/>
            </w:tcBorders>
          </w:tcPr>
          <w:p w14:paraId="0B057CDE" w14:textId="77777777" w:rsidR="00C90137" w:rsidRPr="008A6038" w:rsidRDefault="00C90137" w:rsidP="00235ECC">
            <w:pPr>
              <w:spacing w:line="240" w:lineRule="auto"/>
              <w:rPr>
                <w:iCs/>
                <w:szCs w:val="24"/>
              </w:rPr>
            </w:pPr>
          </w:p>
        </w:tc>
        <w:tc>
          <w:tcPr>
            <w:tcW w:w="734" w:type="pct"/>
            <w:tcBorders>
              <w:top w:val="nil"/>
              <w:bottom w:val="nil"/>
            </w:tcBorders>
          </w:tcPr>
          <w:p w14:paraId="6C940253"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052A1468" w14:textId="77777777" w:rsidR="00C90137" w:rsidRPr="008A6038" w:rsidRDefault="00C90137" w:rsidP="00235ECC">
            <w:pPr>
              <w:spacing w:line="240" w:lineRule="auto"/>
              <w:rPr>
                <w:color w:val="000000"/>
              </w:rPr>
            </w:pPr>
          </w:p>
        </w:tc>
        <w:tc>
          <w:tcPr>
            <w:tcW w:w="559" w:type="pct"/>
            <w:tcBorders>
              <w:top w:val="nil"/>
              <w:bottom w:val="nil"/>
            </w:tcBorders>
            <w:noWrap/>
          </w:tcPr>
          <w:p w14:paraId="3A5D7CC6" w14:textId="77777777" w:rsidR="00C90137" w:rsidRPr="008A6038" w:rsidRDefault="00C90137" w:rsidP="00235ECC">
            <w:pPr>
              <w:spacing w:line="240" w:lineRule="auto"/>
              <w:rPr>
                <w:iCs/>
                <w:szCs w:val="24"/>
              </w:rPr>
            </w:pPr>
            <w:r w:rsidRPr="008A6038">
              <w:rPr>
                <w:rFonts w:hint="eastAsia"/>
                <w:color w:val="000000"/>
              </w:rPr>
              <w:t>80.71</w:t>
            </w:r>
          </w:p>
        </w:tc>
        <w:tc>
          <w:tcPr>
            <w:tcW w:w="606" w:type="pct"/>
            <w:tcBorders>
              <w:top w:val="nil"/>
              <w:bottom w:val="nil"/>
            </w:tcBorders>
            <w:noWrap/>
          </w:tcPr>
          <w:p w14:paraId="2F888B1A" w14:textId="77777777" w:rsidR="00C90137" w:rsidRPr="008A6038" w:rsidRDefault="00C90137" w:rsidP="00235ECC">
            <w:pPr>
              <w:spacing w:line="240" w:lineRule="auto"/>
              <w:rPr>
                <w:iCs/>
                <w:szCs w:val="24"/>
              </w:rPr>
            </w:pPr>
            <w:r w:rsidRPr="008A6038">
              <w:rPr>
                <w:rFonts w:hint="eastAsia"/>
                <w:color w:val="000000"/>
              </w:rPr>
              <w:t>26.26</w:t>
            </w:r>
          </w:p>
        </w:tc>
        <w:tc>
          <w:tcPr>
            <w:tcW w:w="1159" w:type="pct"/>
          </w:tcPr>
          <w:p w14:paraId="244D2FC0" w14:textId="77777777" w:rsidR="00C90137" w:rsidRPr="008A6038" w:rsidRDefault="00C90137" w:rsidP="00235ECC">
            <w:pPr>
              <w:spacing w:line="240" w:lineRule="auto"/>
              <w:rPr>
                <w:color w:val="000000"/>
              </w:rPr>
            </w:pPr>
            <w:r w:rsidRPr="008A6038">
              <w:rPr>
                <w:rFonts w:hint="eastAsia"/>
                <w:color w:val="000000"/>
              </w:rPr>
              <w:t>(47.91, 158.54)</w:t>
            </w:r>
          </w:p>
        </w:tc>
        <w:tc>
          <w:tcPr>
            <w:tcW w:w="597" w:type="pct"/>
          </w:tcPr>
          <w:p w14:paraId="402DA148" w14:textId="77777777" w:rsidR="00C90137" w:rsidRPr="008A6038" w:rsidRDefault="00C90137" w:rsidP="00235ECC">
            <w:pPr>
              <w:spacing w:line="240" w:lineRule="auto"/>
              <w:rPr>
                <w:color w:val="000000"/>
              </w:rPr>
            </w:pPr>
            <w:r w:rsidRPr="008A6038">
              <w:rPr>
                <w:rFonts w:hint="eastAsia"/>
                <w:color w:val="000000"/>
              </w:rPr>
              <w:t>0.69</w:t>
            </w:r>
          </w:p>
        </w:tc>
      </w:tr>
      <w:tr w:rsidR="00C90137" w:rsidRPr="008A6038" w14:paraId="07DFAE97" w14:textId="77777777" w:rsidTr="00235ECC">
        <w:trPr>
          <w:trHeight w:val="331"/>
        </w:trPr>
        <w:tc>
          <w:tcPr>
            <w:tcW w:w="960" w:type="pct"/>
            <w:vMerge w:val="restart"/>
            <w:tcBorders>
              <w:top w:val="single" w:sz="4" w:space="0" w:color="auto"/>
              <w:bottom w:val="nil"/>
            </w:tcBorders>
            <w:noWrap/>
          </w:tcPr>
          <w:p w14:paraId="26AEB3B1" w14:textId="77777777" w:rsidR="00C90137" w:rsidRPr="008A6038" w:rsidRDefault="00C90137" w:rsidP="00235ECC">
            <w:pPr>
              <w:spacing w:line="240" w:lineRule="auto"/>
              <w:rPr>
                <w:iCs/>
                <w:szCs w:val="24"/>
              </w:rPr>
            </w:pPr>
            <w:r w:rsidRPr="008A6038">
              <w:rPr>
                <w:rFonts w:cs="Times New Roman" w:hint="eastAsia"/>
              </w:rPr>
              <w:t>LC &amp; UC</w:t>
            </w:r>
          </w:p>
        </w:tc>
        <w:tc>
          <w:tcPr>
            <w:tcW w:w="734" w:type="pct"/>
            <w:tcBorders>
              <w:top w:val="single" w:sz="4" w:space="0" w:color="auto"/>
              <w:bottom w:val="nil"/>
            </w:tcBorders>
          </w:tcPr>
          <w:p w14:paraId="173051B7"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33BB86BD" w14:textId="77777777" w:rsidR="00C90137" w:rsidRPr="008A6038" w:rsidRDefault="00C90137" w:rsidP="00235ECC">
            <w:pPr>
              <w:spacing w:line="240" w:lineRule="auto"/>
              <w:rPr>
                <w:color w:val="000000"/>
              </w:rPr>
            </w:pPr>
            <w:r w:rsidRPr="008A6038">
              <w:rPr>
                <w:rFonts w:hint="eastAsia"/>
                <w:color w:val="000000"/>
              </w:rPr>
              <w:t>43</w:t>
            </w:r>
          </w:p>
        </w:tc>
        <w:tc>
          <w:tcPr>
            <w:tcW w:w="559" w:type="pct"/>
            <w:tcBorders>
              <w:top w:val="single" w:sz="4" w:space="0" w:color="auto"/>
              <w:bottom w:val="nil"/>
            </w:tcBorders>
            <w:noWrap/>
          </w:tcPr>
          <w:p w14:paraId="3C2CCF69" w14:textId="77777777" w:rsidR="00C90137" w:rsidRPr="008A6038" w:rsidRDefault="00C90137" w:rsidP="00235ECC">
            <w:pPr>
              <w:spacing w:line="240" w:lineRule="auto"/>
              <w:rPr>
                <w:iCs/>
                <w:szCs w:val="24"/>
              </w:rPr>
            </w:pPr>
            <w:r w:rsidRPr="008A6038">
              <w:rPr>
                <w:rFonts w:hint="eastAsia"/>
                <w:color w:val="000000"/>
              </w:rPr>
              <w:t>64.86</w:t>
            </w:r>
          </w:p>
        </w:tc>
        <w:tc>
          <w:tcPr>
            <w:tcW w:w="606" w:type="pct"/>
            <w:tcBorders>
              <w:top w:val="single" w:sz="4" w:space="0" w:color="auto"/>
              <w:bottom w:val="nil"/>
            </w:tcBorders>
            <w:noWrap/>
          </w:tcPr>
          <w:p w14:paraId="1E1DC551" w14:textId="77777777" w:rsidR="00C90137" w:rsidRPr="008A6038" w:rsidRDefault="00C90137" w:rsidP="00235ECC">
            <w:pPr>
              <w:spacing w:line="240" w:lineRule="auto"/>
              <w:rPr>
                <w:iCs/>
                <w:szCs w:val="24"/>
              </w:rPr>
            </w:pPr>
            <w:r w:rsidRPr="008A6038">
              <w:rPr>
                <w:rFonts w:hint="eastAsia"/>
                <w:color w:val="000000"/>
              </w:rPr>
              <w:t>9.53</w:t>
            </w:r>
          </w:p>
        </w:tc>
        <w:tc>
          <w:tcPr>
            <w:tcW w:w="1159" w:type="pct"/>
            <w:tcBorders>
              <w:top w:val="single" w:sz="4" w:space="0" w:color="auto"/>
            </w:tcBorders>
          </w:tcPr>
          <w:p w14:paraId="7727638D" w14:textId="77777777" w:rsidR="00C90137" w:rsidRPr="008A6038" w:rsidRDefault="00C90137" w:rsidP="00235ECC">
            <w:pPr>
              <w:spacing w:line="240" w:lineRule="auto"/>
              <w:rPr>
                <w:color w:val="000000"/>
              </w:rPr>
            </w:pPr>
            <w:r w:rsidRPr="008A6038">
              <w:rPr>
                <w:rFonts w:hint="eastAsia"/>
                <w:color w:val="000000"/>
              </w:rPr>
              <w:t>(46.19, 83.53)</w:t>
            </w:r>
          </w:p>
        </w:tc>
        <w:tc>
          <w:tcPr>
            <w:tcW w:w="597" w:type="pct"/>
            <w:tcBorders>
              <w:top w:val="single" w:sz="4" w:space="0" w:color="auto"/>
            </w:tcBorders>
          </w:tcPr>
          <w:p w14:paraId="3D232217"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0585BD53" w14:textId="77777777" w:rsidTr="00235ECC">
        <w:trPr>
          <w:trHeight w:val="331"/>
        </w:trPr>
        <w:tc>
          <w:tcPr>
            <w:tcW w:w="960" w:type="pct"/>
            <w:vMerge/>
            <w:tcBorders>
              <w:top w:val="nil"/>
              <w:bottom w:val="nil"/>
            </w:tcBorders>
          </w:tcPr>
          <w:p w14:paraId="2B398F5A" w14:textId="77777777" w:rsidR="00C90137" w:rsidRPr="008A6038" w:rsidRDefault="00C90137" w:rsidP="00235ECC">
            <w:pPr>
              <w:spacing w:line="240" w:lineRule="auto"/>
              <w:rPr>
                <w:iCs/>
                <w:szCs w:val="24"/>
              </w:rPr>
            </w:pPr>
          </w:p>
        </w:tc>
        <w:tc>
          <w:tcPr>
            <w:tcW w:w="734" w:type="pct"/>
            <w:tcBorders>
              <w:top w:val="nil"/>
              <w:bottom w:val="nil"/>
            </w:tcBorders>
          </w:tcPr>
          <w:p w14:paraId="5A3D47E2"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7BFBA149" w14:textId="77777777" w:rsidR="00C90137" w:rsidRPr="008A6038" w:rsidRDefault="00C90137" w:rsidP="00235ECC">
            <w:pPr>
              <w:spacing w:line="240" w:lineRule="auto"/>
              <w:rPr>
                <w:color w:val="000000"/>
              </w:rPr>
            </w:pPr>
          </w:p>
        </w:tc>
        <w:tc>
          <w:tcPr>
            <w:tcW w:w="559" w:type="pct"/>
            <w:tcBorders>
              <w:top w:val="nil"/>
              <w:bottom w:val="nil"/>
            </w:tcBorders>
            <w:noWrap/>
          </w:tcPr>
          <w:p w14:paraId="7F6754D8" w14:textId="77777777" w:rsidR="00C90137" w:rsidRPr="008A6038" w:rsidRDefault="00C90137" w:rsidP="00235ECC">
            <w:pPr>
              <w:spacing w:line="240" w:lineRule="auto"/>
              <w:rPr>
                <w:iCs/>
                <w:szCs w:val="24"/>
              </w:rPr>
            </w:pPr>
            <w:r w:rsidRPr="008A6038">
              <w:rPr>
                <w:rFonts w:hint="eastAsia"/>
                <w:color w:val="000000"/>
              </w:rPr>
              <w:t>56.64</w:t>
            </w:r>
          </w:p>
        </w:tc>
        <w:tc>
          <w:tcPr>
            <w:tcW w:w="606" w:type="pct"/>
            <w:tcBorders>
              <w:top w:val="nil"/>
              <w:bottom w:val="nil"/>
            </w:tcBorders>
            <w:noWrap/>
          </w:tcPr>
          <w:p w14:paraId="3A2ECEE4" w14:textId="77777777" w:rsidR="00C90137" w:rsidRPr="008A6038" w:rsidRDefault="00C90137" w:rsidP="00235ECC">
            <w:pPr>
              <w:spacing w:line="240" w:lineRule="auto"/>
              <w:rPr>
                <w:iCs/>
                <w:szCs w:val="24"/>
              </w:rPr>
            </w:pPr>
            <w:r w:rsidRPr="008A6038">
              <w:rPr>
                <w:rFonts w:hint="eastAsia"/>
                <w:color w:val="000000"/>
              </w:rPr>
              <w:t>6.61</w:t>
            </w:r>
          </w:p>
        </w:tc>
        <w:tc>
          <w:tcPr>
            <w:tcW w:w="1159" w:type="pct"/>
          </w:tcPr>
          <w:p w14:paraId="30C3D460" w14:textId="77777777" w:rsidR="00C90137" w:rsidRPr="008A6038" w:rsidRDefault="00C90137" w:rsidP="00235ECC">
            <w:pPr>
              <w:spacing w:line="240" w:lineRule="auto"/>
              <w:rPr>
                <w:color w:val="000000"/>
              </w:rPr>
            </w:pPr>
            <w:r w:rsidRPr="008A6038">
              <w:rPr>
                <w:rFonts w:hint="eastAsia"/>
                <w:color w:val="000000"/>
              </w:rPr>
              <w:t>(48.55, 76.57)</w:t>
            </w:r>
          </w:p>
        </w:tc>
        <w:tc>
          <w:tcPr>
            <w:tcW w:w="597" w:type="pct"/>
          </w:tcPr>
          <w:p w14:paraId="63B72EA8" w14:textId="77777777" w:rsidR="00C90137" w:rsidRPr="008A6038" w:rsidRDefault="00C90137" w:rsidP="00235ECC">
            <w:pPr>
              <w:spacing w:line="240" w:lineRule="auto"/>
              <w:rPr>
                <w:color w:val="000000"/>
              </w:rPr>
            </w:pPr>
            <w:r w:rsidRPr="008A6038">
              <w:rPr>
                <w:rFonts w:hint="eastAsia"/>
                <w:color w:val="000000"/>
              </w:rPr>
              <w:t>0.72</w:t>
            </w:r>
          </w:p>
        </w:tc>
      </w:tr>
      <w:tr w:rsidR="00C90137" w:rsidRPr="008A6038" w14:paraId="439D5A5D" w14:textId="77777777" w:rsidTr="00235ECC">
        <w:trPr>
          <w:trHeight w:val="331"/>
        </w:trPr>
        <w:tc>
          <w:tcPr>
            <w:tcW w:w="960" w:type="pct"/>
            <w:vMerge w:val="restart"/>
            <w:tcBorders>
              <w:top w:val="single" w:sz="4" w:space="0" w:color="auto"/>
              <w:bottom w:val="nil"/>
            </w:tcBorders>
            <w:noWrap/>
          </w:tcPr>
          <w:p w14:paraId="76BCC7E8" w14:textId="77777777" w:rsidR="00C90137" w:rsidRPr="008A6038" w:rsidRDefault="00C90137" w:rsidP="00235ECC">
            <w:pPr>
              <w:spacing w:line="240" w:lineRule="auto"/>
              <w:rPr>
                <w:iCs/>
                <w:szCs w:val="24"/>
              </w:rPr>
            </w:pPr>
            <w:r w:rsidRPr="008A6038">
              <w:rPr>
                <w:rFonts w:cs="Times New Roman" w:hint="eastAsia"/>
              </w:rPr>
              <w:t>LC &amp; H</w:t>
            </w:r>
          </w:p>
        </w:tc>
        <w:tc>
          <w:tcPr>
            <w:tcW w:w="734" w:type="pct"/>
            <w:tcBorders>
              <w:top w:val="single" w:sz="4" w:space="0" w:color="auto"/>
              <w:bottom w:val="nil"/>
            </w:tcBorders>
          </w:tcPr>
          <w:p w14:paraId="434DF64F"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20EF0540" w14:textId="77777777" w:rsidR="00C90137" w:rsidRPr="008A6038" w:rsidRDefault="00C90137" w:rsidP="00235ECC">
            <w:pPr>
              <w:spacing w:line="240" w:lineRule="auto"/>
              <w:rPr>
                <w:color w:val="000000"/>
              </w:rPr>
            </w:pPr>
            <w:r w:rsidRPr="008A6038">
              <w:rPr>
                <w:rFonts w:hint="eastAsia"/>
                <w:color w:val="000000"/>
              </w:rPr>
              <w:t>53</w:t>
            </w:r>
          </w:p>
        </w:tc>
        <w:tc>
          <w:tcPr>
            <w:tcW w:w="559" w:type="pct"/>
            <w:tcBorders>
              <w:top w:val="single" w:sz="4" w:space="0" w:color="auto"/>
              <w:bottom w:val="nil"/>
            </w:tcBorders>
            <w:noWrap/>
          </w:tcPr>
          <w:p w14:paraId="0CA925D8" w14:textId="77777777" w:rsidR="00C90137" w:rsidRPr="008A6038" w:rsidRDefault="00C90137" w:rsidP="00235ECC">
            <w:pPr>
              <w:spacing w:line="240" w:lineRule="auto"/>
              <w:rPr>
                <w:iCs/>
                <w:szCs w:val="24"/>
              </w:rPr>
            </w:pPr>
            <w:r w:rsidRPr="008A6038">
              <w:rPr>
                <w:rFonts w:hint="eastAsia"/>
                <w:color w:val="000000"/>
              </w:rPr>
              <w:t>90.06</w:t>
            </w:r>
          </w:p>
        </w:tc>
        <w:tc>
          <w:tcPr>
            <w:tcW w:w="606" w:type="pct"/>
            <w:tcBorders>
              <w:top w:val="single" w:sz="4" w:space="0" w:color="auto"/>
              <w:bottom w:val="nil"/>
            </w:tcBorders>
            <w:noWrap/>
          </w:tcPr>
          <w:p w14:paraId="501D8EC8" w14:textId="77777777" w:rsidR="00C90137" w:rsidRPr="008A6038" w:rsidRDefault="00C90137" w:rsidP="00235ECC">
            <w:pPr>
              <w:spacing w:line="240" w:lineRule="auto"/>
              <w:rPr>
                <w:iCs/>
                <w:szCs w:val="24"/>
              </w:rPr>
            </w:pPr>
            <w:r w:rsidRPr="008A6038">
              <w:rPr>
                <w:rFonts w:hint="eastAsia"/>
                <w:color w:val="000000"/>
              </w:rPr>
              <w:t>13.4</w:t>
            </w:r>
          </w:p>
        </w:tc>
        <w:tc>
          <w:tcPr>
            <w:tcW w:w="1159" w:type="pct"/>
            <w:tcBorders>
              <w:top w:val="single" w:sz="4" w:space="0" w:color="auto"/>
            </w:tcBorders>
          </w:tcPr>
          <w:p w14:paraId="18FB7B28" w14:textId="77777777" w:rsidR="00C90137" w:rsidRPr="008A6038" w:rsidRDefault="00C90137" w:rsidP="00235ECC">
            <w:pPr>
              <w:spacing w:line="240" w:lineRule="auto"/>
              <w:rPr>
                <w:color w:val="000000"/>
              </w:rPr>
            </w:pPr>
            <w:r w:rsidRPr="008A6038">
              <w:rPr>
                <w:rFonts w:hint="eastAsia"/>
                <w:color w:val="000000"/>
              </w:rPr>
              <w:t>(63.79, 116.33)</w:t>
            </w:r>
          </w:p>
        </w:tc>
        <w:tc>
          <w:tcPr>
            <w:tcW w:w="597" w:type="pct"/>
            <w:tcBorders>
              <w:top w:val="single" w:sz="4" w:space="0" w:color="auto"/>
            </w:tcBorders>
          </w:tcPr>
          <w:p w14:paraId="02B0619C" w14:textId="77777777" w:rsidR="00C90137" w:rsidRPr="008A6038" w:rsidRDefault="00C90137" w:rsidP="00235ECC">
            <w:pPr>
              <w:spacing w:line="240" w:lineRule="auto"/>
              <w:rPr>
                <w:color w:val="000000"/>
              </w:rPr>
            </w:pPr>
            <w:r w:rsidRPr="008A6038">
              <w:rPr>
                <w:rFonts w:hint="eastAsia"/>
                <w:color w:val="000000"/>
              </w:rPr>
              <w:t>0.67</w:t>
            </w:r>
          </w:p>
        </w:tc>
      </w:tr>
      <w:tr w:rsidR="00C90137" w:rsidRPr="008A6038" w14:paraId="4F2DB5E0" w14:textId="77777777" w:rsidTr="00235ECC">
        <w:trPr>
          <w:trHeight w:val="331"/>
        </w:trPr>
        <w:tc>
          <w:tcPr>
            <w:tcW w:w="960" w:type="pct"/>
            <w:vMerge/>
            <w:tcBorders>
              <w:top w:val="nil"/>
              <w:bottom w:val="nil"/>
            </w:tcBorders>
          </w:tcPr>
          <w:p w14:paraId="06A08093" w14:textId="77777777" w:rsidR="00C90137" w:rsidRPr="008A6038" w:rsidRDefault="00C90137" w:rsidP="00235ECC">
            <w:pPr>
              <w:spacing w:line="240" w:lineRule="auto"/>
              <w:rPr>
                <w:iCs/>
                <w:szCs w:val="24"/>
              </w:rPr>
            </w:pPr>
          </w:p>
        </w:tc>
        <w:tc>
          <w:tcPr>
            <w:tcW w:w="734" w:type="pct"/>
            <w:tcBorders>
              <w:top w:val="nil"/>
              <w:bottom w:val="nil"/>
            </w:tcBorders>
          </w:tcPr>
          <w:p w14:paraId="56714943"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53148294" w14:textId="77777777" w:rsidR="00C90137" w:rsidRPr="008A6038" w:rsidRDefault="00C90137" w:rsidP="00235ECC">
            <w:pPr>
              <w:spacing w:line="240" w:lineRule="auto"/>
              <w:rPr>
                <w:color w:val="000000"/>
              </w:rPr>
            </w:pPr>
          </w:p>
        </w:tc>
        <w:tc>
          <w:tcPr>
            <w:tcW w:w="559" w:type="pct"/>
            <w:tcBorders>
              <w:top w:val="nil"/>
              <w:bottom w:val="nil"/>
            </w:tcBorders>
            <w:noWrap/>
          </w:tcPr>
          <w:p w14:paraId="54E24F8A" w14:textId="77777777" w:rsidR="00C90137" w:rsidRPr="008A6038" w:rsidRDefault="00C90137" w:rsidP="00235ECC">
            <w:pPr>
              <w:spacing w:line="240" w:lineRule="auto"/>
              <w:rPr>
                <w:iCs/>
                <w:szCs w:val="24"/>
              </w:rPr>
            </w:pPr>
            <w:r w:rsidRPr="008A6038">
              <w:rPr>
                <w:rFonts w:hint="eastAsia"/>
                <w:color w:val="000000"/>
              </w:rPr>
              <w:t>75.78</w:t>
            </w:r>
          </w:p>
        </w:tc>
        <w:tc>
          <w:tcPr>
            <w:tcW w:w="606" w:type="pct"/>
            <w:tcBorders>
              <w:top w:val="nil"/>
              <w:bottom w:val="nil"/>
            </w:tcBorders>
            <w:noWrap/>
          </w:tcPr>
          <w:p w14:paraId="091250EE" w14:textId="77777777" w:rsidR="00C90137" w:rsidRPr="008A6038" w:rsidRDefault="00C90137" w:rsidP="00235ECC">
            <w:pPr>
              <w:spacing w:line="240" w:lineRule="auto"/>
              <w:rPr>
                <w:iCs/>
                <w:szCs w:val="24"/>
              </w:rPr>
            </w:pPr>
            <w:r w:rsidRPr="008A6038">
              <w:rPr>
                <w:rFonts w:hint="eastAsia"/>
                <w:color w:val="000000"/>
              </w:rPr>
              <w:t>8.92</w:t>
            </w:r>
          </w:p>
        </w:tc>
        <w:tc>
          <w:tcPr>
            <w:tcW w:w="1159" w:type="pct"/>
          </w:tcPr>
          <w:p w14:paraId="1EB76E3D" w14:textId="77777777" w:rsidR="00C90137" w:rsidRPr="008A6038" w:rsidRDefault="00C90137" w:rsidP="00235ECC">
            <w:pPr>
              <w:spacing w:line="240" w:lineRule="auto"/>
              <w:rPr>
                <w:color w:val="000000"/>
              </w:rPr>
            </w:pPr>
            <w:r w:rsidRPr="008A6038">
              <w:rPr>
                <w:rFonts w:hint="eastAsia"/>
                <w:color w:val="000000"/>
              </w:rPr>
              <w:t>(63.87, 100.75)</w:t>
            </w:r>
          </w:p>
        </w:tc>
        <w:tc>
          <w:tcPr>
            <w:tcW w:w="597" w:type="pct"/>
          </w:tcPr>
          <w:p w14:paraId="7E0CE157" w14:textId="77777777" w:rsidR="00C90137" w:rsidRPr="008A6038" w:rsidRDefault="00C90137" w:rsidP="00235ECC">
            <w:pPr>
              <w:spacing w:line="240" w:lineRule="auto"/>
              <w:rPr>
                <w:color w:val="000000"/>
              </w:rPr>
            </w:pPr>
            <w:r w:rsidRPr="008A6038">
              <w:rPr>
                <w:rFonts w:hint="eastAsia"/>
                <w:color w:val="000000"/>
              </w:rPr>
              <w:t>0.64</w:t>
            </w:r>
          </w:p>
        </w:tc>
      </w:tr>
      <w:tr w:rsidR="00C90137" w:rsidRPr="008A6038" w14:paraId="5509BBAB" w14:textId="77777777" w:rsidTr="00235ECC">
        <w:trPr>
          <w:trHeight w:val="331"/>
        </w:trPr>
        <w:tc>
          <w:tcPr>
            <w:tcW w:w="960" w:type="pct"/>
            <w:vMerge w:val="restart"/>
            <w:tcBorders>
              <w:top w:val="single" w:sz="4" w:space="0" w:color="auto"/>
            </w:tcBorders>
            <w:noWrap/>
          </w:tcPr>
          <w:p w14:paraId="27A7222D" w14:textId="77777777" w:rsidR="00C90137" w:rsidRPr="008A6038" w:rsidRDefault="00C90137" w:rsidP="00235ECC">
            <w:pPr>
              <w:spacing w:line="240" w:lineRule="auto"/>
              <w:rPr>
                <w:iCs/>
                <w:szCs w:val="24"/>
              </w:rPr>
            </w:pPr>
            <w:r w:rsidRPr="008A6038">
              <w:rPr>
                <w:rFonts w:cs="Times New Roman" w:hint="eastAsia"/>
              </w:rPr>
              <w:t>UC &amp; H</w:t>
            </w:r>
          </w:p>
        </w:tc>
        <w:tc>
          <w:tcPr>
            <w:tcW w:w="734" w:type="pct"/>
            <w:tcBorders>
              <w:top w:val="single" w:sz="4" w:space="0" w:color="auto"/>
            </w:tcBorders>
          </w:tcPr>
          <w:p w14:paraId="51D6DCFB"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tcBorders>
          </w:tcPr>
          <w:p w14:paraId="3AE871B6" w14:textId="77777777" w:rsidR="00C90137" w:rsidRPr="008A6038" w:rsidRDefault="00C90137" w:rsidP="00235ECC">
            <w:pPr>
              <w:spacing w:line="240" w:lineRule="auto"/>
              <w:rPr>
                <w:color w:val="000000"/>
              </w:rPr>
            </w:pPr>
            <w:r w:rsidRPr="008A6038">
              <w:rPr>
                <w:rFonts w:hint="eastAsia"/>
                <w:color w:val="000000"/>
              </w:rPr>
              <w:t>30</w:t>
            </w:r>
          </w:p>
        </w:tc>
        <w:tc>
          <w:tcPr>
            <w:tcW w:w="559" w:type="pct"/>
            <w:tcBorders>
              <w:top w:val="single" w:sz="4" w:space="0" w:color="auto"/>
            </w:tcBorders>
            <w:noWrap/>
          </w:tcPr>
          <w:p w14:paraId="025F1582" w14:textId="77777777" w:rsidR="00C90137" w:rsidRPr="008A6038" w:rsidRDefault="00C90137" w:rsidP="00235ECC">
            <w:pPr>
              <w:spacing w:line="240" w:lineRule="auto"/>
              <w:rPr>
                <w:iCs/>
                <w:szCs w:val="24"/>
              </w:rPr>
            </w:pPr>
            <w:r w:rsidRPr="008A6038">
              <w:rPr>
                <w:rFonts w:hint="eastAsia"/>
                <w:color w:val="000000"/>
              </w:rPr>
              <w:t>45.65</w:t>
            </w:r>
          </w:p>
        </w:tc>
        <w:tc>
          <w:tcPr>
            <w:tcW w:w="606" w:type="pct"/>
            <w:tcBorders>
              <w:top w:val="single" w:sz="4" w:space="0" w:color="auto"/>
            </w:tcBorders>
            <w:noWrap/>
          </w:tcPr>
          <w:p w14:paraId="14C8CD28" w14:textId="77777777" w:rsidR="00C90137" w:rsidRPr="008A6038" w:rsidRDefault="00C90137" w:rsidP="00235ECC">
            <w:pPr>
              <w:spacing w:line="240" w:lineRule="auto"/>
              <w:rPr>
                <w:iCs/>
                <w:szCs w:val="24"/>
              </w:rPr>
            </w:pPr>
            <w:r w:rsidRPr="008A6038">
              <w:rPr>
                <w:rFonts w:hint="eastAsia"/>
                <w:color w:val="000000"/>
              </w:rPr>
              <w:t>7.26</w:t>
            </w:r>
          </w:p>
        </w:tc>
        <w:tc>
          <w:tcPr>
            <w:tcW w:w="1159" w:type="pct"/>
            <w:tcBorders>
              <w:top w:val="single" w:sz="4" w:space="0" w:color="auto"/>
            </w:tcBorders>
          </w:tcPr>
          <w:p w14:paraId="76734275" w14:textId="77777777" w:rsidR="00C90137" w:rsidRPr="008A6038" w:rsidRDefault="00C90137" w:rsidP="00235ECC">
            <w:pPr>
              <w:spacing w:line="240" w:lineRule="auto"/>
              <w:rPr>
                <w:color w:val="000000"/>
              </w:rPr>
            </w:pPr>
            <w:r w:rsidRPr="008A6038">
              <w:rPr>
                <w:rFonts w:hint="eastAsia"/>
                <w:color w:val="000000"/>
              </w:rPr>
              <w:t>(31.42, 59.88)</w:t>
            </w:r>
          </w:p>
        </w:tc>
        <w:tc>
          <w:tcPr>
            <w:tcW w:w="597" w:type="pct"/>
            <w:tcBorders>
              <w:top w:val="single" w:sz="4" w:space="0" w:color="auto"/>
            </w:tcBorders>
          </w:tcPr>
          <w:p w14:paraId="3EC98BEC" w14:textId="77777777" w:rsidR="00C90137" w:rsidRPr="008A6038" w:rsidRDefault="00C90137" w:rsidP="00235ECC">
            <w:pPr>
              <w:spacing w:line="240" w:lineRule="auto"/>
              <w:rPr>
                <w:color w:val="000000"/>
              </w:rPr>
            </w:pPr>
            <w:r w:rsidRPr="008A6038">
              <w:rPr>
                <w:rFonts w:hint="eastAsia"/>
                <w:color w:val="000000"/>
              </w:rPr>
              <w:t>0.75</w:t>
            </w:r>
          </w:p>
        </w:tc>
      </w:tr>
      <w:tr w:rsidR="00C90137" w:rsidRPr="008A6038" w14:paraId="2260EC09" w14:textId="77777777" w:rsidTr="00235ECC">
        <w:trPr>
          <w:trHeight w:val="331"/>
        </w:trPr>
        <w:tc>
          <w:tcPr>
            <w:tcW w:w="960" w:type="pct"/>
            <w:vMerge/>
          </w:tcPr>
          <w:p w14:paraId="71716E47" w14:textId="77777777" w:rsidR="00C90137" w:rsidRPr="008A6038" w:rsidRDefault="00C90137" w:rsidP="00235ECC">
            <w:pPr>
              <w:spacing w:line="240" w:lineRule="auto"/>
              <w:rPr>
                <w:iCs/>
                <w:szCs w:val="24"/>
              </w:rPr>
            </w:pPr>
          </w:p>
        </w:tc>
        <w:tc>
          <w:tcPr>
            <w:tcW w:w="734" w:type="pct"/>
          </w:tcPr>
          <w:p w14:paraId="27A08DDC"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Pr>
          <w:p w14:paraId="556EF255" w14:textId="77777777" w:rsidR="00C90137" w:rsidRPr="008A6038" w:rsidRDefault="00C90137" w:rsidP="00235ECC">
            <w:pPr>
              <w:spacing w:line="240" w:lineRule="auto"/>
              <w:rPr>
                <w:color w:val="000000"/>
              </w:rPr>
            </w:pPr>
          </w:p>
        </w:tc>
        <w:tc>
          <w:tcPr>
            <w:tcW w:w="559" w:type="pct"/>
            <w:noWrap/>
          </w:tcPr>
          <w:p w14:paraId="1C5396AD" w14:textId="77777777" w:rsidR="00C90137" w:rsidRPr="008A6038" w:rsidRDefault="00C90137" w:rsidP="00235ECC">
            <w:pPr>
              <w:spacing w:line="240" w:lineRule="auto"/>
              <w:rPr>
                <w:iCs/>
                <w:szCs w:val="24"/>
              </w:rPr>
            </w:pPr>
            <w:r w:rsidRPr="008A6038">
              <w:rPr>
                <w:rFonts w:hint="eastAsia"/>
                <w:color w:val="000000"/>
              </w:rPr>
              <w:t>39.19</w:t>
            </w:r>
          </w:p>
        </w:tc>
        <w:tc>
          <w:tcPr>
            <w:tcW w:w="606" w:type="pct"/>
            <w:noWrap/>
          </w:tcPr>
          <w:p w14:paraId="4DC81E9F" w14:textId="77777777" w:rsidR="00C90137" w:rsidRPr="008A6038" w:rsidRDefault="00C90137" w:rsidP="00235ECC">
            <w:pPr>
              <w:spacing w:line="240" w:lineRule="auto"/>
              <w:rPr>
                <w:iCs/>
                <w:szCs w:val="24"/>
              </w:rPr>
            </w:pPr>
            <w:r w:rsidRPr="008A6038">
              <w:rPr>
                <w:rFonts w:hint="eastAsia"/>
                <w:color w:val="000000"/>
              </w:rPr>
              <w:t>5.19</w:t>
            </w:r>
          </w:p>
        </w:tc>
        <w:tc>
          <w:tcPr>
            <w:tcW w:w="1159" w:type="pct"/>
          </w:tcPr>
          <w:p w14:paraId="114BA74F" w14:textId="77777777" w:rsidR="00C90137" w:rsidRPr="008A6038" w:rsidRDefault="00C90137" w:rsidP="00235ECC">
            <w:pPr>
              <w:spacing w:line="240" w:lineRule="auto"/>
              <w:rPr>
                <w:color w:val="000000"/>
              </w:rPr>
            </w:pPr>
            <w:r w:rsidRPr="008A6038">
              <w:rPr>
                <w:rFonts w:hint="eastAsia"/>
                <w:color w:val="000000"/>
              </w:rPr>
              <w:t>(33.28, 55.76)</w:t>
            </w:r>
          </w:p>
        </w:tc>
        <w:tc>
          <w:tcPr>
            <w:tcW w:w="597" w:type="pct"/>
          </w:tcPr>
          <w:p w14:paraId="1E5E4A9B" w14:textId="77777777" w:rsidR="00C90137" w:rsidRPr="008A6038" w:rsidRDefault="00C90137" w:rsidP="00235ECC">
            <w:pPr>
              <w:spacing w:line="240" w:lineRule="auto"/>
              <w:rPr>
                <w:color w:val="000000"/>
              </w:rPr>
            </w:pPr>
            <w:r w:rsidRPr="008A6038">
              <w:rPr>
                <w:rFonts w:hint="eastAsia"/>
                <w:color w:val="000000"/>
              </w:rPr>
              <w:t>0.72</w:t>
            </w:r>
          </w:p>
        </w:tc>
      </w:tr>
    </w:tbl>
    <w:p w14:paraId="7B4BD2EF" w14:textId="77777777" w:rsidR="00C90137" w:rsidRPr="008A6038" w:rsidRDefault="00C90137" w:rsidP="00C90137">
      <w:pPr>
        <w:pStyle w:val="af1"/>
        <w:rPr>
          <w:rFonts w:cs="Times New Roman"/>
        </w:rPr>
      </w:pPr>
    </w:p>
    <w:p w14:paraId="26E80779" w14:textId="56D10BAF" w:rsidR="00C90137" w:rsidRPr="008A6038" w:rsidRDefault="00C90137" w:rsidP="00C90137">
      <w:pPr>
        <w:pStyle w:val="af1"/>
        <w:rPr>
          <w:rFonts w:cs="Times New Roman"/>
        </w:rPr>
      </w:pPr>
      <w:bookmarkStart w:id="338" w:name="_Toc163389733"/>
      <w:bookmarkStart w:id="339" w:name="_Toc163389950"/>
      <w:r w:rsidRPr="008A6038">
        <w:t xml:space="preserve">Table </w:t>
      </w:r>
      <w:fldSimple w:instr=" STYLEREF 1 \s ">
        <w:r w:rsidR="009D47CB">
          <w:rPr>
            <w:noProof/>
          </w:rPr>
          <w:t>5</w:t>
        </w:r>
      </w:fldSimple>
      <w:r w:rsidR="004F359F" w:rsidRPr="008A6038">
        <w:t>.</w:t>
      </w:r>
      <w:fldSimple w:instr=" SEQ Table \* ARABIC \s 1 ">
        <w:r w:rsidR="009D47CB">
          <w:rPr>
            <w:noProof/>
          </w:rPr>
          <w:t>5</w:t>
        </w:r>
      </w:fldSimple>
      <w:r w:rsidRPr="008A6038">
        <w:rPr>
          <w:rFonts w:cs="Times New Roman" w:hint="eastAsia"/>
        </w:rPr>
        <w:t>假設抽樣比例為</w:t>
      </w:r>
      <w:r w:rsidRPr="008A6038">
        <w:rPr>
          <w:rFonts w:cs="Times New Roman" w:hint="eastAsia"/>
        </w:rPr>
        <w:t>0.5</w:t>
      </w:r>
      <w:r w:rsidRPr="008A6038">
        <w:rPr>
          <w:rFonts w:cs="Times New Roman" w:hint="eastAsia"/>
        </w:rPr>
        <w:t>下，</w:t>
      </w:r>
      <w:r w:rsidRPr="008A6038">
        <w:rPr>
          <w:rFonts w:cs="Times New Roman"/>
        </w:rPr>
        <w:t>紅杉國家公園內苔蘚</w:t>
      </w:r>
      <w:r w:rsidRPr="008A6038">
        <w:rPr>
          <w:rFonts w:cs="Times New Roman" w:hint="eastAsia"/>
        </w:rPr>
        <w:t>各群落之間共同物種數之估計結果。</w:t>
      </w:r>
      <w:bookmarkEnd w:id="338"/>
      <w:bookmarkEnd w:id="339"/>
    </w:p>
    <w:tbl>
      <w:tblPr>
        <w:tblStyle w:val="afd"/>
        <w:tblW w:w="5000" w:type="pct"/>
        <w:tblLook w:val="04A0" w:firstRow="1" w:lastRow="0" w:firstColumn="1" w:lastColumn="0" w:noHBand="0" w:noVBand="1"/>
      </w:tblPr>
      <w:tblGrid>
        <w:gridCol w:w="1594"/>
        <w:gridCol w:w="1219"/>
        <w:gridCol w:w="640"/>
        <w:gridCol w:w="929"/>
        <w:gridCol w:w="1007"/>
        <w:gridCol w:w="1925"/>
        <w:gridCol w:w="992"/>
      </w:tblGrid>
      <w:tr w:rsidR="00C90137" w:rsidRPr="008A6038" w14:paraId="3AA9BC71" w14:textId="77777777" w:rsidTr="00235ECC">
        <w:trPr>
          <w:cnfStyle w:val="100000000000" w:firstRow="1" w:lastRow="0" w:firstColumn="0" w:lastColumn="0" w:oddVBand="0" w:evenVBand="0" w:oddHBand="0" w:evenHBand="0" w:firstRowFirstColumn="0" w:firstRowLastColumn="0" w:lastRowFirstColumn="0" w:lastRowLastColumn="0"/>
          <w:trHeight w:val="329"/>
        </w:trPr>
        <w:tc>
          <w:tcPr>
            <w:tcW w:w="960" w:type="pct"/>
            <w:noWrap/>
            <w:hideMark/>
          </w:tcPr>
          <w:p w14:paraId="2E736F1F" w14:textId="04D4D203" w:rsidR="00C90137" w:rsidRPr="008A6038" w:rsidRDefault="00C90137" w:rsidP="00235ECC">
            <w:pPr>
              <w:spacing w:line="240" w:lineRule="auto"/>
              <w:rPr>
                <w:iCs/>
                <w:szCs w:val="24"/>
              </w:rPr>
            </w:pPr>
          </w:p>
        </w:tc>
        <w:tc>
          <w:tcPr>
            <w:tcW w:w="734" w:type="pct"/>
          </w:tcPr>
          <w:p w14:paraId="1D7ABAA7" w14:textId="77777777" w:rsidR="00C90137" w:rsidRPr="008A6038" w:rsidRDefault="00C90137" w:rsidP="00235ECC">
            <w:pPr>
              <w:spacing w:line="240" w:lineRule="auto"/>
              <w:rPr>
                <w:iCs/>
                <w:szCs w:val="24"/>
              </w:rPr>
            </w:pPr>
            <w:r w:rsidRPr="008A6038">
              <w:rPr>
                <w:szCs w:val="24"/>
              </w:rPr>
              <w:t>Estimator</w:t>
            </w:r>
          </w:p>
        </w:tc>
        <w:tc>
          <w:tcPr>
            <w:tcW w:w="385" w:type="pct"/>
          </w:tcPr>
          <w:p w14:paraId="0857499A" w14:textId="77777777" w:rsidR="00C90137" w:rsidRPr="008A6038" w:rsidRDefault="00C90137" w:rsidP="00235ECC">
            <w:pPr>
              <w:spacing w:line="240" w:lineRule="auto"/>
              <w:rPr>
                <w:szCs w:val="24"/>
              </w:rPr>
            </w:pPr>
            <w:proofErr w:type="spellStart"/>
            <w:r w:rsidRPr="008A6038">
              <w:rPr>
                <w:rFonts w:hint="eastAsia"/>
                <w:szCs w:val="24"/>
              </w:rPr>
              <w:t>Obs</w:t>
            </w:r>
            <w:proofErr w:type="spellEnd"/>
          </w:p>
        </w:tc>
        <w:tc>
          <w:tcPr>
            <w:tcW w:w="559" w:type="pct"/>
            <w:noWrap/>
            <w:hideMark/>
          </w:tcPr>
          <w:p w14:paraId="17AF3D83"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606" w:type="pct"/>
            <w:noWrap/>
            <w:hideMark/>
          </w:tcPr>
          <w:p w14:paraId="38D796A5"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159" w:type="pct"/>
          </w:tcPr>
          <w:p w14:paraId="41BAF96E"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tc>
        <w:tc>
          <w:tcPr>
            <w:tcW w:w="597" w:type="pct"/>
          </w:tcPr>
          <w:p w14:paraId="3CFFC15C" w14:textId="77777777" w:rsidR="00C90137" w:rsidRPr="008A6038" w:rsidRDefault="00C90137" w:rsidP="00235ECC">
            <w:pPr>
              <w:spacing w:line="240" w:lineRule="auto"/>
            </w:pPr>
            <w:r w:rsidRPr="008A6038">
              <w:rPr>
                <w:rFonts w:hint="eastAsia"/>
              </w:rPr>
              <w:t>Jaccard</w:t>
            </w:r>
          </w:p>
        </w:tc>
      </w:tr>
      <w:tr w:rsidR="00C90137" w:rsidRPr="008A6038" w14:paraId="067A24D6" w14:textId="77777777" w:rsidTr="00235ECC">
        <w:trPr>
          <w:trHeight w:val="329"/>
        </w:trPr>
        <w:tc>
          <w:tcPr>
            <w:tcW w:w="960" w:type="pct"/>
            <w:vMerge w:val="restart"/>
            <w:tcBorders>
              <w:top w:val="double" w:sz="4" w:space="0" w:color="auto"/>
              <w:bottom w:val="nil"/>
            </w:tcBorders>
            <w:noWrap/>
            <w:hideMark/>
          </w:tcPr>
          <w:p w14:paraId="1CAF029C" w14:textId="77777777" w:rsidR="00C90137" w:rsidRPr="008A6038" w:rsidRDefault="00C90137" w:rsidP="00235ECC">
            <w:pPr>
              <w:spacing w:line="240" w:lineRule="auto"/>
              <w:rPr>
                <w:iCs/>
                <w:szCs w:val="24"/>
              </w:rPr>
            </w:pPr>
            <w:r w:rsidRPr="008A6038">
              <w:rPr>
                <w:rFonts w:cs="Times New Roman" w:hint="eastAsia"/>
              </w:rPr>
              <w:t>F &amp; LC</w:t>
            </w:r>
          </w:p>
        </w:tc>
        <w:tc>
          <w:tcPr>
            <w:tcW w:w="734" w:type="pct"/>
            <w:tcBorders>
              <w:top w:val="double" w:sz="4" w:space="0" w:color="auto"/>
              <w:bottom w:val="nil"/>
            </w:tcBorders>
          </w:tcPr>
          <w:p w14:paraId="0103E00F"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double" w:sz="4" w:space="0" w:color="auto"/>
              <w:bottom w:val="nil"/>
            </w:tcBorders>
          </w:tcPr>
          <w:p w14:paraId="0CB75A92" w14:textId="77777777" w:rsidR="00C90137" w:rsidRPr="008A6038" w:rsidRDefault="00C90137" w:rsidP="00235ECC">
            <w:pPr>
              <w:spacing w:line="240" w:lineRule="auto"/>
              <w:rPr>
                <w:color w:val="000000"/>
              </w:rPr>
            </w:pPr>
            <w:r w:rsidRPr="008A6038">
              <w:rPr>
                <w:rFonts w:hint="eastAsia"/>
                <w:color w:val="000000"/>
              </w:rPr>
              <w:t>80</w:t>
            </w:r>
          </w:p>
        </w:tc>
        <w:tc>
          <w:tcPr>
            <w:tcW w:w="559" w:type="pct"/>
            <w:tcBorders>
              <w:top w:val="double" w:sz="4" w:space="0" w:color="auto"/>
              <w:bottom w:val="nil"/>
            </w:tcBorders>
            <w:noWrap/>
          </w:tcPr>
          <w:p w14:paraId="711A5294" w14:textId="77777777" w:rsidR="00C90137" w:rsidRPr="008A6038" w:rsidRDefault="00C90137" w:rsidP="00235ECC">
            <w:pPr>
              <w:spacing w:line="240" w:lineRule="auto"/>
              <w:rPr>
                <w:iCs/>
                <w:szCs w:val="24"/>
              </w:rPr>
            </w:pPr>
            <w:r w:rsidRPr="008A6038">
              <w:rPr>
                <w:rFonts w:hint="eastAsia"/>
                <w:color w:val="000000"/>
              </w:rPr>
              <w:t>111.47</w:t>
            </w:r>
          </w:p>
        </w:tc>
        <w:tc>
          <w:tcPr>
            <w:tcW w:w="606" w:type="pct"/>
            <w:tcBorders>
              <w:top w:val="double" w:sz="4" w:space="0" w:color="auto"/>
              <w:bottom w:val="nil"/>
            </w:tcBorders>
            <w:noWrap/>
          </w:tcPr>
          <w:p w14:paraId="19DEDE4F" w14:textId="77777777" w:rsidR="00C90137" w:rsidRPr="008A6038" w:rsidRDefault="00C90137" w:rsidP="00235ECC">
            <w:pPr>
              <w:spacing w:line="240" w:lineRule="auto"/>
              <w:rPr>
                <w:iCs/>
                <w:szCs w:val="24"/>
              </w:rPr>
            </w:pPr>
            <w:r w:rsidRPr="008A6038">
              <w:rPr>
                <w:rFonts w:hint="eastAsia"/>
                <w:color w:val="000000"/>
              </w:rPr>
              <w:t>9.14</w:t>
            </w:r>
          </w:p>
        </w:tc>
        <w:tc>
          <w:tcPr>
            <w:tcW w:w="1159" w:type="pct"/>
            <w:tcBorders>
              <w:top w:val="double" w:sz="4" w:space="0" w:color="auto"/>
            </w:tcBorders>
          </w:tcPr>
          <w:p w14:paraId="1603332D" w14:textId="77777777" w:rsidR="00C90137" w:rsidRPr="008A6038" w:rsidRDefault="00C90137" w:rsidP="00235ECC">
            <w:pPr>
              <w:spacing w:line="240" w:lineRule="auto"/>
              <w:rPr>
                <w:color w:val="000000"/>
              </w:rPr>
            </w:pPr>
            <w:r w:rsidRPr="008A6038">
              <w:rPr>
                <w:rFonts w:hint="eastAsia"/>
                <w:color w:val="000000"/>
              </w:rPr>
              <w:t>(93.56, 129.38)</w:t>
            </w:r>
          </w:p>
        </w:tc>
        <w:tc>
          <w:tcPr>
            <w:tcW w:w="597" w:type="pct"/>
            <w:tcBorders>
              <w:top w:val="double" w:sz="4" w:space="0" w:color="auto"/>
            </w:tcBorders>
          </w:tcPr>
          <w:p w14:paraId="13CEFAD9" w14:textId="77777777" w:rsidR="00C90137" w:rsidRPr="008A6038" w:rsidRDefault="00C90137" w:rsidP="00235ECC">
            <w:pPr>
              <w:spacing w:line="240" w:lineRule="auto"/>
              <w:rPr>
                <w:color w:val="000000"/>
              </w:rPr>
            </w:pPr>
            <w:r w:rsidRPr="008A6038">
              <w:rPr>
                <w:rFonts w:hint="eastAsia"/>
                <w:color w:val="000000"/>
              </w:rPr>
              <w:t>0.57</w:t>
            </w:r>
          </w:p>
        </w:tc>
      </w:tr>
      <w:tr w:rsidR="00C90137" w:rsidRPr="008A6038" w14:paraId="506AACB0" w14:textId="77777777" w:rsidTr="00235ECC">
        <w:trPr>
          <w:trHeight w:val="329"/>
        </w:trPr>
        <w:tc>
          <w:tcPr>
            <w:tcW w:w="960" w:type="pct"/>
            <w:vMerge/>
            <w:tcBorders>
              <w:top w:val="nil"/>
              <w:bottom w:val="nil"/>
            </w:tcBorders>
            <w:hideMark/>
          </w:tcPr>
          <w:p w14:paraId="16E3DC98" w14:textId="77777777" w:rsidR="00C90137" w:rsidRPr="008A6038" w:rsidRDefault="00C90137" w:rsidP="00235ECC">
            <w:pPr>
              <w:spacing w:line="240" w:lineRule="auto"/>
              <w:rPr>
                <w:iCs/>
                <w:szCs w:val="24"/>
              </w:rPr>
            </w:pPr>
          </w:p>
        </w:tc>
        <w:tc>
          <w:tcPr>
            <w:tcW w:w="734" w:type="pct"/>
            <w:tcBorders>
              <w:top w:val="nil"/>
              <w:bottom w:val="nil"/>
            </w:tcBorders>
          </w:tcPr>
          <w:p w14:paraId="3E926532"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11410EED" w14:textId="77777777" w:rsidR="00C90137" w:rsidRPr="008A6038" w:rsidRDefault="00C90137" w:rsidP="00235ECC">
            <w:pPr>
              <w:spacing w:line="240" w:lineRule="auto"/>
              <w:rPr>
                <w:color w:val="000000"/>
              </w:rPr>
            </w:pPr>
          </w:p>
        </w:tc>
        <w:tc>
          <w:tcPr>
            <w:tcW w:w="559" w:type="pct"/>
            <w:tcBorders>
              <w:top w:val="nil"/>
              <w:bottom w:val="nil"/>
            </w:tcBorders>
            <w:noWrap/>
          </w:tcPr>
          <w:p w14:paraId="07E652D2" w14:textId="77777777" w:rsidR="00C90137" w:rsidRPr="008A6038" w:rsidRDefault="00C90137" w:rsidP="00235ECC">
            <w:pPr>
              <w:spacing w:line="240" w:lineRule="auto"/>
              <w:rPr>
                <w:iCs/>
                <w:szCs w:val="24"/>
              </w:rPr>
            </w:pPr>
            <w:r w:rsidRPr="008A6038">
              <w:rPr>
                <w:rFonts w:hint="eastAsia"/>
                <w:color w:val="000000"/>
              </w:rPr>
              <w:t>103.86</w:t>
            </w:r>
          </w:p>
        </w:tc>
        <w:tc>
          <w:tcPr>
            <w:tcW w:w="606" w:type="pct"/>
            <w:tcBorders>
              <w:top w:val="nil"/>
              <w:bottom w:val="nil"/>
            </w:tcBorders>
            <w:noWrap/>
          </w:tcPr>
          <w:p w14:paraId="2A040906" w14:textId="77777777" w:rsidR="00C90137" w:rsidRPr="008A6038" w:rsidRDefault="00C90137" w:rsidP="00235ECC">
            <w:pPr>
              <w:spacing w:line="240" w:lineRule="auto"/>
              <w:rPr>
                <w:iCs/>
                <w:szCs w:val="24"/>
              </w:rPr>
            </w:pPr>
            <w:r w:rsidRPr="008A6038">
              <w:rPr>
                <w:rFonts w:hint="eastAsia"/>
                <w:color w:val="000000"/>
              </w:rPr>
              <w:t>7.52</w:t>
            </w:r>
          </w:p>
        </w:tc>
        <w:tc>
          <w:tcPr>
            <w:tcW w:w="1159" w:type="pct"/>
          </w:tcPr>
          <w:p w14:paraId="77DAF0A3" w14:textId="77777777" w:rsidR="00C90137" w:rsidRPr="008A6038" w:rsidRDefault="00C90137" w:rsidP="00235ECC">
            <w:pPr>
              <w:spacing w:line="240" w:lineRule="auto"/>
              <w:rPr>
                <w:color w:val="000000"/>
              </w:rPr>
            </w:pPr>
            <w:r w:rsidRPr="008A6038">
              <w:rPr>
                <w:rFonts w:hint="eastAsia"/>
                <w:color w:val="000000"/>
              </w:rPr>
              <w:t>(93.05, 123.63)</w:t>
            </w:r>
          </w:p>
        </w:tc>
        <w:tc>
          <w:tcPr>
            <w:tcW w:w="597" w:type="pct"/>
          </w:tcPr>
          <w:p w14:paraId="254E85AB" w14:textId="77777777" w:rsidR="00C90137" w:rsidRPr="008A6038" w:rsidRDefault="00C90137" w:rsidP="00235ECC">
            <w:pPr>
              <w:spacing w:line="240" w:lineRule="auto"/>
              <w:rPr>
                <w:color w:val="000000"/>
              </w:rPr>
            </w:pPr>
            <w:r w:rsidRPr="008A6038">
              <w:rPr>
                <w:rFonts w:hint="eastAsia"/>
                <w:color w:val="000000"/>
              </w:rPr>
              <w:t>0.56</w:t>
            </w:r>
          </w:p>
        </w:tc>
      </w:tr>
      <w:tr w:rsidR="00C90137" w:rsidRPr="008A6038" w14:paraId="06ABA305" w14:textId="77777777" w:rsidTr="00235ECC">
        <w:trPr>
          <w:trHeight w:val="329"/>
        </w:trPr>
        <w:tc>
          <w:tcPr>
            <w:tcW w:w="960" w:type="pct"/>
            <w:vMerge w:val="restart"/>
            <w:tcBorders>
              <w:top w:val="single" w:sz="4" w:space="0" w:color="auto"/>
              <w:bottom w:val="nil"/>
            </w:tcBorders>
            <w:noWrap/>
            <w:hideMark/>
          </w:tcPr>
          <w:p w14:paraId="276FC54A" w14:textId="77777777" w:rsidR="00C90137" w:rsidRPr="008A6038" w:rsidRDefault="00C90137" w:rsidP="00235ECC">
            <w:pPr>
              <w:spacing w:line="240" w:lineRule="auto"/>
              <w:rPr>
                <w:rFonts w:cs="Times New Roman"/>
              </w:rPr>
            </w:pPr>
            <w:r w:rsidRPr="008A6038">
              <w:rPr>
                <w:rFonts w:cs="Times New Roman" w:hint="eastAsia"/>
              </w:rPr>
              <w:t>F &amp; UC</w:t>
            </w:r>
          </w:p>
        </w:tc>
        <w:tc>
          <w:tcPr>
            <w:tcW w:w="734" w:type="pct"/>
            <w:tcBorders>
              <w:top w:val="single" w:sz="4" w:space="0" w:color="auto"/>
              <w:bottom w:val="nil"/>
            </w:tcBorders>
          </w:tcPr>
          <w:p w14:paraId="05F06A33"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7326D07C" w14:textId="77777777" w:rsidR="00C90137" w:rsidRPr="008A6038" w:rsidRDefault="00C90137" w:rsidP="00235ECC">
            <w:pPr>
              <w:spacing w:line="240" w:lineRule="auto"/>
              <w:rPr>
                <w:color w:val="000000"/>
              </w:rPr>
            </w:pPr>
            <w:r w:rsidRPr="008A6038">
              <w:rPr>
                <w:rFonts w:hint="eastAsia"/>
                <w:color w:val="000000"/>
              </w:rPr>
              <w:t>21</w:t>
            </w:r>
          </w:p>
        </w:tc>
        <w:tc>
          <w:tcPr>
            <w:tcW w:w="559" w:type="pct"/>
            <w:tcBorders>
              <w:top w:val="single" w:sz="4" w:space="0" w:color="auto"/>
              <w:bottom w:val="nil"/>
            </w:tcBorders>
            <w:noWrap/>
          </w:tcPr>
          <w:p w14:paraId="33191A76" w14:textId="77777777" w:rsidR="00C90137" w:rsidRPr="008A6038" w:rsidRDefault="00C90137" w:rsidP="00235ECC">
            <w:pPr>
              <w:spacing w:line="240" w:lineRule="auto"/>
              <w:rPr>
                <w:iCs/>
                <w:szCs w:val="24"/>
              </w:rPr>
            </w:pPr>
            <w:r w:rsidRPr="008A6038">
              <w:rPr>
                <w:rFonts w:hint="eastAsia"/>
                <w:color w:val="000000"/>
              </w:rPr>
              <w:t>36.07</w:t>
            </w:r>
          </w:p>
        </w:tc>
        <w:tc>
          <w:tcPr>
            <w:tcW w:w="606" w:type="pct"/>
            <w:tcBorders>
              <w:top w:val="single" w:sz="4" w:space="0" w:color="auto"/>
              <w:bottom w:val="nil"/>
            </w:tcBorders>
            <w:noWrap/>
          </w:tcPr>
          <w:p w14:paraId="6518EC9E" w14:textId="77777777" w:rsidR="00C90137" w:rsidRPr="008A6038" w:rsidRDefault="00C90137" w:rsidP="00235ECC">
            <w:pPr>
              <w:spacing w:line="240" w:lineRule="auto"/>
              <w:rPr>
                <w:iCs/>
                <w:szCs w:val="24"/>
              </w:rPr>
            </w:pPr>
            <w:r w:rsidRPr="008A6038">
              <w:rPr>
                <w:rFonts w:hint="eastAsia"/>
                <w:color w:val="000000"/>
              </w:rPr>
              <w:t>6.3</w:t>
            </w:r>
          </w:p>
        </w:tc>
        <w:tc>
          <w:tcPr>
            <w:tcW w:w="1159" w:type="pct"/>
            <w:tcBorders>
              <w:top w:val="single" w:sz="4" w:space="0" w:color="auto"/>
            </w:tcBorders>
          </w:tcPr>
          <w:p w14:paraId="083A5BBE" w14:textId="77777777" w:rsidR="00C90137" w:rsidRPr="008A6038" w:rsidRDefault="00C90137" w:rsidP="00235ECC">
            <w:pPr>
              <w:spacing w:line="240" w:lineRule="auto"/>
              <w:rPr>
                <w:color w:val="000000"/>
              </w:rPr>
            </w:pPr>
            <w:r w:rsidRPr="008A6038">
              <w:rPr>
                <w:rFonts w:hint="eastAsia"/>
                <w:color w:val="000000"/>
              </w:rPr>
              <w:t>(23.73, 48.41)</w:t>
            </w:r>
          </w:p>
        </w:tc>
        <w:tc>
          <w:tcPr>
            <w:tcW w:w="597" w:type="pct"/>
            <w:tcBorders>
              <w:top w:val="single" w:sz="4" w:space="0" w:color="auto"/>
            </w:tcBorders>
          </w:tcPr>
          <w:p w14:paraId="41DE428B" w14:textId="77777777" w:rsidR="00C90137" w:rsidRPr="008A6038" w:rsidRDefault="00C90137" w:rsidP="00235ECC">
            <w:pPr>
              <w:spacing w:line="240" w:lineRule="auto"/>
              <w:rPr>
                <w:color w:val="000000"/>
              </w:rPr>
            </w:pPr>
            <w:r w:rsidRPr="008A6038">
              <w:rPr>
                <w:rFonts w:hint="eastAsia"/>
                <w:color w:val="000000"/>
              </w:rPr>
              <w:t>0.82</w:t>
            </w:r>
          </w:p>
        </w:tc>
      </w:tr>
      <w:tr w:rsidR="00C90137" w:rsidRPr="008A6038" w14:paraId="2AD92D43" w14:textId="77777777" w:rsidTr="00235ECC">
        <w:trPr>
          <w:trHeight w:val="329"/>
        </w:trPr>
        <w:tc>
          <w:tcPr>
            <w:tcW w:w="960" w:type="pct"/>
            <w:vMerge/>
            <w:tcBorders>
              <w:top w:val="nil"/>
              <w:bottom w:val="nil"/>
            </w:tcBorders>
            <w:hideMark/>
          </w:tcPr>
          <w:p w14:paraId="0199A61A" w14:textId="77777777" w:rsidR="00C90137" w:rsidRPr="008A6038" w:rsidRDefault="00C90137" w:rsidP="00235ECC">
            <w:pPr>
              <w:spacing w:line="240" w:lineRule="auto"/>
              <w:rPr>
                <w:iCs/>
                <w:szCs w:val="24"/>
              </w:rPr>
            </w:pPr>
          </w:p>
        </w:tc>
        <w:tc>
          <w:tcPr>
            <w:tcW w:w="734" w:type="pct"/>
            <w:tcBorders>
              <w:top w:val="nil"/>
              <w:bottom w:val="nil"/>
            </w:tcBorders>
          </w:tcPr>
          <w:p w14:paraId="7E85D828"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6FC276E2" w14:textId="77777777" w:rsidR="00C90137" w:rsidRPr="008A6038" w:rsidRDefault="00C90137" w:rsidP="00235ECC">
            <w:pPr>
              <w:spacing w:line="240" w:lineRule="auto"/>
              <w:rPr>
                <w:color w:val="000000"/>
              </w:rPr>
            </w:pPr>
          </w:p>
        </w:tc>
        <w:tc>
          <w:tcPr>
            <w:tcW w:w="559" w:type="pct"/>
            <w:tcBorders>
              <w:top w:val="nil"/>
              <w:bottom w:val="nil"/>
            </w:tcBorders>
            <w:noWrap/>
          </w:tcPr>
          <w:p w14:paraId="1257A754" w14:textId="77777777" w:rsidR="00C90137" w:rsidRPr="008A6038" w:rsidRDefault="00C90137" w:rsidP="00235ECC">
            <w:pPr>
              <w:spacing w:line="240" w:lineRule="auto"/>
              <w:rPr>
                <w:iCs/>
                <w:szCs w:val="24"/>
              </w:rPr>
            </w:pPr>
            <w:r w:rsidRPr="008A6038">
              <w:rPr>
                <w:rFonts w:hint="eastAsia"/>
                <w:color w:val="000000"/>
              </w:rPr>
              <w:t>34.25</w:t>
            </w:r>
          </w:p>
        </w:tc>
        <w:tc>
          <w:tcPr>
            <w:tcW w:w="606" w:type="pct"/>
            <w:tcBorders>
              <w:top w:val="nil"/>
              <w:bottom w:val="nil"/>
            </w:tcBorders>
            <w:noWrap/>
          </w:tcPr>
          <w:p w14:paraId="47BAF24B" w14:textId="77777777" w:rsidR="00C90137" w:rsidRPr="008A6038" w:rsidRDefault="00C90137" w:rsidP="00235ECC">
            <w:pPr>
              <w:spacing w:line="240" w:lineRule="auto"/>
              <w:rPr>
                <w:iCs/>
                <w:szCs w:val="24"/>
              </w:rPr>
            </w:pPr>
            <w:r w:rsidRPr="008A6038">
              <w:rPr>
                <w:rFonts w:hint="eastAsia"/>
                <w:color w:val="000000"/>
              </w:rPr>
              <w:t>5.72</w:t>
            </w:r>
          </w:p>
        </w:tc>
        <w:tc>
          <w:tcPr>
            <w:tcW w:w="1159" w:type="pct"/>
          </w:tcPr>
          <w:p w14:paraId="69EE0A99" w14:textId="77777777" w:rsidR="00C90137" w:rsidRPr="008A6038" w:rsidRDefault="00C90137" w:rsidP="00235ECC">
            <w:pPr>
              <w:spacing w:line="240" w:lineRule="auto"/>
              <w:rPr>
                <w:color w:val="000000"/>
              </w:rPr>
            </w:pPr>
            <w:r w:rsidRPr="008A6038">
              <w:rPr>
                <w:rFonts w:hint="eastAsia"/>
                <w:color w:val="000000"/>
              </w:rPr>
              <w:t>(26.89, 50.81)</w:t>
            </w:r>
          </w:p>
        </w:tc>
        <w:tc>
          <w:tcPr>
            <w:tcW w:w="597" w:type="pct"/>
          </w:tcPr>
          <w:p w14:paraId="6C198A3D" w14:textId="77777777" w:rsidR="00C90137" w:rsidRPr="008A6038" w:rsidRDefault="00C90137" w:rsidP="00235ECC">
            <w:pPr>
              <w:spacing w:line="240" w:lineRule="auto"/>
              <w:rPr>
                <w:color w:val="000000"/>
              </w:rPr>
            </w:pPr>
            <w:r w:rsidRPr="008A6038">
              <w:rPr>
                <w:rFonts w:hint="eastAsia"/>
                <w:color w:val="000000"/>
              </w:rPr>
              <w:t>0.82</w:t>
            </w:r>
          </w:p>
        </w:tc>
      </w:tr>
      <w:tr w:rsidR="00C90137" w:rsidRPr="008A6038" w14:paraId="0BD2C6B8" w14:textId="77777777" w:rsidTr="00235ECC">
        <w:trPr>
          <w:trHeight w:val="329"/>
        </w:trPr>
        <w:tc>
          <w:tcPr>
            <w:tcW w:w="960" w:type="pct"/>
            <w:vMerge w:val="restart"/>
            <w:tcBorders>
              <w:top w:val="single" w:sz="4" w:space="0" w:color="auto"/>
              <w:bottom w:val="nil"/>
            </w:tcBorders>
            <w:noWrap/>
            <w:hideMark/>
          </w:tcPr>
          <w:p w14:paraId="68AA3AC7" w14:textId="77777777" w:rsidR="00C90137" w:rsidRPr="008A6038" w:rsidRDefault="00C90137" w:rsidP="00235ECC">
            <w:pPr>
              <w:spacing w:line="240" w:lineRule="auto"/>
              <w:rPr>
                <w:iCs/>
                <w:szCs w:val="24"/>
              </w:rPr>
            </w:pPr>
            <w:r w:rsidRPr="008A6038">
              <w:rPr>
                <w:rFonts w:cs="Times New Roman" w:hint="eastAsia"/>
              </w:rPr>
              <w:t>F &amp; H</w:t>
            </w:r>
          </w:p>
        </w:tc>
        <w:tc>
          <w:tcPr>
            <w:tcW w:w="734" w:type="pct"/>
            <w:tcBorders>
              <w:top w:val="single" w:sz="4" w:space="0" w:color="auto"/>
              <w:bottom w:val="nil"/>
            </w:tcBorders>
          </w:tcPr>
          <w:p w14:paraId="659DE385"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752E4F7D" w14:textId="77777777" w:rsidR="00C90137" w:rsidRPr="008A6038" w:rsidRDefault="00C90137" w:rsidP="00235ECC">
            <w:pPr>
              <w:spacing w:line="240" w:lineRule="auto"/>
              <w:rPr>
                <w:color w:val="000000"/>
              </w:rPr>
            </w:pPr>
            <w:r w:rsidRPr="008A6038">
              <w:rPr>
                <w:rFonts w:hint="eastAsia"/>
                <w:color w:val="000000"/>
              </w:rPr>
              <w:t>24</w:t>
            </w:r>
          </w:p>
        </w:tc>
        <w:tc>
          <w:tcPr>
            <w:tcW w:w="559" w:type="pct"/>
            <w:tcBorders>
              <w:top w:val="single" w:sz="4" w:space="0" w:color="auto"/>
              <w:bottom w:val="nil"/>
            </w:tcBorders>
            <w:noWrap/>
          </w:tcPr>
          <w:p w14:paraId="0CAC5703" w14:textId="77777777" w:rsidR="00C90137" w:rsidRPr="008A6038" w:rsidRDefault="00C90137" w:rsidP="00235ECC">
            <w:pPr>
              <w:spacing w:line="240" w:lineRule="auto"/>
              <w:rPr>
                <w:iCs/>
                <w:szCs w:val="24"/>
              </w:rPr>
            </w:pPr>
            <w:r w:rsidRPr="008A6038">
              <w:rPr>
                <w:rFonts w:hint="eastAsia"/>
                <w:color w:val="000000"/>
              </w:rPr>
              <w:t>45.93</w:t>
            </w:r>
          </w:p>
        </w:tc>
        <w:tc>
          <w:tcPr>
            <w:tcW w:w="606" w:type="pct"/>
            <w:tcBorders>
              <w:top w:val="single" w:sz="4" w:space="0" w:color="auto"/>
              <w:bottom w:val="nil"/>
            </w:tcBorders>
            <w:noWrap/>
          </w:tcPr>
          <w:p w14:paraId="4A92D772" w14:textId="77777777" w:rsidR="00C90137" w:rsidRPr="008A6038" w:rsidRDefault="00C90137" w:rsidP="00235ECC">
            <w:pPr>
              <w:spacing w:line="240" w:lineRule="auto"/>
              <w:rPr>
                <w:iCs/>
                <w:szCs w:val="24"/>
              </w:rPr>
            </w:pPr>
            <w:r w:rsidRPr="008A6038">
              <w:rPr>
                <w:rFonts w:hint="eastAsia"/>
                <w:color w:val="000000"/>
              </w:rPr>
              <w:t>7.16</w:t>
            </w:r>
          </w:p>
        </w:tc>
        <w:tc>
          <w:tcPr>
            <w:tcW w:w="1159" w:type="pct"/>
            <w:tcBorders>
              <w:top w:val="single" w:sz="4" w:space="0" w:color="auto"/>
            </w:tcBorders>
          </w:tcPr>
          <w:p w14:paraId="7E600395" w14:textId="77777777" w:rsidR="00C90137" w:rsidRPr="008A6038" w:rsidRDefault="00C90137" w:rsidP="00235ECC">
            <w:pPr>
              <w:spacing w:line="240" w:lineRule="auto"/>
              <w:rPr>
                <w:color w:val="000000"/>
              </w:rPr>
            </w:pPr>
            <w:r w:rsidRPr="008A6038">
              <w:rPr>
                <w:rFonts w:hint="eastAsia"/>
                <w:color w:val="000000"/>
              </w:rPr>
              <w:t>(31.9, 59.96)</w:t>
            </w:r>
          </w:p>
        </w:tc>
        <w:tc>
          <w:tcPr>
            <w:tcW w:w="597" w:type="pct"/>
            <w:tcBorders>
              <w:top w:val="single" w:sz="4" w:space="0" w:color="auto"/>
            </w:tcBorders>
          </w:tcPr>
          <w:p w14:paraId="44765CCC" w14:textId="77777777" w:rsidR="00C90137" w:rsidRPr="008A6038" w:rsidRDefault="00C90137" w:rsidP="00235ECC">
            <w:pPr>
              <w:spacing w:line="240" w:lineRule="auto"/>
              <w:rPr>
                <w:color w:val="000000"/>
              </w:rPr>
            </w:pPr>
            <w:r w:rsidRPr="008A6038">
              <w:rPr>
                <w:rFonts w:hint="eastAsia"/>
                <w:color w:val="000000"/>
              </w:rPr>
              <w:t>0.81</w:t>
            </w:r>
          </w:p>
        </w:tc>
      </w:tr>
      <w:tr w:rsidR="00C90137" w:rsidRPr="008A6038" w14:paraId="60DE26BF" w14:textId="77777777" w:rsidTr="00235ECC">
        <w:trPr>
          <w:trHeight w:val="329"/>
        </w:trPr>
        <w:tc>
          <w:tcPr>
            <w:tcW w:w="960" w:type="pct"/>
            <w:vMerge/>
            <w:tcBorders>
              <w:top w:val="nil"/>
              <w:bottom w:val="nil"/>
            </w:tcBorders>
            <w:hideMark/>
          </w:tcPr>
          <w:p w14:paraId="301E34B2" w14:textId="77777777" w:rsidR="00C90137" w:rsidRPr="008A6038" w:rsidRDefault="00C90137" w:rsidP="00235ECC">
            <w:pPr>
              <w:spacing w:line="240" w:lineRule="auto"/>
              <w:rPr>
                <w:iCs/>
                <w:szCs w:val="24"/>
              </w:rPr>
            </w:pPr>
          </w:p>
        </w:tc>
        <w:tc>
          <w:tcPr>
            <w:tcW w:w="734" w:type="pct"/>
            <w:tcBorders>
              <w:top w:val="nil"/>
              <w:bottom w:val="nil"/>
            </w:tcBorders>
          </w:tcPr>
          <w:p w14:paraId="11D85ED1"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34BA3CB6" w14:textId="77777777" w:rsidR="00C90137" w:rsidRPr="008A6038" w:rsidRDefault="00C90137" w:rsidP="00235ECC">
            <w:pPr>
              <w:spacing w:line="240" w:lineRule="auto"/>
              <w:rPr>
                <w:color w:val="000000"/>
              </w:rPr>
            </w:pPr>
          </w:p>
        </w:tc>
        <w:tc>
          <w:tcPr>
            <w:tcW w:w="559" w:type="pct"/>
            <w:tcBorders>
              <w:top w:val="nil"/>
              <w:bottom w:val="nil"/>
            </w:tcBorders>
            <w:noWrap/>
          </w:tcPr>
          <w:p w14:paraId="67B7E237" w14:textId="77777777" w:rsidR="00C90137" w:rsidRPr="008A6038" w:rsidRDefault="00C90137" w:rsidP="00235ECC">
            <w:pPr>
              <w:spacing w:line="240" w:lineRule="auto"/>
              <w:rPr>
                <w:iCs/>
                <w:szCs w:val="24"/>
              </w:rPr>
            </w:pPr>
            <w:r w:rsidRPr="008A6038">
              <w:rPr>
                <w:rFonts w:hint="eastAsia"/>
                <w:color w:val="000000"/>
              </w:rPr>
              <w:t>45.63</w:t>
            </w:r>
          </w:p>
        </w:tc>
        <w:tc>
          <w:tcPr>
            <w:tcW w:w="606" w:type="pct"/>
            <w:tcBorders>
              <w:top w:val="nil"/>
              <w:bottom w:val="nil"/>
            </w:tcBorders>
            <w:noWrap/>
          </w:tcPr>
          <w:p w14:paraId="146E387E" w14:textId="77777777" w:rsidR="00C90137" w:rsidRPr="008A6038" w:rsidRDefault="00C90137" w:rsidP="00235ECC">
            <w:pPr>
              <w:spacing w:line="240" w:lineRule="auto"/>
              <w:rPr>
                <w:iCs/>
                <w:szCs w:val="24"/>
              </w:rPr>
            </w:pPr>
            <w:r w:rsidRPr="008A6038">
              <w:rPr>
                <w:rFonts w:hint="eastAsia"/>
                <w:color w:val="000000"/>
              </w:rPr>
              <w:t>7.03</w:t>
            </w:r>
          </w:p>
        </w:tc>
        <w:tc>
          <w:tcPr>
            <w:tcW w:w="1159" w:type="pct"/>
          </w:tcPr>
          <w:p w14:paraId="6379EB73" w14:textId="77777777" w:rsidR="00C90137" w:rsidRPr="008A6038" w:rsidRDefault="00C90137" w:rsidP="00235ECC">
            <w:pPr>
              <w:spacing w:line="240" w:lineRule="auto"/>
              <w:rPr>
                <w:color w:val="000000"/>
              </w:rPr>
            </w:pPr>
            <w:r w:rsidRPr="008A6038">
              <w:rPr>
                <w:rFonts w:hint="eastAsia"/>
                <w:color w:val="000000"/>
              </w:rPr>
              <w:t>(35.62, 64.25)</w:t>
            </w:r>
          </w:p>
        </w:tc>
        <w:tc>
          <w:tcPr>
            <w:tcW w:w="597" w:type="pct"/>
          </w:tcPr>
          <w:p w14:paraId="574A8506" w14:textId="77777777" w:rsidR="00C90137" w:rsidRPr="008A6038" w:rsidRDefault="00C90137" w:rsidP="00235ECC">
            <w:pPr>
              <w:spacing w:line="240" w:lineRule="auto"/>
              <w:rPr>
                <w:color w:val="000000"/>
              </w:rPr>
            </w:pPr>
            <w:r w:rsidRPr="008A6038">
              <w:rPr>
                <w:rFonts w:hint="eastAsia"/>
                <w:color w:val="000000"/>
              </w:rPr>
              <w:t>0.8</w:t>
            </w:r>
          </w:p>
        </w:tc>
      </w:tr>
      <w:tr w:rsidR="00C90137" w:rsidRPr="008A6038" w14:paraId="570BE1CF" w14:textId="77777777" w:rsidTr="00235ECC">
        <w:trPr>
          <w:trHeight w:val="329"/>
        </w:trPr>
        <w:tc>
          <w:tcPr>
            <w:tcW w:w="960" w:type="pct"/>
            <w:vMerge w:val="restart"/>
            <w:tcBorders>
              <w:top w:val="single" w:sz="4" w:space="0" w:color="auto"/>
              <w:bottom w:val="nil"/>
            </w:tcBorders>
            <w:noWrap/>
            <w:hideMark/>
          </w:tcPr>
          <w:p w14:paraId="458158FC" w14:textId="77777777" w:rsidR="00C90137" w:rsidRPr="008A6038" w:rsidRDefault="00C90137" w:rsidP="00235ECC">
            <w:pPr>
              <w:spacing w:line="240" w:lineRule="auto"/>
              <w:rPr>
                <w:iCs/>
                <w:szCs w:val="24"/>
              </w:rPr>
            </w:pPr>
            <w:r w:rsidRPr="008A6038">
              <w:rPr>
                <w:rFonts w:cs="Times New Roman" w:hint="eastAsia"/>
              </w:rPr>
              <w:t>LC &amp; UC</w:t>
            </w:r>
          </w:p>
        </w:tc>
        <w:tc>
          <w:tcPr>
            <w:tcW w:w="734" w:type="pct"/>
            <w:tcBorders>
              <w:top w:val="single" w:sz="4" w:space="0" w:color="auto"/>
              <w:bottom w:val="nil"/>
            </w:tcBorders>
          </w:tcPr>
          <w:p w14:paraId="0E3F8F18"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37615380" w14:textId="77777777" w:rsidR="00C90137" w:rsidRPr="008A6038" w:rsidRDefault="00C90137" w:rsidP="00235ECC">
            <w:pPr>
              <w:spacing w:line="240" w:lineRule="auto"/>
              <w:rPr>
                <w:color w:val="000000"/>
              </w:rPr>
            </w:pPr>
            <w:r w:rsidRPr="008A6038">
              <w:rPr>
                <w:rFonts w:hint="eastAsia"/>
                <w:color w:val="000000"/>
              </w:rPr>
              <w:t>43</w:t>
            </w:r>
          </w:p>
        </w:tc>
        <w:tc>
          <w:tcPr>
            <w:tcW w:w="559" w:type="pct"/>
            <w:tcBorders>
              <w:top w:val="single" w:sz="4" w:space="0" w:color="auto"/>
              <w:bottom w:val="nil"/>
            </w:tcBorders>
            <w:noWrap/>
          </w:tcPr>
          <w:p w14:paraId="2BCD2FCA" w14:textId="77777777" w:rsidR="00C90137" w:rsidRPr="008A6038" w:rsidRDefault="00C90137" w:rsidP="00235ECC">
            <w:pPr>
              <w:spacing w:line="240" w:lineRule="auto"/>
              <w:rPr>
                <w:iCs/>
                <w:szCs w:val="24"/>
              </w:rPr>
            </w:pPr>
            <w:r w:rsidRPr="008A6038">
              <w:rPr>
                <w:rFonts w:hint="eastAsia"/>
                <w:color w:val="000000"/>
              </w:rPr>
              <w:t>57.17</w:t>
            </w:r>
          </w:p>
        </w:tc>
        <w:tc>
          <w:tcPr>
            <w:tcW w:w="606" w:type="pct"/>
            <w:tcBorders>
              <w:top w:val="single" w:sz="4" w:space="0" w:color="auto"/>
              <w:bottom w:val="nil"/>
            </w:tcBorders>
            <w:noWrap/>
          </w:tcPr>
          <w:p w14:paraId="79AF2D80" w14:textId="77777777" w:rsidR="00C90137" w:rsidRPr="008A6038" w:rsidRDefault="00C90137" w:rsidP="00235ECC">
            <w:pPr>
              <w:spacing w:line="240" w:lineRule="auto"/>
              <w:rPr>
                <w:iCs/>
                <w:szCs w:val="24"/>
              </w:rPr>
            </w:pPr>
            <w:r w:rsidRPr="008A6038">
              <w:rPr>
                <w:rFonts w:hint="eastAsia"/>
                <w:color w:val="000000"/>
              </w:rPr>
              <w:t>5.62</w:t>
            </w:r>
          </w:p>
        </w:tc>
        <w:tc>
          <w:tcPr>
            <w:tcW w:w="1159" w:type="pct"/>
            <w:tcBorders>
              <w:top w:val="single" w:sz="4" w:space="0" w:color="auto"/>
            </w:tcBorders>
          </w:tcPr>
          <w:p w14:paraId="50716E87" w14:textId="77777777" w:rsidR="00C90137" w:rsidRPr="008A6038" w:rsidRDefault="00C90137" w:rsidP="00235ECC">
            <w:pPr>
              <w:spacing w:line="240" w:lineRule="auto"/>
              <w:rPr>
                <w:color w:val="000000"/>
              </w:rPr>
            </w:pPr>
            <w:r w:rsidRPr="008A6038">
              <w:rPr>
                <w:rFonts w:hint="eastAsia"/>
                <w:color w:val="000000"/>
              </w:rPr>
              <w:t>(46.16, 68.18)</w:t>
            </w:r>
          </w:p>
        </w:tc>
        <w:tc>
          <w:tcPr>
            <w:tcW w:w="597" w:type="pct"/>
            <w:tcBorders>
              <w:top w:val="single" w:sz="4" w:space="0" w:color="auto"/>
            </w:tcBorders>
          </w:tcPr>
          <w:p w14:paraId="2AAA0198"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71887539" w14:textId="77777777" w:rsidTr="00235ECC">
        <w:trPr>
          <w:trHeight w:val="329"/>
        </w:trPr>
        <w:tc>
          <w:tcPr>
            <w:tcW w:w="960" w:type="pct"/>
            <w:vMerge/>
            <w:tcBorders>
              <w:top w:val="nil"/>
              <w:bottom w:val="nil"/>
            </w:tcBorders>
            <w:hideMark/>
          </w:tcPr>
          <w:p w14:paraId="7DE2A7E0" w14:textId="77777777" w:rsidR="00C90137" w:rsidRPr="008A6038" w:rsidRDefault="00C90137" w:rsidP="00235ECC">
            <w:pPr>
              <w:spacing w:line="240" w:lineRule="auto"/>
              <w:rPr>
                <w:iCs/>
                <w:szCs w:val="24"/>
              </w:rPr>
            </w:pPr>
          </w:p>
        </w:tc>
        <w:tc>
          <w:tcPr>
            <w:tcW w:w="734" w:type="pct"/>
            <w:tcBorders>
              <w:top w:val="nil"/>
              <w:bottom w:val="nil"/>
            </w:tcBorders>
          </w:tcPr>
          <w:p w14:paraId="7B4F28DE" w14:textId="77777777" w:rsidR="00C90137" w:rsidRPr="008A6038" w:rsidRDefault="00C90137" w:rsidP="00235ECC">
            <w:pPr>
              <w:spacing w:line="240" w:lineRule="auto"/>
              <w:rPr>
                <w:color w:val="000000"/>
                <w:szCs w:val="24"/>
              </w:rPr>
            </w:pPr>
            <w:r w:rsidRPr="008A6038">
              <w:rPr>
                <w:color w:val="000000"/>
                <w:szCs w:val="24"/>
              </w:rPr>
              <w:t>wChao2</w:t>
            </w:r>
          </w:p>
        </w:tc>
        <w:tc>
          <w:tcPr>
            <w:tcW w:w="385" w:type="pct"/>
            <w:vMerge/>
            <w:tcBorders>
              <w:top w:val="nil"/>
              <w:bottom w:val="nil"/>
            </w:tcBorders>
          </w:tcPr>
          <w:p w14:paraId="26DFCD74" w14:textId="77777777" w:rsidR="00C90137" w:rsidRPr="008A6038" w:rsidRDefault="00C90137" w:rsidP="00235ECC">
            <w:pPr>
              <w:spacing w:line="240" w:lineRule="auto"/>
              <w:rPr>
                <w:color w:val="000000"/>
              </w:rPr>
            </w:pPr>
          </w:p>
        </w:tc>
        <w:tc>
          <w:tcPr>
            <w:tcW w:w="559" w:type="pct"/>
            <w:tcBorders>
              <w:top w:val="nil"/>
              <w:bottom w:val="nil"/>
            </w:tcBorders>
            <w:noWrap/>
          </w:tcPr>
          <w:p w14:paraId="72D997E8" w14:textId="77777777" w:rsidR="00C90137" w:rsidRPr="008A6038" w:rsidRDefault="00C90137" w:rsidP="00235ECC">
            <w:pPr>
              <w:spacing w:line="240" w:lineRule="auto"/>
              <w:rPr>
                <w:iCs/>
                <w:szCs w:val="24"/>
              </w:rPr>
            </w:pPr>
            <w:r w:rsidRPr="008A6038">
              <w:rPr>
                <w:rFonts w:hint="eastAsia"/>
                <w:color w:val="000000"/>
              </w:rPr>
              <w:t>53.18</w:t>
            </w:r>
          </w:p>
        </w:tc>
        <w:tc>
          <w:tcPr>
            <w:tcW w:w="606" w:type="pct"/>
            <w:tcBorders>
              <w:top w:val="nil"/>
              <w:bottom w:val="nil"/>
            </w:tcBorders>
            <w:noWrap/>
          </w:tcPr>
          <w:p w14:paraId="20A58509" w14:textId="77777777" w:rsidR="00C90137" w:rsidRPr="008A6038" w:rsidRDefault="00C90137" w:rsidP="00235ECC">
            <w:pPr>
              <w:spacing w:line="240" w:lineRule="auto"/>
              <w:rPr>
                <w:iCs/>
                <w:szCs w:val="24"/>
              </w:rPr>
            </w:pPr>
            <w:r w:rsidRPr="008A6038">
              <w:rPr>
                <w:rFonts w:hint="eastAsia"/>
                <w:color w:val="000000"/>
              </w:rPr>
              <w:t>4.77</w:t>
            </w:r>
          </w:p>
        </w:tc>
        <w:tc>
          <w:tcPr>
            <w:tcW w:w="1159" w:type="pct"/>
          </w:tcPr>
          <w:p w14:paraId="08ED7786" w14:textId="77777777" w:rsidR="00C90137" w:rsidRPr="008A6038" w:rsidRDefault="00C90137" w:rsidP="00235ECC">
            <w:pPr>
              <w:spacing w:line="240" w:lineRule="auto"/>
              <w:rPr>
                <w:color w:val="000000"/>
              </w:rPr>
            </w:pPr>
            <w:r w:rsidRPr="008A6038">
              <w:rPr>
                <w:rFonts w:hint="eastAsia"/>
                <w:color w:val="000000"/>
              </w:rPr>
              <w:t>(47.26, 67.36)</w:t>
            </w:r>
          </w:p>
        </w:tc>
        <w:tc>
          <w:tcPr>
            <w:tcW w:w="597" w:type="pct"/>
          </w:tcPr>
          <w:p w14:paraId="190F0D93"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38AEF57E" w14:textId="77777777" w:rsidTr="00235ECC">
        <w:trPr>
          <w:trHeight w:val="329"/>
        </w:trPr>
        <w:tc>
          <w:tcPr>
            <w:tcW w:w="960" w:type="pct"/>
            <w:vMerge w:val="restart"/>
            <w:tcBorders>
              <w:top w:val="single" w:sz="4" w:space="0" w:color="auto"/>
              <w:bottom w:val="nil"/>
            </w:tcBorders>
            <w:noWrap/>
            <w:hideMark/>
          </w:tcPr>
          <w:p w14:paraId="1B060E16" w14:textId="77777777" w:rsidR="00C90137" w:rsidRPr="008A6038" w:rsidRDefault="00C90137" w:rsidP="00235ECC">
            <w:pPr>
              <w:spacing w:line="240" w:lineRule="auto"/>
              <w:rPr>
                <w:iCs/>
                <w:szCs w:val="24"/>
              </w:rPr>
            </w:pPr>
            <w:r w:rsidRPr="008A6038">
              <w:rPr>
                <w:rFonts w:cs="Times New Roman" w:hint="eastAsia"/>
              </w:rPr>
              <w:t>LC &amp; H</w:t>
            </w:r>
          </w:p>
        </w:tc>
        <w:tc>
          <w:tcPr>
            <w:tcW w:w="734" w:type="pct"/>
            <w:tcBorders>
              <w:top w:val="single" w:sz="4" w:space="0" w:color="auto"/>
              <w:bottom w:val="nil"/>
            </w:tcBorders>
          </w:tcPr>
          <w:p w14:paraId="52571791"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bottom w:val="nil"/>
            </w:tcBorders>
          </w:tcPr>
          <w:p w14:paraId="722FEAA4" w14:textId="77777777" w:rsidR="00C90137" w:rsidRPr="008A6038" w:rsidRDefault="00C90137" w:rsidP="00235ECC">
            <w:pPr>
              <w:spacing w:line="240" w:lineRule="auto"/>
              <w:rPr>
                <w:color w:val="000000"/>
              </w:rPr>
            </w:pPr>
            <w:r w:rsidRPr="008A6038">
              <w:rPr>
                <w:rFonts w:hint="eastAsia"/>
                <w:color w:val="000000"/>
              </w:rPr>
              <w:t>53</w:t>
            </w:r>
          </w:p>
        </w:tc>
        <w:tc>
          <w:tcPr>
            <w:tcW w:w="559" w:type="pct"/>
            <w:tcBorders>
              <w:top w:val="single" w:sz="4" w:space="0" w:color="auto"/>
              <w:bottom w:val="nil"/>
            </w:tcBorders>
            <w:noWrap/>
          </w:tcPr>
          <w:p w14:paraId="33499508" w14:textId="77777777" w:rsidR="00C90137" w:rsidRPr="008A6038" w:rsidRDefault="00C90137" w:rsidP="00235ECC">
            <w:pPr>
              <w:spacing w:line="240" w:lineRule="auto"/>
              <w:rPr>
                <w:iCs/>
                <w:szCs w:val="24"/>
              </w:rPr>
            </w:pPr>
            <w:r w:rsidRPr="008A6038">
              <w:rPr>
                <w:rFonts w:hint="eastAsia"/>
                <w:color w:val="000000"/>
              </w:rPr>
              <w:t>75.25</w:t>
            </w:r>
          </w:p>
        </w:tc>
        <w:tc>
          <w:tcPr>
            <w:tcW w:w="606" w:type="pct"/>
            <w:tcBorders>
              <w:top w:val="single" w:sz="4" w:space="0" w:color="auto"/>
              <w:bottom w:val="nil"/>
            </w:tcBorders>
            <w:noWrap/>
          </w:tcPr>
          <w:p w14:paraId="28E72CB3" w14:textId="77777777" w:rsidR="00C90137" w:rsidRPr="008A6038" w:rsidRDefault="00C90137" w:rsidP="00235ECC">
            <w:pPr>
              <w:spacing w:line="240" w:lineRule="auto"/>
              <w:rPr>
                <w:iCs/>
                <w:szCs w:val="24"/>
              </w:rPr>
            </w:pPr>
            <w:r w:rsidRPr="008A6038">
              <w:rPr>
                <w:rFonts w:hint="eastAsia"/>
                <w:color w:val="000000"/>
              </w:rPr>
              <w:t>7.49</w:t>
            </w:r>
          </w:p>
        </w:tc>
        <w:tc>
          <w:tcPr>
            <w:tcW w:w="1159" w:type="pct"/>
            <w:tcBorders>
              <w:top w:val="single" w:sz="4" w:space="0" w:color="auto"/>
            </w:tcBorders>
          </w:tcPr>
          <w:p w14:paraId="47AA8BDE" w14:textId="77777777" w:rsidR="00C90137" w:rsidRPr="008A6038" w:rsidRDefault="00C90137" w:rsidP="00235ECC">
            <w:pPr>
              <w:spacing w:line="240" w:lineRule="auto"/>
              <w:rPr>
                <w:color w:val="000000"/>
              </w:rPr>
            </w:pPr>
            <w:r w:rsidRPr="008A6038">
              <w:rPr>
                <w:rFonts w:hint="eastAsia"/>
                <w:color w:val="000000"/>
              </w:rPr>
              <w:t>(60.57, 89.92)</w:t>
            </w:r>
          </w:p>
        </w:tc>
        <w:tc>
          <w:tcPr>
            <w:tcW w:w="597" w:type="pct"/>
            <w:tcBorders>
              <w:top w:val="single" w:sz="4" w:space="0" w:color="auto"/>
            </w:tcBorders>
          </w:tcPr>
          <w:p w14:paraId="74C4B05E" w14:textId="77777777" w:rsidR="00C90137" w:rsidRPr="008A6038" w:rsidRDefault="00C90137" w:rsidP="00235ECC">
            <w:pPr>
              <w:spacing w:line="240" w:lineRule="auto"/>
              <w:rPr>
                <w:color w:val="000000"/>
              </w:rPr>
            </w:pPr>
            <w:r w:rsidRPr="008A6038">
              <w:rPr>
                <w:rFonts w:hint="eastAsia"/>
                <w:color w:val="000000"/>
              </w:rPr>
              <w:t>0.69</w:t>
            </w:r>
          </w:p>
        </w:tc>
      </w:tr>
      <w:tr w:rsidR="00C90137" w:rsidRPr="008A6038" w14:paraId="77865E1E" w14:textId="77777777" w:rsidTr="00235ECC">
        <w:trPr>
          <w:trHeight w:val="329"/>
        </w:trPr>
        <w:tc>
          <w:tcPr>
            <w:tcW w:w="960" w:type="pct"/>
            <w:vMerge/>
            <w:tcBorders>
              <w:top w:val="nil"/>
              <w:bottom w:val="nil"/>
            </w:tcBorders>
            <w:hideMark/>
          </w:tcPr>
          <w:p w14:paraId="2B0CB99E" w14:textId="77777777" w:rsidR="00C90137" w:rsidRPr="008A6038" w:rsidRDefault="00C90137" w:rsidP="00235ECC">
            <w:pPr>
              <w:spacing w:line="240" w:lineRule="auto"/>
              <w:rPr>
                <w:iCs/>
                <w:szCs w:val="24"/>
              </w:rPr>
            </w:pPr>
          </w:p>
        </w:tc>
        <w:tc>
          <w:tcPr>
            <w:tcW w:w="734" w:type="pct"/>
            <w:tcBorders>
              <w:top w:val="nil"/>
              <w:bottom w:val="nil"/>
            </w:tcBorders>
          </w:tcPr>
          <w:p w14:paraId="2239A9E2"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Borders>
              <w:top w:val="nil"/>
              <w:bottom w:val="nil"/>
            </w:tcBorders>
          </w:tcPr>
          <w:p w14:paraId="19370185" w14:textId="77777777" w:rsidR="00C90137" w:rsidRPr="008A6038" w:rsidRDefault="00C90137" w:rsidP="00235ECC">
            <w:pPr>
              <w:spacing w:line="240" w:lineRule="auto"/>
              <w:rPr>
                <w:color w:val="000000"/>
              </w:rPr>
            </w:pPr>
          </w:p>
        </w:tc>
        <w:tc>
          <w:tcPr>
            <w:tcW w:w="559" w:type="pct"/>
            <w:tcBorders>
              <w:top w:val="nil"/>
              <w:bottom w:val="nil"/>
            </w:tcBorders>
            <w:noWrap/>
          </w:tcPr>
          <w:p w14:paraId="6E420A8E" w14:textId="77777777" w:rsidR="00C90137" w:rsidRPr="008A6038" w:rsidRDefault="00C90137" w:rsidP="00235ECC">
            <w:pPr>
              <w:spacing w:line="240" w:lineRule="auto"/>
              <w:rPr>
                <w:iCs/>
                <w:szCs w:val="24"/>
              </w:rPr>
            </w:pPr>
            <w:r w:rsidRPr="008A6038">
              <w:rPr>
                <w:rFonts w:hint="eastAsia"/>
                <w:color w:val="000000"/>
              </w:rPr>
              <w:t>69.22</w:t>
            </w:r>
          </w:p>
        </w:tc>
        <w:tc>
          <w:tcPr>
            <w:tcW w:w="606" w:type="pct"/>
            <w:tcBorders>
              <w:top w:val="nil"/>
              <w:bottom w:val="nil"/>
            </w:tcBorders>
            <w:noWrap/>
          </w:tcPr>
          <w:p w14:paraId="769BCF1C" w14:textId="77777777" w:rsidR="00C90137" w:rsidRPr="008A6038" w:rsidRDefault="00C90137" w:rsidP="00235ECC">
            <w:pPr>
              <w:spacing w:line="240" w:lineRule="auto"/>
              <w:rPr>
                <w:iCs/>
                <w:szCs w:val="24"/>
              </w:rPr>
            </w:pPr>
            <w:r w:rsidRPr="008A6038">
              <w:rPr>
                <w:rFonts w:hint="eastAsia"/>
                <w:color w:val="000000"/>
              </w:rPr>
              <w:t>6.07</w:t>
            </w:r>
          </w:p>
        </w:tc>
        <w:tc>
          <w:tcPr>
            <w:tcW w:w="1159" w:type="pct"/>
          </w:tcPr>
          <w:p w14:paraId="52656A2B" w14:textId="77777777" w:rsidR="00C90137" w:rsidRPr="008A6038" w:rsidRDefault="00C90137" w:rsidP="00235ECC">
            <w:pPr>
              <w:spacing w:line="240" w:lineRule="auto"/>
              <w:rPr>
                <w:color w:val="000000"/>
              </w:rPr>
            </w:pPr>
            <w:r w:rsidRPr="008A6038">
              <w:rPr>
                <w:rFonts w:hint="eastAsia"/>
                <w:color w:val="000000"/>
              </w:rPr>
              <w:t>(60.97, 85.99)</w:t>
            </w:r>
          </w:p>
        </w:tc>
        <w:tc>
          <w:tcPr>
            <w:tcW w:w="597" w:type="pct"/>
          </w:tcPr>
          <w:p w14:paraId="17A6DD59" w14:textId="77777777" w:rsidR="00C90137" w:rsidRPr="008A6038" w:rsidRDefault="00C90137" w:rsidP="00235ECC">
            <w:pPr>
              <w:spacing w:line="240" w:lineRule="auto"/>
              <w:rPr>
                <w:color w:val="000000"/>
              </w:rPr>
            </w:pPr>
            <w:r w:rsidRPr="008A6038">
              <w:rPr>
                <w:rFonts w:hint="eastAsia"/>
                <w:color w:val="000000"/>
              </w:rPr>
              <w:t>0.68</w:t>
            </w:r>
          </w:p>
        </w:tc>
      </w:tr>
      <w:tr w:rsidR="00C90137" w:rsidRPr="008A6038" w14:paraId="2B120B93" w14:textId="77777777" w:rsidTr="00235ECC">
        <w:trPr>
          <w:trHeight w:val="329"/>
        </w:trPr>
        <w:tc>
          <w:tcPr>
            <w:tcW w:w="960" w:type="pct"/>
            <w:vMerge w:val="restart"/>
            <w:tcBorders>
              <w:top w:val="single" w:sz="4" w:space="0" w:color="auto"/>
            </w:tcBorders>
            <w:noWrap/>
            <w:hideMark/>
          </w:tcPr>
          <w:p w14:paraId="78D5AD57" w14:textId="77777777" w:rsidR="00C90137" w:rsidRPr="008A6038" w:rsidRDefault="00C90137" w:rsidP="00235ECC">
            <w:pPr>
              <w:spacing w:line="240" w:lineRule="auto"/>
              <w:rPr>
                <w:iCs/>
                <w:szCs w:val="24"/>
              </w:rPr>
            </w:pPr>
            <w:r w:rsidRPr="008A6038">
              <w:rPr>
                <w:rFonts w:cs="Times New Roman" w:hint="eastAsia"/>
              </w:rPr>
              <w:t>UC &amp; H</w:t>
            </w:r>
          </w:p>
        </w:tc>
        <w:tc>
          <w:tcPr>
            <w:tcW w:w="734" w:type="pct"/>
            <w:tcBorders>
              <w:top w:val="single" w:sz="4" w:space="0" w:color="auto"/>
            </w:tcBorders>
          </w:tcPr>
          <w:p w14:paraId="3867D9F8"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85" w:type="pct"/>
            <w:vMerge w:val="restart"/>
            <w:tcBorders>
              <w:top w:val="single" w:sz="4" w:space="0" w:color="auto"/>
            </w:tcBorders>
          </w:tcPr>
          <w:p w14:paraId="0321C036" w14:textId="77777777" w:rsidR="00C90137" w:rsidRPr="008A6038" w:rsidRDefault="00C90137" w:rsidP="00235ECC">
            <w:pPr>
              <w:spacing w:line="240" w:lineRule="auto"/>
              <w:rPr>
                <w:color w:val="000000"/>
              </w:rPr>
            </w:pPr>
            <w:r w:rsidRPr="008A6038">
              <w:rPr>
                <w:rFonts w:hint="eastAsia"/>
                <w:color w:val="000000"/>
              </w:rPr>
              <w:t>30</w:t>
            </w:r>
          </w:p>
        </w:tc>
        <w:tc>
          <w:tcPr>
            <w:tcW w:w="559" w:type="pct"/>
            <w:tcBorders>
              <w:top w:val="single" w:sz="4" w:space="0" w:color="auto"/>
            </w:tcBorders>
            <w:noWrap/>
          </w:tcPr>
          <w:p w14:paraId="40D7852D" w14:textId="77777777" w:rsidR="00C90137" w:rsidRPr="008A6038" w:rsidRDefault="00C90137" w:rsidP="00235ECC">
            <w:pPr>
              <w:spacing w:line="240" w:lineRule="auto"/>
              <w:rPr>
                <w:iCs/>
                <w:szCs w:val="24"/>
              </w:rPr>
            </w:pPr>
            <w:r w:rsidRPr="008A6038">
              <w:rPr>
                <w:rFonts w:hint="eastAsia"/>
                <w:color w:val="000000"/>
              </w:rPr>
              <w:t>40.28</w:t>
            </w:r>
          </w:p>
        </w:tc>
        <w:tc>
          <w:tcPr>
            <w:tcW w:w="606" w:type="pct"/>
            <w:tcBorders>
              <w:top w:val="single" w:sz="4" w:space="0" w:color="auto"/>
            </w:tcBorders>
            <w:noWrap/>
          </w:tcPr>
          <w:p w14:paraId="271CD39D" w14:textId="77777777" w:rsidR="00C90137" w:rsidRPr="008A6038" w:rsidRDefault="00C90137" w:rsidP="00235ECC">
            <w:pPr>
              <w:spacing w:line="240" w:lineRule="auto"/>
              <w:rPr>
                <w:iCs/>
                <w:szCs w:val="24"/>
              </w:rPr>
            </w:pPr>
            <w:r w:rsidRPr="008A6038">
              <w:rPr>
                <w:rFonts w:hint="eastAsia"/>
                <w:color w:val="000000"/>
              </w:rPr>
              <w:t>4.6</w:t>
            </w:r>
          </w:p>
        </w:tc>
        <w:tc>
          <w:tcPr>
            <w:tcW w:w="1159" w:type="pct"/>
            <w:tcBorders>
              <w:top w:val="single" w:sz="4" w:space="0" w:color="auto"/>
            </w:tcBorders>
          </w:tcPr>
          <w:p w14:paraId="17EEE45C" w14:textId="77777777" w:rsidR="00C90137" w:rsidRPr="008A6038" w:rsidRDefault="00C90137" w:rsidP="00235ECC">
            <w:pPr>
              <w:spacing w:line="240" w:lineRule="auto"/>
              <w:rPr>
                <w:color w:val="000000"/>
              </w:rPr>
            </w:pPr>
            <w:r w:rsidRPr="008A6038">
              <w:rPr>
                <w:rFonts w:hint="eastAsia"/>
                <w:color w:val="000000"/>
              </w:rPr>
              <w:t>(31.26, 49.29)</w:t>
            </w:r>
          </w:p>
        </w:tc>
        <w:tc>
          <w:tcPr>
            <w:tcW w:w="597" w:type="pct"/>
            <w:tcBorders>
              <w:top w:val="single" w:sz="4" w:space="0" w:color="auto"/>
            </w:tcBorders>
          </w:tcPr>
          <w:p w14:paraId="42BB6B59"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191B7314" w14:textId="77777777" w:rsidTr="00235ECC">
        <w:trPr>
          <w:trHeight w:val="329"/>
        </w:trPr>
        <w:tc>
          <w:tcPr>
            <w:tcW w:w="960" w:type="pct"/>
            <w:vMerge/>
            <w:hideMark/>
          </w:tcPr>
          <w:p w14:paraId="6E52E2DD" w14:textId="77777777" w:rsidR="00C90137" w:rsidRPr="008A6038" w:rsidRDefault="00C90137" w:rsidP="00235ECC">
            <w:pPr>
              <w:spacing w:line="240" w:lineRule="auto"/>
              <w:rPr>
                <w:iCs/>
                <w:szCs w:val="24"/>
              </w:rPr>
            </w:pPr>
          </w:p>
        </w:tc>
        <w:tc>
          <w:tcPr>
            <w:tcW w:w="734" w:type="pct"/>
          </w:tcPr>
          <w:p w14:paraId="7CD617AA" w14:textId="77777777" w:rsidR="00C90137" w:rsidRPr="008A6038" w:rsidRDefault="00C90137" w:rsidP="00235ECC">
            <w:pPr>
              <w:spacing w:line="240" w:lineRule="auto"/>
              <w:rPr>
                <w:iCs/>
                <w:szCs w:val="24"/>
              </w:rPr>
            </w:pPr>
            <w:r w:rsidRPr="008A6038">
              <w:rPr>
                <w:color w:val="000000"/>
                <w:szCs w:val="24"/>
              </w:rPr>
              <w:t>wChao2</w:t>
            </w:r>
          </w:p>
        </w:tc>
        <w:tc>
          <w:tcPr>
            <w:tcW w:w="385" w:type="pct"/>
            <w:vMerge/>
          </w:tcPr>
          <w:p w14:paraId="3C56DDCD" w14:textId="77777777" w:rsidR="00C90137" w:rsidRPr="008A6038" w:rsidRDefault="00C90137" w:rsidP="00235ECC">
            <w:pPr>
              <w:spacing w:line="240" w:lineRule="auto"/>
              <w:rPr>
                <w:color w:val="000000"/>
              </w:rPr>
            </w:pPr>
          </w:p>
        </w:tc>
        <w:tc>
          <w:tcPr>
            <w:tcW w:w="559" w:type="pct"/>
            <w:noWrap/>
          </w:tcPr>
          <w:p w14:paraId="6B87E3DA" w14:textId="77777777" w:rsidR="00C90137" w:rsidRPr="008A6038" w:rsidRDefault="00C90137" w:rsidP="00235ECC">
            <w:pPr>
              <w:spacing w:line="240" w:lineRule="auto"/>
              <w:rPr>
                <w:iCs/>
                <w:szCs w:val="24"/>
              </w:rPr>
            </w:pPr>
            <w:r w:rsidRPr="008A6038">
              <w:rPr>
                <w:rFonts w:hint="eastAsia"/>
                <w:color w:val="000000"/>
              </w:rPr>
              <w:t>37.12</w:t>
            </w:r>
          </w:p>
        </w:tc>
        <w:tc>
          <w:tcPr>
            <w:tcW w:w="606" w:type="pct"/>
            <w:noWrap/>
          </w:tcPr>
          <w:p w14:paraId="573D0EFD" w14:textId="77777777" w:rsidR="00C90137" w:rsidRPr="008A6038" w:rsidRDefault="00C90137" w:rsidP="00235ECC">
            <w:pPr>
              <w:spacing w:line="240" w:lineRule="auto"/>
              <w:rPr>
                <w:iCs/>
                <w:szCs w:val="24"/>
              </w:rPr>
            </w:pPr>
            <w:r w:rsidRPr="008A6038">
              <w:rPr>
                <w:rFonts w:hint="eastAsia"/>
                <w:color w:val="000000"/>
              </w:rPr>
              <w:t>3.91</w:t>
            </w:r>
          </w:p>
        </w:tc>
        <w:tc>
          <w:tcPr>
            <w:tcW w:w="1159" w:type="pct"/>
          </w:tcPr>
          <w:p w14:paraId="5C74F638" w14:textId="77777777" w:rsidR="00C90137" w:rsidRPr="008A6038" w:rsidRDefault="00C90137" w:rsidP="00235ECC">
            <w:pPr>
              <w:spacing w:line="240" w:lineRule="auto"/>
              <w:rPr>
                <w:color w:val="000000"/>
              </w:rPr>
            </w:pPr>
            <w:r w:rsidRPr="008A6038">
              <w:rPr>
                <w:rFonts w:hint="eastAsia"/>
                <w:color w:val="000000"/>
              </w:rPr>
              <w:t>(32.6, 49.47)</w:t>
            </w:r>
          </w:p>
        </w:tc>
        <w:tc>
          <w:tcPr>
            <w:tcW w:w="597" w:type="pct"/>
          </w:tcPr>
          <w:p w14:paraId="0E16BB48" w14:textId="77777777" w:rsidR="00C90137" w:rsidRPr="008A6038" w:rsidRDefault="00C90137" w:rsidP="00235ECC">
            <w:pPr>
              <w:spacing w:line="240" w:lineRule="auto"/>
              <w:rPr>
                <w:color w:val="000000"/>
              </w:rPr>
            </w:pPr>
            <w:r w:rsidRPr="008A6038">
              <w:rPr>
                <w:rFonts w:hint="eastAsia"/>
                <w:color w:val="000000"/>
              </w:rPr>
              <w:t>0.72</w:t>
            </w:r>
          </w:p>
        </w:tc>
      </w:tr>
    </w:tbl>
    <w:p w14:paraId="4D1A8967" w14:textId="5259FBDE" w:rsidR="00235ECC" w:rsidRDefault="00235ECC" w:rsidP="00C90137">
      <w:pPr>
        <w:pStyle w:val="af1"/>
      </w:pPr>
    </w:p>
    <w:p w14:paraId="61205B1F" w14:textId="77777777" w:rsidR="00235ECC" w:rsidRDefault="00235ECC">
      <w:pPr>
        <w:widowControl/>
        <w:spacing w:line="240" w:lineRule="auto"/>
        <w:rPr>
          <w:sz w:val="20"/>
          <w:szCs w:val="20"/>
        </w:rPr>
      </w:pPr>
      <w:r>
        <w:br w:type="page"/>
      </w:r>
    </w:p>
    <w:p w14:paraId="29057B5A" w14:textId="77777777" w:rsidR="00C90137" w:rsidRPr="008A6038" w:rsidRDefault="00C90137" w:rsidP="00C90137">
      <w:pPr>
        <w:pStyle w:val="af1"/>
      </w:pPr>
    </w:p>
    <w:p w14:paraId="0E1604AB" w14:textId="28FE195F" w:rsidR="00C90137" w:rsidRPr="008A6038" w:rsidRDefault="00C90137" w:rsidP="00C90137">
      <w:pPr>
        <w:pStyle w:val="af1"/>
        <w:rPr>
          <w:rFonts w:cs="Times New Roman"/>
        </w:rPr>
      </w:pPr>
      <w:bookmarkStart w:id="340" w:name="_Toc163389734"/>
      <w:bookmarkStart w:id="341" w:name="_Toc163389951"/>
      <w:r w:rsidRPr="008A6038">
        <w:t xml:space="preserve">Table </w:t>
      </w:r>
      <w:fldSimple w:instr=" STYLEREF 1 \s ">
        <w:r w:rsidR="009D47CB">
          <w:rPr>
            <w:noProof/>
          </w:rPr>
          <w:t>5</w:t>
        </w:r>
      </w:fldSimple>
      <w:r w:rsidR="004F359F" w:rsidRPr="008A6038">
        <w:t>.</w:t>
      </w:r>
      <w:fldSimple w:instr=" SEQ Table \* ARABIC \s 1 ">
        <w:r w:rsidR="009D47CB">
          <w:rPr>
            <w:noProof/>
          </w:rPr>
          <w:t>6</w:t>
        </w:r>
      </w:fldSimple>
      <w:r w:rsidRPr="008A6038">
        <w:rPr>
          <w:rFonts w:cs="Times New Roman" w:hint="eastAsia"/>
        </w:rPr>
        <w:t>假設抽樣比例為</w:t>
      </w:r>
      <w:r w:rsidRPr="008A6038">
        <w:rPr>
          <w:rFonts w:cs="Times New Roman" w:hint="eastAsia"/>
        </w:rPr>
        <w:t>0.7</w:t>
      </w:r>
      <w:r w:rsidRPr="008A6038">
        <w:rPr>
          <w:rFonts w:cs="Times New Roman" w:hint="eastAsia"/>
        </w:rPr>
        <w:t>下，</w:t>
      </w:r>
      <w:r w:rsidRPr="008A6038">
        <w:rPr>
          <w:rFonts w:cs="Times New Roman"/>
        </w:rPr>
        <w:t>紅杉國家公園內苔蘚</w:t>
      </w:r>
      <w:r w:rsidRPr="008A6038">
        <w:rPr>
          <w:rFonts w:cs="Times New Roman" w:hint="eastAsia"/>
        </w:rPr>
        <w:t>各群落之間共同物種數之估計結果。</w:t>
      </w:r>
      <w:bookmarkEnd w:id="340"/>
      <w:bookmarkEnd w:id="341"/>
    </w:p>
    <w:tbl>
      <w:tblPr>
        <w:tblStyle w:val="afd"/>
        <w:tblW w:w="5000" w:type="pct"/>
        <w:tblLook w:val="04A0" w:firstRow="1" w:lastRow="0" w:firstColumn="1" w:lastColumn="0" w:noHBand="0" w:noVBand="1"/>
      </w:tblPr>
      <w:tblGrid>
        <w:gridCol w:w="1504"/>
        <w:gridCol w:w="1150"/>
        <w:gridCol w:w="603"/>
        <w:gridCol w:w="875"/>
        <w:gridCol w:w="950"/>
        <w:gridCol w:w="1807"/>
        <w:gridCol w:w="1417"/>
      </w:tblGrid>
      <w:tr w:rsidR="00C90137" w:rsidRPr="008A6038" w14:paraId="7D45411B" w14:textId="77777777" w:rsidTr="00235ECC">
        <w:trPr>
          <w:cnfStyle w:val="100000000000" w:firstRow="1" w:lastRow="0" w:firstColumn="0" w:lastColumn="0" w:oddVBand="0" w:evenVBand="0" w:oddHBand="0" w:evenHBand="0" w:firstRowFirstColumn="0" w:firstRowLastColumn="0" w:lastRowFirstColumn="0" w:lastRowLastColumn="0"/>
          <w:trHeight w:val="329"/>
        </w:trPr>
        <w:tc>
          <w:tcPr>
            <w:tcW w:w="905" w:type="pct"/>
            <w:noWrap/>
            <w:hideMark/>
          </w:tcPr>
          <w:p w14:paraId="7DBDDC33" w14:textId="76798DAB" w:rsidR="00C90137" w:rsidRPr="008A6038" w:rsidRDefault="00C90137" w:rsidP="00235ECC">
            <w:pPr>
              <w:spacing w:line="240" w:lineRule="auto"/>
              <w:rPr>
                <w:iCs/>
                <w:szCs w:val="24"/>
              </w:rPr>
            </w:pPr>
          </w:p>
        </w:tc>
        <w:tc>
          <w:tcPr>
            <w:tcW w:w="692" w:type="pct"/>
          </w:tcPr>
          <w:p w14:paraId="77B586B0" w14:textId="77777777" w:rsidR="00C90137" w:rsidRPr="008A6038" w:rsidRDefault="00C90137" w:rsidP="00235ECC">
            <w:pPr>
              <w:spacing w:line="240" w:lineRule="auto"/>
              <w:rPr>
                <w:iCs/>
                <w:szCs w:val="24"/>
              </w:rPr>
            </w:pPr>
            <w:r w:rsidRPr="008A6038">
              <w:rPr>
                <w:szCs w:val="24"/>
              </w:rPr>
              <w:t>Estimator</w:t>
            </w:r>
          </w:p>
        </w:tc>
        <w:tc>
          <w:tcPr>
            <w:tcW w:w="363" w:type="pct"/>
          </w:tcPr>
          <w:p w14:paraId="09FCF903" w14:textId="77777777" w:rsidR="00C90137" w:rsidRPr="008A6038" w:rsidRDefault="00C90137" w:rsidP="00235ECC">
            <w:pPr>
              <w:spacing w:line="240" w:lineRule="auto"/>
              <w:rPr>
                <w:szCs w:val="24"/>
              </w:rPr>
            </w:pPr>
            <w:proofErr w:type="spellStart"/>
            <w:r w:rsidRPr="008A6038">
              <w:rPr>
                <w:rFonts w:hint="eastAsia"/>
                <w:szCs w:val="24"/>
              </w:rPr>
              <w:t>Obs</w:t>
            </w:r>
            <w:proofErr w:type="spellEnd"/>
          </w:p>
        </w:tc>
        <w:tc>
          <w:tcPr>
            <w:tcW w:w="527" w:type="pct"/>
            <w:noWrap/>
            <w:hideMark/>
          </w:tcPr>
          <w:p w14:paraId="48E9B14B" w14:textId="77777777" w:rsidR="00C90137" w:rsidRPr="008A6038" w:rsidRDefault="00C90137" w:rsidP="00235ECC">
            <w:pPr>
              <w:spacing w:line="240" w:lineRule="auto"/>
              <w:rPr>
                <w:iCs/>
                <w:szCs w:val="24"/>
              </w:rPr>
            </w:pPr>
            <w:r w:rsidRPr="008A6038">
              <w:rPr>
                <w:szCs w:val="24"/>
              </w:rPr>
              <w:t>Est</w:t>
            </w:r>
            <w:r w:rsidRPr="008A6038">
              <w:rPr>
                <w:rFonts w:hint="eastAsia"/>
                <w:szCs w:val="24"/>
              </w:rPr>
              <w:t>.</w:t>
            </w:r>
          </w:p>
        </w:tc>
        <w:tc>
          <w:tcPr>
            <w:tcW w:w="572" w:type="pct"/>
            <w:noWrap/>
            <w:hideMark/>
          </w:tcPr>
          <w:p w14:paraId="484375D8" w14:textId="77777777" w:rsidR="00C90137" w:rsidRPr="008A6038" w:rsidRDefault="00C90137" w:rsidP="00235ECC">
            <w:pPr>
              <w:spacing w:line="240" w:lineRule="auto"/>
              <w:rPr>
                <w:iCs/>
                <w:szCs w:val="24"/>
              </w:rPr>
            </w:pPr>
            <w:r w:rsidRPr="008A6038">
              <w:rPr>
                <w:iCs/>
                <w:szCs w:val="24"/>
              </w:rPr>
              <w:t>E</w:t>
            </w:r>
            <w:r w:rsidRPr="008A6038">
              <w:rPr>
                <w:rFonts w:hint="eastAsia"/>
                <w:iCs/>
                <w:szCs w:val="24"/>
              </w:rPr>
              <w:t>s</w:t>
            </w:r>
            <w:r w:rsidRPr="008A6038">
              <w:rPr>
                <w:iCs/>
                <w:szCs w:val="24"/>
              </w:rPr>
              <w:t xml:space="preserve">t. </w:t>
            </w:r>
            <w:r w:rsidRPr="008A6038">
              <w:rPr>
                <w:rFonts w:hint="eastAsia"/>
                <w:iCs/>
                <w:szCs w:val="24"/>
              </w:rPr>
              <w:t>S</w:t>
            </w:r>
            <w:r w:rsidRPr="008A6038">
              <w:rPr>
                <w:iCs/>
                <w:szCs w:val="24"/>
              </w:rPr>
              <w:t>D</w:t>
            </w:r>
          </w:p>
        </w:tc>
        <w:tc>
          <w:tcPr>
            <w:tcW w:w="1088" w:type="pct"/>
            <w:noWrap/>
            <w:hideMark/>
          </w:tcPr>
          <w:p w14:paraId="5F0CB303" w14:textId="77777777" w:rsidR="00C90137" w:rsidRPr="008A6038" w:rsidRDefault="00C90137" w:rsidP="00235ECC">
            <w:pPr>
              <w:spacing w:line="240" w:lineRule="auto"/>
            </w:pPr>
            <w:r w:rsidRPr="008A6038">
              <w:rPr>
                <w:rFonts w:hint="eastAsia"/>
              </w:rPr>
              <w:t>9</w:t>
            </w:r>
            <w:r w:rsidRPr="008A6038">
              <w:t>5% CI</w:t>
            </w:r>
            <w:r w:rsidRPr="008A6038">
              <w:rPr>
                <w:rFonts w:hint="eastAsia"/>
              </w:rPr>
              <w:t xml:space="preserve"> </w:t>
            </w:r>
            <w:r w:rsidRPr="008A6038">
              <w:t>bound</w:t>
            </w:r>
          </w:p>
          <w:p w14:paraId="053C683D" w14:textId="77777777" w:rsidR="00C90137" w:rsidRPr="008A6038" w:rsidRDefault="00C90137" w:rsidP="00235ECC">
            <w:pPr>
              <w:spacing w:line="240" w:lineRule="auto"/>
              <w:rPr>
                <w:iCs/>
                <w:szCs w:val="24"/>
              </w:rPr>
            </w:pPr>
          </w:p>
        </w:tc>
        <w:tc>
          <w:tcPr>
            <w:tcW w:w="853" w:type="pct"/>
          </w:tcPr>
          <w:p w14:paraId="7977A015" w14:textId="77777777" w:rsidR="00C90137" w:rsidRPr="008A6038" w:rsidRDefault="00C90137" w:rsidP="00235ECC">
            <w:pPr>
              <w:spacing w:line="240" w:lineRule="auto"/>
            </w:pPr>
            <w:r w:rsidRPr="008A6038">
              <w:rPr>
                <w:rFonts w:hint="eastAsia"/>
              </w:rPr>
              <w:t>Jaccard</w:t>
            </w:r>
          </w:p>
        </w:tc>
      </w:tr>
      <w:tr w:rsidR="00C90137" w:rsidRPr="008A6038" w14:paraId="451128E2" w14:textId="77777777" w:rsidTr="00235ECC">
        <w:trPr>
          <w:trHeight w:val="329"/>
        </w:trPr>
        <w:tc>
          <w:tcPr>
            <w:tcW w:w="905" w:type="pct"/>
            <w:vMerge w:val="restart"/>
            <w:tcBorders>
              <w:top w:val="double" w:sz="4" w:space="0" w:color="auto"/>
              <w:bottom w:val="nil"/>
            </w:tcBorders>
            <w:noWrap/>
            <w:hideMark/>
          </w:tcPr>
          <w:p w14:paraId="64DFB632" w14:textId="77777777" w:rsidR="00C90137" w:rsidRPr="008A6038" w:rsidRDefault="00C90137" w:rsidP="00235ECC">
            <w:pPr>
              <w:spacing w:line="240" w:lineRule="auto"/>
              <w:rPr>
                <w:iCs/>
                <w:szCs w:val="24"/>
              </w:rPr>
            </w:pPr>
            <w:r w:rsidRPr="008A6038">
              <w:rPr>
                <w:rFonts w:cs="Times New Roman" w:hint="eastAsia"/>
              </w:rPr>
              <w:t>F &amp; LC</w:t>
            </w:r>
          </w:p>
        </w:tc>
        <w:tc>
          <w:tcPr>
            <w:tcW w:w="692" w:type="pct"/>
            <w:tcBorders>
              <w:top w:val="double" w:sz="4" w:space="0" w:color="auto"/>
              <w:bottom w:val="nil"/>
            </w:tcBorders>
          </w:tcPr>
          <w:p w14:paraId="755D9313"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double" w:sz="4" w:space="0" w:color="auto"/>
              <w:bottom w:val="nil"/>
            </w:tcBorders>
          </w:tcPr>
          <w:p w14:paraId="21E023DC" w14:textId="77777777" w:rsidR="00C90137" w:rsidRPr="008A6038" w:rsidRDefault="00C90137" w:rsidP="00235ECC">
            <w:pPr>
              <w:spacing w:line="240" w:lineRule="auto"/>
              <w:rPr>
                <w:color w:val="000000"/>
              </w:rPr>
            </w:pPr>
            <w:r w:rsidRPr="008A6038">
              <w:rPr>
                <w:rFonts w:hint="eastAsia"/>
                <w:color w:val="000000"/>
              </w:rPr>
              <w:t>80</w:t>
            </w:r>
          </w:p>
        </w:tc>
        <w:tc>
          <w:tcPr>
            <w:tcW w:w="527" w:type="pct"/>
            <w:tcBorders>
              <w:top w:val="double" w:sz="4" w:space="0" w:color="auto"/>
              <w:bottom w:val="nil"/>
            </w:tcBorders>
            <w:noWrap/>
          </w:tcPr>
          <w:p w14:paraId="2ECC6E63" w14:textId="77777777" w:rsidR="00C90137" w:rsidRPr="008A6038" w:rsidRDefault="00C90137" w:rsidP="00235ECC">
            <w:pPr>
              <w:spacing w:line="240" w:lineRule="auto"/>
              <w:rPr>
                <w:iCs/>
                <w:szCs w:val="24"/>
              </w:rPr>
            </w:pPr>
            <w:r w:rsidRPr="008A6038">
              <w:rPr>
                <w:rFonts w:hint="eastAsia"/>
                <w:color w:val="000000"/>
              </w:rPr>
              <w:t>95.76</w:t>
            </w:r>
          </w:p>
        </w:tc>
        <w:tc>
          <w:tcPr>
            <w:tcW w:w="572" w:type="pct"/>
            <w:tcBorders>
              <w:top w:val="double" w:sz="4" w:space="0" w:color="auto"/>
              <w:bottom w:val="nil"/>
            </w:tcBorders>
            <w:noWrap/>
          </w:tcPr>
          <w:p w14:paraId="73B3A008" w14:textId="77777777" w:rsidR="00C90137" w:rsidRPr="008A6038" w:rsidRDefault="00C90137" w:rsidP="00235ECC">
            <w:pPr>
              <w:spacing w:line="240" w:lineRule="auto"/>
              <w:rPr>
                <w:iCs/>
                <w:szCs w:val="24"/>
              </w:rPr>
            </w:pPr>
            <w:r w:rsidRPr="008A6038">
              <w:rPr>
                <w:rFonts w:hint="eastAsia"/>
                <w:color w:val="000000"/>
              </w:rPr>
              <w:t>4.91</w:t>
            </w:r>
          </w:p>
        </w:tc>
        <w:tc>
          <w:tcPr>
            <w:tcW w:w="1088" w:type="pct"/>
            <w:tcBorders>
              <w:top w:val="double" w:sz="4" w:space="0" w:color="auto"/>
              <w:bottom w:val="nil"/>
            </w:tcBorders>
            <w:noWrap/>
          </w:tcPr>
          <w:p w14:paraId="4D0F4B77" w14:textId="77777777" w:rsidR="00C90137" w:rsidRPr="008A6038" w:rsidRDefault="00C90137" w:rsidP="00235ECC">
            <w:pPr>
              <w:spacing w:line="240" w:lineRule="auto"/>
              <w:rPr>
                <w:iCs/>
                <w:szCs w:val="24"/>
              </w:rPr>
            </w:pPr>
            <w:r w:rsidRPr="008A6038">
              <w:rPr>
                <w:rFonts w:hint="eastAsia"/>
                <w:color w:val="000000"/>
              </w:rPr>
              <w:t>(86.14, 105.38)</w:t>
            </w:r>
          </w:p>
        </w:tc>
        <w:tc>
          <w:tcPr>
            <w:tcW w:w="853" w:type="pct"/>
            <w:tcBorders>
              <w:top w:val="double" w:sz="4" w:space="0" w:color="auto"/>
            </w:tcBorders>
          </w:tcPr>
          <w:p w14:paraId="5ECEF81C" w14:textId="77777777" w:rsidR="00C90137" w:rsidRPr="008A6038" w:rsidRDefault="00C90137" w:rsidP="00235ECC">
            <w:pPr>
              <w:spacing w:line="240" w:lineRule="auto"/>
              <w:rPr>
                <w:color w:val="000000"/>
              </w:rPr>
            </w:pPr>
            <w:r w:rsidRPr="008A6038">
              <w:rPr>
                <w:rFonts w:hint="eastAsia"/>
                <w:color w:val="000000"/>
              </w:rPr>
              <w:t>0.6</w:t>
            </w:r>
          </w:p>
        </w:tc>
      </w:tr>
      <w:tr w:rsidR="00C90137" w:rsidRPr="008A6038" w14:paraId="65D64B2B" w14:textId="77777777" w:rsidTr="00235ECC">
        <w:trPr>
          <w:trHeight w:val="329"/>
        </w:trPr>
        <w:tc>
          <w:tcPr>
            <w:tcW w:w="905" w:type="pct"/>
            <w:vMerge/>
            <w:tcBorders>
              <w:top w:val="nil"/>
              <w:bottom w:val="nil"/>
            </w:tcBorders>
            <w:hideMark/>
          </w:tcPr>
          <w:p w14:paraId="3E5A305B" w14:textId="77777777" w:rsidR="00C90137" w:rsidRPr="008A6038" w:rsidRDefault="00C90137" w:rsidP="00235ECC">
            <w:pPr>
              <w:spacing w:line="240" w:lineRule="auto"/>
              <w:rPr>
                <w:iCs/>
                <w:szCs w:val="24"/>
              </w:rPr>
            </w:pPr>
          </w:p>
        </w:tc>
        <w:tc>
          <w:tcPr>
            <w:tcW w:w="692" w:type="pct"/>
            <w:tcBorders>
              <w:top w:val="nil"/>
              <w:bottom w:val="nil"/>
            </w:tcBorders>
          </w:tcPr>
          <w:p w14:paraId="24FDED20" w14:textId="77777777" w:rsidR="00C90137" w:rsidRPr="008A6038" w:rsidRDefault="00C90137" w:rsidP="00235ECC">
            <w:pPr>
              <w:spacing w:line="240" w:lineRule="auto"/>
              <w:rPr>
                <w:color w:val="000000"/>
                <w:szCs w:val="24"/>
              </w:rPr>
            </w:pPr>
            <w:r w:rsidRPr="008A6038">
              <w:rPr>
                <w:color w:val="000000"/>
                <w:szCs w:val="24"/>
              </w:rPr>
              <w:t>wChao2</w:t>
            </w:r>
          </w:p>
        </w:tc>
        <w:tc>
          <w:tcPr>
            <w:tcW w:w="363" w:type="pct"/>
            <w:vMerge/>
            <w:tcBorders>
              <w:top w:val="nil"/>
              <w:bottom w:val="nil"/>
            </w:tcBorders>
          </w:tcPr>
          <w:p w14:paraId="3C7EA4D7" w14:textId="77777777" w:rsidR="00C90137" w:rsidRPr="008A6038" w:rsidRDefault="00C90137" w:rsidP="00235ECC">
            <w:pPr>
              <w:spacing w:line="240" w:lineRule="auto"/>
              <w:rPr>
                <w:color w:val="000000"/>
              </w:rPr>
            </w:pPr>
          </w:p>
        </w:tc>
        <w:tc>
          <w:tcPr>
            <w:tcW w:w="527" w:type="pct"/>
            <w:tcBorders>
              <w:top w:val="nil"/>
              <w:bottom w:val="nil"/>
            </w:tcBorders>
            <w:noWrap/>
          </w:tcPr>
          <w:p w14:paraId="61869921" w14:textId="77777777" w:rsidR="00C90137" w:rsidRPr="008A6038" w:rsidRDefault="00C90137" w:rsidP="00235ECC">
            <w:pPr>
              <w:spacing w:line="240" w:lineRule="auto"/>
              <w:rPr>
                <w:iCs/>
                <w:szCs w:val="24"/>
              </w:rPr>
            </w:pPr>
            <w:r w:rsidRPr="008A6038">
              <w:rPr>
                <w:rFonts w:hint="eastAsia"/>
                <w:color w:val="000000"/>
              </w:rPr>
              <w:t>93.58</w:t>
            </w:r>
          </w:p>
        </w:tc>
        <w:tc>
          <w:tcPr>
            <w:tcW w:w="572" w:type="pct"/>
            <w:tcBorders>
              <w:top w:val="nil"/>
              <w:bottom w:val="nil"/>
            </w:tcBorders>
            <w:noWrap/>
          </w:tcPr>
          <w:p w14:paraId="03AD7CB4" w14:textId="77777777" w:rsidR="00C90137" w:rsidRPr="008A6038" w:rsidRDefault="00C90137" w:rsidP="00235ECC">
            <w:pPr>
              <w:spacing w:line="240" w:lineRule="auto"/>
              <w:rPr>
                <w:iCs/>
                <w:szCs w:val="24"/>
              </w:rPr>
            </w:pPr>
            <w:r w:rsidRPr="008A6038">
              <w:rPr>
                <w:rFonts w:hint="eastAsia"/>
                <w:color w:val="000000"/>
              </w:rPr>
              <w:t>4.58</w:t>
            </w:r>
          </w:p>
        </w:tc>
        <w:tc>
          <w:tcPr>
            <w:tcW w:w="1088" w:type="pct"/>
            <w:tcBorders>
              <w:top w:val="nil"/>
              <w:bottom w:val="nil"/>
            </w:tcBorders>
            <w:noWrap/>
          </w:tcPr>
          <w:p w14:paraId="3195C694" w14:textId="77777777" w:rsidR="00C90137" w:rsidRPr="008A6038" w:rsidRDefault="00C90137" w:rsidP="00235ECC">
            <w:pPr>
              <w:spacing w:line="240" w:lineRule="auto"/>
              <w:rPr>
                <w:iCs/>
                <w:szCs w:val="24"/>
              </w:rPr>
            </w:pPr>
            <w:r w:rsidRPr="008A6038">
              <w:rPr>
                <w:rFonts w:hint="eastAsia"/>
                <w:color w:val="000000"/>
              </w:rPr>
              <w:t>(87.13, 105.85)</w:t>
            </w:r>
          </w:p>
        </w:tc>
        <w:tc>
          <w:tcPr>
            <w:tcW w:w="853" w:type="pct"/>
          </w:tcPr>
          <w:p w14:paraId="59EFF6A7" w14:textId="77777777" w:rsidR="00C90137" w:rsidRPr="008A6038" w:rsidRDefault="00C90137" w:rsidP="00235ECC">
            <w:pPr>
              <w:spacing w:line="240" w:lineRule="auto"/>
              <w:rPr>
                <w:color w:val="000000"/>
              </w:rPr>
            </w:pPr>
            <w:r w:rsidRPr="008A6038">
              <w:rPr>
                <w:rFonts w:hint="eastAsia"/>
                <w:color w:val="000000"/>
              </w:rPr>
              <w:t>0.59</w:t>
            </w:r>
          </w:p>
        </w:tc>
      </w:tr>
      <w:tr w:rsidR="00C90137" w:rsidRPr="008A6038" w14:paraId="56F89FA9" w14:textId="77777777" w:rsidTr="00235ECC">
        <w:trPr>
          <w:trHeight w:val="329"/>
        </w:trPr>
        <w:tc>
          <w:tcPr>
            <w:tcW w:w="905" w:type="pct"/>
            <w:vMerge w:val="restart"/>
            <w:tcBorders>
              <w:top w:val="single" w:sz="4" w:space="0" w:color="auto"/>
              <w:bottom w:val="nil"/>
            </w:tcBorders>
            <w:noWrap/>
            <w:hideMark/>
          </w:tcPr>
          <w:p w14:paraId="690E9D0A" w14:textId="77777777" w:rsidR="00C90137" w:rsidRPr="008A6038" w:rsidRDefault="00C90137" w:rsidP="00235ECC">
            <w:pPr>
              <w:spacing w:line="240" w:lineRule="auto"/>
              <w:rPr>
                <w:rFonts w:cs="Times New Roman"/>
              </w:rPr>
            </w:pPr>
            <w:r w:rsidRPr="008A6038">
              <w:rPr>
                <w:rFonts w:cs="Times New Roman" w:hint="eastAsia"/>
              </w:rPr>
              <w:t>F &amp; UC</w:t>
            </w:r>
          </w:p>
        </w:tc>
        <w:tc>
          <w:tcPr>
            <w:tcW w:w="692" w:type="pct"/>
            <w:tcBorders>
              <w:top w:val="single" w:sz="4" w:space="0" w:color="auto"/>
              <w:bottom w:val="nil"/>
            </w:tcBorders>
          </w:tcPr>
          <w:p w14:paraId="70AB8277"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7EB8F667" w14:textId="77777777" w:rsidR="00C90137" w:rsidRPr="008A6038" w:rsidRDefault="00C90137" w:rsidP="00235ECC">
            <w:pPr>
              <w:spacing w:line="240" w:lineRule="auto"/>
              <w:rPr>
                <w:color w:val="000000"/>
              </w:rPr>
            </w:pPr>
            <w:r w:rsidRPr="008A6038">
              <w:rPr>
                <w:rFonts w:hint="eastAsia"/>
                <w:color w:val="000000"/>
              </w:rPr>
              <w:t>21</w:t>
            </w:r>
          </w:p>
        </w:tc>
        <w:tc>
          <w:tcPr>
            <w:tcW w:w="527" w:type="pct"/>
            <w:tcBorders>
              <w:top w:val="single" w:sz="4" w:space="0" w:color="auto"/>
              <w:bottom w:val="nil"/>
            </w:tcBorders>
            <w:noWrap/>
          </w:tcPr>
          <w:p w14:paraId="18D1D245" w14:textId="77777777" w:rsidR="00C90137" w:rsidRPr="008A6038" w:rsidRDefault="00C90137" w:rsidP="00235ECC">
            <w:pPr>
              <w:spacing w:line="240" w:lineRule="auto"/>
              <w:rPr>
                <w:iCs/>
                <w:szCs w:val="24"/>
              </w:rPr>
            </w:pPr>
            <w:r w:rsidRPr="008A6038">
              <w:rPr>
                <w:rFonts w:hint="eastAsia"/>
                <w:color w:val="000000"/>
              </w:rPr>
              <w:t>28.39</w:t>
            </w:r>
          </w:p>
        </w:tc>
        <w:tc>
          <w:tcPr>
            <w:tcW w:w="572" w:type="pct"/>
            <w:tcBorders>
              <w:top w:val="single" w:sz="4" w:space="0" w:color="auto"/>
              <w:bottom w:val="nil"/>
            </w:tcBorders>
            <w:noWrap/>
          </w:tcPr>
          <w:p w14:paraId="447C567E" w14:textId="77777777" w:rsidR="00C90137" w:rsidRPr="008A6038" w:rsidRDefault="00C90137" w:rsidP="00235ECC">
            <w:pPr>
              <w:spacing w:line="240" w:lineRule="auto"/>
              <w:rPr>
                <w:iCs/>
                <w:szCs w:val="24"/>
              </w:rPr>
            </w:pPr>
            <w:r w:rsidRPr="008A6038">
              <w:rPr>
                <w:rFonts w:hint="eastAsia"/>
                <w:color w:val="000000"/>
              </w:rPr>
              <w:t>3.35</w:t>
            </w:r>
          </w:p>
        </w:tc>
        <w:tc>
          <w:tcPr>
            <w:tcW w:w="1088" w:type="pct"/>
            <w:tcBorders>
              <w:top w:val="single" w:sz="4" w:space="0" w:color="auto"/>
              <w:bottom w:val="nil"/>
            </w:tcBorders>
            <w:noWrap/>
          </w:tcPr>
          <w:p w14:paraId="710EE6CE" w14:textId="77777777" w:rsidR="00C90137" w:rsidRPr="008A6038" w:rsidRDefault="00C90137" w:rsidP="00235ECC">
            <w:pPr>
              <w:spacing w:line="240" w:lineRule="auto"/>
              <w:rPr>
                <w:iCs/>
                <w:szCs w:val="24"/>
              </w:rPr>
            </w:pPr>
            <w:r w:rsidRPr="008A6038">
              <w:rPr>
                <w:rFonts w:hint="eastAsia"/>
                <w:color w:val="000000"/>
              </w:rPr>
              <w:t>(21.82, 34.96)</w:t>
            </w:r>
          </w:p>
        </w:tc>
        <w:tc>
          <w:tcPr>
            <w:tcW w:w="853" w:type="pct"/>
            <w:tcBorders>
              <w:top w:val="single" w:sz="4" w:space="0" w:color="auto"/>
            </w:tcBorders>
          </w:tcPr>
          <w:p w14:paraId="63B94E2A"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0BF4547E" w14:textId="77777777" w:rsidTr="00235ECC">
        <w:trPr>
          <w:trHeight w:val="329"/>
        </w:trPr>
        <w:tc>
          <w:tcPr>
            <w:tcW w:w="905" w:type="pct"/>
            <w:vMerge/>
            <w:tcBorders>
              <w:top w:val="nil"/>
              <w:bottom w:val="nil"/>
            </w:tcBorders>
            <w:hideMark/>
          </w:tcPr>
          <w:p w14:paraId="1B1200A5" w14:textId="77777777" w:rsidR="00C90137" w:rsidRPr="008A6038" w:rsidRDefault="00C90137" w:rsidP="00235ECC">
            <w:pPr>
              <w:spacing w:line="240" w:lineRule="auto"/>
              <w:rPr>
                <w:iCs/>
                <w:szCs w:val="24"/>
              </w:rPr>
            </w:pPr>
          </w:p>
        </w:tc>
        <w:tc>
          <w:tcPr>
            <w:tcW w:w="692" w:type="pct"/>
            <w:tcBorders>
              <w:top w:val="nil"/>
              <w:bottom w:val="nil"/>
            </w:tcBorders>
          </w:tcPr>
          <w:p w14:paraId="1CAF8326"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14470E0B" w14:textId="77777777" w:rsidR="00C90137" w:rsidRPr="008A6038" w:rsidRDefault="00C90137" w:rsidP="00235ECC">
            <w:pPr>
              <w:spacing w:line="240" w:lineRule="auto"/>
              <w:rPr>
                <w:color w:val="000000"/>
              </w:rPr>
            </w:pPr>
          </w:p>
        </w:tc>
        <w:tc>
          <w:tcPr>
            <w:tcW w:w="527" w:type="pct"/>
            <w:tcBorders>
              <w:top w:val="nil"/>
              <w:bottom w:val="nil"/>
            </w:tcBorders>
            <w:noWrap/>
          </w:tcPr>
          <w:p w14:paraId="04F2692F" w14:textId="77777777" w:rsidR="00C90137" w:rsidRPr="008A6038" w:rsidRDefault="00C90137" w:rsidP="00235ECC">
            <w:pPr>
              <w:spacing w:line="240" w:lineRule="auto"/>
              <w:rPr>
                <w:iCs/>
                <w:szCs w:val="24"/>
              </w:rPr>
            </w:pPr>
            <w:r w:rsidRPr="008A6038">
              <w:rPr>
                <w:rFonts w:hint="eastAsia"/>
                <w:color w:val="000000"/>
              </w:rPr>
              <w:t>27.87</w:t>
            </w:r>
          </w:p>
        </w:tc>
        <w:tc>
          <w:tcPr>
            <w:tcW w:w="572" w:type="pct"/>
            <w:tcBorders>
              <w:top w:val="nil"/>
              <w:bottom w:val="nil"/>
            </w:tcBorders>
            <w:noWrap/>
          </w:tcPr>
          <w:p w14:paraId="62B9D17E" w14:textId="77777777" w:rsidR="00C90137" w:rsidRPr="008A6038" w:rsidRDefault="00C90137" w:rsidP="00235ECC">
            <w:pPr>
              <w:spacing w:line="240" w:lineRule="auto"/>
              <w:rPr>
                <w:iCs/>
                <w:szCs w:val="24"/>
              </w:rPr>
            </w:pPr>
            <w:r w:rsidRPr="008A6038">
              <w:rPr>
                <w:rFonts w:hint="eastAsia"/>
                <w:color w:val="000000"/>
              </w:rPr>
              <w:t>3.27</w:t>
            </w:r>
          </w:p>
        </w:tc>
        <w:tc>
          <w:tcPr>
            <w:tcW w:w="1088" w:type="pct"/>
            <w:tcBorders>
              <w:top w:val="nil"/>
              <w:bottom w:val="nil"/>
            </w:tcBorders>
            <w:noWrap/>
          </w:tcPr>
          <w:p w14:paraId="0DA6A911" w14:textId="77777777" w:rsidR="00C90137" w:rsidRPr="008A6038" w:rsidRDefault="00C90137" w:rsidP="00235ECC">
            <w:pPr>
              <w:spacing w:line="240" w:lineRule="auto"/>
              <w:rPr>
                <w:iCs/>
                <w:szCs w:val="24"/>
              </w:rPr>
            </w:pPr>
            <w:r w:rsidRPr="008A6038">
              <w:rPr>
                <w:rFonts w:hint="eastAsia"/>
                <w:color w:val="000000"/>
              </w:rPr>
              <w:t>(23.83, 37.68)</w:t>
            </w:r>
          </w:p>
        </w:tc>
        <w:tc>
          <w:tcPr>
            <w:tcW w:w="853" w:type="pct"/>
          </w:tcPr>
          <w:p w14:paraId="4DB09FEE" w14:textId="77777777" w:rsidR="00C90137" w:rsidRPr="008A6038" w:rsidRDefault="00C90137" w:rsidP="00235ECC">
            <w:pPr>
              <w:spacing w:line="240" w:lineRule="auto"/>
              <w:rPr>
                <w:color w:val="000000"/>
              </w:rPr>
            </w:pPr>
            <w:r w:rsidRPr="008A6038">
              <w:rPr>
                <w:rFonts w:hint="eastAsia"/>
                <w:color w:val="000000"/>
              </w:rPr>
              <w:t>0.84</w:t>
            </w:r>
          </w:p>
        </w:tc>
      </w:tr>
      <w:tr w:rsidR="00C90137" w:rsidRPr="008A6038" w14:paraId="6EEA0890" w14:textId="77777777" w:rsidTr="00235ECC">
        <w:trPr>
          <w:trHeight w:val="329"/>
        </w:trPr>
        <w:tc>
          <w:tcPr>
            <w:tcW w:w="905" w:type="pct"/>
            <w:vMerge w:val="restart"/>
            <w:tcBorders>
              <w:top w:val="single" w:sz="4" w:space="0" w:color="auto"/>
              <w:bottom w:val="nil"/>
            </w:tcBorders>
            <w:noWrap/>
            <w:hideMark/>
          </w:tcPr>
          <w:p w14:paraId="375A0FE2" w14:textId="77777777" w:rsidR="00C90137" w:rsidRPr="008A6038" w:rsidRDefault="00C90137" w:rsidP="00235ECC">
            <w:pPr>
              <w:spacing w:line="240" w:lineRule="auto"/>
              <w:rPr>
                <w:iCs/>
                <w:szCs w:val="24"/>
              </w:rPr>
            </w:pPr>
            <w:r w:rsidRPr="008A6038">
              <w:rPr>
                <w:rFonts w:cs="Times New Roman" w:hint="eastAsia"/>
              </w:rPr>
              <w:t>F &amp; H</w:t>
            </w:r>
          </w:p>
        </w:tc>
        <w:tc>
          <w:tcPr>
            <w:tcW w:w="692" w:type="pct"/>
            <w:tcBorders>
              <w:top w:val="single" w:sz="4" w:space="0" w:color="auto"/>
              <w:bottom w:val="nil"/>
            </w:tcBorders>
          </w:tcPr>
          <w:p w14:paraId="15202E17"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0E94EBCB" w14:textId="77777777" w:rsidR="00C90137" w:rsidRPr="008A6038" w:rsidRDefault="00C90137" w:rsidP="00235ECC">
            <w:pPr>
              <w:spacing w:line="240" w:lineRule="auto"/>
              <w:rPr>
                <w:color w:val="000000"/>
              </w:rPr>
            </w:pPr>
            <w:r w:rsidRPr="008A6038">
              <w:rPr>
                <w:rFonts w:hint="eastAsia"/>
                <w:color w:val="000000"/>
              </w:rPr>
              <w:t>24</w:t>
            </w:r>
          </w:p>
        </w:tc>
        <w:tc>
          <w:tcPr>
            <w:tcW w:w="527" w:type="pct"/>
            <w:tcBorders>
              <w:top w:val="single" w:sz="4" w:space="0" w:color="auto"/>
              <w:bottom w:val="nil"/>
            </w:tcBorders>
            <w:noWrap/>
          </w:tcPr>
          <w:p w14:paraId="02269082" w14:textId="77777777" w:rsidR="00C90137" w:rsidRPr="008A6038" w:rsidRDefault="00C90137" w:rsidP="00235ECC">
            <w:pPr>
              <w:spacing w:line="240" w:lineRule="auto"/>
              <w:rPr>
                <w:iCs/>
                <w:szCs w:val="24"/>
              </w:rPr>
            </w:pPr>
            <w:r w:rsidRPr="008A6038">
              <w:rPr>
                <w:rFonts w:hint="eastAsia"/>
                <w:color w:val="000000"/>
              </w:rPr>
              <w:t>33.03</w:t>
            </w:r>
          </w:p>
        </w:tc>
        <w:tc>
          <w:tcPr>
            <w:tcW w:w="572" w:type="pct"/>
            <w:tcBorders>
              <w:top w:val="single" w:sz="4" w:space="0" w:color="auto"/>
              <w:bottom w:val="nil"/>
            </w:tcBorders>
            <w:noWrap/>
          </w:tcPr>
          <w:p w14:paraId="1C8282D3" w14:textId="77777777" w:rsidR="00C90137" w:rsidRPr="008A6038" w:rsidRDefault="00C90137" w:rsidP="00235ECC">
            <w:pPr>
              <w:spacing w:line="240" w:lineRule="auto"/>
              <w:rPr>
                <w:iCs/>
                <w:szCs w:val="24"/>
              </w:rPr>
            </w:pPr>
            <w:r w:rsidRPr="008A6038">
              <w:rPr>
                <w:rFonts w:hint="eastAsia"/>
                <w:color w:val="000000"/>
              </w:rPr>
              <w:t>3.61</w:t>
            </w:r>
          </w:p>
        </w:tc>
        <w:tc>
          <w:tcPr>
            <w:tcW w:w="1088" w:type="pct"/>
            <w:tcBorders>
              <w:top w:val="single" w:sz="4" w:space="0" w:color="auto"/>
              <w:bottom w:val="nil"/>
            </w:tcBorders>
            <w:noWrap/>
          </w:tcPr>
          <w:p w14:paraId="55E1A9F3" w14:textId="77777777" w:rsidR="00C90137" w:rsidRPr="008A6038" w:rsidRDefault="00C90137" w:rsidP="00235ECC">
            <w:pPr>
              <w:spacing w:line="240" w:lineRule="auto"/>
              <w:rPr>
                <w:iCs/>
                <w:szCs w:val="24"/>
              </w:rPr>
            </w:pPr>
            <w:r w:rsidRPr="008A6038">
              <w:rPr>
                <w:rFonts w:hint="eastAsia"/>
                <w:color w:val="000000"/>
              </w:rPr>
              <w:t>(25.95, 40.11)</w:t>
            </w:r>
          </w:p>
        </w:tc>
        <w:tc>
          <w:tcPr>
            <w:tcW w:w="853" w:type="pct"/>
            <w:tcBorders>
              <w:top w:val="single" w:sz="4" w:space="0" w:color="auto"/>
            </w:tcBorders>
          </w:tcPr>
          <w:p w14:paraId="4D41C331"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66406DEB" w14:textId="77777777" w:rsidTr="00235ECC">
        <w:trPr>
          <w:trHeight w:val="329"/>
        </w:trPr>
        <w:tc>
          <w:tcPr>
            <w:tcW w:w="905" w:type="pct"/>
            <w:vMerge/>
            <w:tcBorders>
              <w:top w:val="nil"/>
              <w:bottom w:val="nil"/>
            </w:tcBorders>
            <w:hideMark/>
          </w:tcPr>
          <w:p w14:paraId="23576D62" w14:textId="77777777" w:rsidR="00C90137" w:rsidRPr="008A6038" w:rsidRDefault="00C90137" w:rsidP="00235ECC">
            <w:pPr>
              <w:spacing w:line="240" w:lineRule="auto"/>
              <w:rPr>
                <w:iCs/>
                <w:szCs w:val="24"/>
              </w:rPr>
            </w:pPr>
          </w:p>
        </w:tc>
        <w:tc>
          <w:tcPr>
            <w:tcW w:w="692" w:type="pct"/>
            <w:tcBorders>
              <w:top w:val="nil"/>
              <w:bottom w:val="nil"/>
            </w:tcBorders>
          </w:tcPr>
          <w:p w14:paraId="6C0BFFD2"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23621679" w14:textId="77777777" w:rsidR="00C90137" w:rsidRPr="008A6038" w:rsidRDefault="00C90137" w:rsidP="00235ECC">
            <w:pPr>
              <w:spacing w:line="240" w:lineRule="auto"/>
              <w:rPr>
                <w:color w:val="000000"/>
              </w:rPr>
            </w:pPr>
          </w:p>
        </w:tc>
        <w:tc>
          <w:tcPr>
            <w:tcW w:w="527" w:type="pct"/>
            <w:tcBorders>
              <w:top w:val="nil"/>
              <w:bottom w:val="nil"/>
            </w:tcBorders>
            <w:noWrap/>
          </w:tcPr>
          <w:p w14:paraId="0504EB1D" w14:textId="77777777" w:rsidR="00C90137" w:rsidRPr="008A6038" w:rsidRDefault="00C90137" w:rsidP="00235ECC">
            <w:pPr>
              <w:spacing w:line="240" w:lineRule="auto"/>
              <w:rPr>
                <w:iCs/>
                <w:szCs w:val="24"/>
              </w:rPr>
            </w:pPr>
            <w:r w:rsidRPr="008A6038">
              <w:rPr>
                <w:rFonts w:hint="eastAsia"/>
                <w:color w:val="000000"/>
              </w:rPr>
              <w:t>32.91</w:t>
            </w:r>
          </w:p>
        </w:tc>
        <w:tc>
          <w:tcPr>
            <w:tcW w:w="572" w:type="pct"/>
            <w:tcBorders>
              <w:top w:val="nil"/>
              <w:bottom w:val="nil"/>
            </w:tcBorders>
            <w:noWrap/>
          </w:tcPr>
          <w:p w14:paraId="28BC7221" w14:textId="77777777" w:rsidR="00C90137" w:rsidRPr="008A6038" w:rsidRDefault="00C90137" w:rsidP="00235ECC">
            <w:pPr>
              <w:spacing w:line="240" w:lineRule="auto"/>
              <w:rPr>
                <w:iCs/>
                <w:szCs w:val="24"/>
              </w:rPr>
            </w:pPr>
            <w:r w:rsidRPr="008A6038">
              <w:rPr>
                <w:rFonts w:hint="eastAsia"/>
                <w:color w:val="000000"/>
              </w:rPr>
              <w:t>3.61</w:t>
            </w:r>
          </w:p>
        </w:tc>
        <w:tc>
          <w:tcPr>
            <w:tcW w:w="1088" w:type="pct"/>
            <w:tcBorders>
              <w:top w:val="nil"/>
              <w:bottom w:val="nil"/>
            </w:tcBorders>
            <w:noWrap/>
          </w:tcPr>
          <w:p w14:paraId="60733779" w14:textId="77777777" w:rsidR="00C90137" w:rsidRPr="008A6038" w:rsidRDefault="00C90137" w:rsidP="00235ECC">
            <w:pPr>
              <w:spacing w:line="240" w:lineRule="auto"/>
              <w:rPr>
                <w:iCs/>
                <w:szCs w:val="24"/>
              </w:rPr>
            </w:pPr>
            <w:r w:rsidRPr="008A6038">
              <w:rPr>
                <w:rFonts w:hint="eastAsia"/>
                <w:color w:val="000000"/>
              </w:rPr>
              <w:t>(28.16, 43.13)</w:t>
            </w:r>
          </w:p>
        </w:tc>
        <w:tc>
          <w:tcPr>
            <w:tcW w:w="853" w:type="pct"/>
          </w:tcPr>
          <w:p w14:paraId="3F2414D8" w14:textId="77777777" w:rsidR="00C90137" w:rsidRPr="008A6038" w:rsidRDefault="00C90137" w:rsidP="00235ECC">
            <w:pPr>
              <w:spacing w:line="240" w:lineRule="auto"/>
              <w:rPr>
                <w:color w:val="000000"/>
              </w:rPr>
            </w:pPr>
            <w:r w:rsidRPr="008A6038">
              <w:rPr>
                <w:rFonts w:hint="eastAsia"/>
                <w:color w:val="000000"/>
              </w:rPr>
              <w:t>0.85</w:t>
            </w:r>
          </w:p>
        </w:tc>
      </w:tr>
      <w:tr w:rsidR="00C90137" w:rsidRPr="008A6038" w14:paraId="284640ED" w14:textId="77777777" w:rsidTr="00235ECC">
        <w:trPr>
          <w:trHeight w:val="329"/>
        </w:trPr>
        <w:tc>
          <w:tcPr>
            <w:tcW w:w="905" w:type="pct"/>
            <w:vMerge w:val="restart"/>
            <w:tcBorders>
              <w:top w:val="single" w:sz="4" w:space="0" w:color="auto"/>
              <w:bottom w:val="nil"/>
            </w:tcBorders>
            <w:noWrap/>
            <w:hideMark/>
          </w:tcPr>
          <w:p w14:paraId="50C5CD33" w14:textId="77777777" w:rsidR="00C90137" w:rsidRPr="008A6038" w:rsidRDefault="00C90137" w:rsidP="00235ECC">
            <w:pPr>
              <w:spacing w:line="240" w:lineRule="auto"/>
              <w:rPr>
                <w:iCs/>
                <w:szCs w:val="24"/>
              </w:rPr>
            </w:pPr>
            <w:r w:rsidRPr="008A6038">
              <w:rPr>
                <w:rFonts w:cs="Times New Roman" w:hint="eastAsia"/>
              </w:rPr>
              <w:t>LC &amp; UC</w:t>
            </w:r>
          </w:p>
        </w:tc>
        <w:tc>
          <w:tcPr>
            <w:tcW w:w="692" w:type="pct"/>
            <w:tcBorders>
              <w:top w:val="single" w:sz="4" w:space="0" w:color="auto"/>
              <w:bottom w:val="nil"/>
            </w:tcBorders>
          </w:tcPr>
          <w:p w14:paraId="4F5E0EE5"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666E3A36" w14:textId="77777777" w:rsidR="00C90137" w:rsidRPr="008A6038" w:rsidRDefault="00C90137" w:rsidP="00235ECC">
            <w:pPr>
              <w:spacing w:line="240" w:lineRule="auto"/>
              <w:rPr>
                <w:color w:val="000000"/>
              </w:rPr>
            </w:pPr>
            <w:r w:rsidRPr="008A6038">
              <w:rPr>
                <w:rFonts w:hint="eastAsia"/>
                <w:color w:val="000000"/>
              </w:rPr>
              <w:t>43</w:t>
            </w:r>
          </w:p>
        </w:tc>
        <w:tc>
          <w:tcPr>
            <w:tcW w:w="527" w:type="pct"/>
            <w:tcBorders>
              <w:top w:val="single" w:sz="4" w:space="0" w:color="auto"/>
              <w:bottom w:val="nil"/>
            </w:tcBorders>
            <w:noWrap/>
          </w:tcPr>
          <w:p w14:paraId="2DBC0D59" w14:textId="77777777" w:rsidR="00C90137" w:rsidRPr="008A6038" w:rsidRDefault="00C90137" w:rsidP="00235ECC">
            <w:pPr>
              <w:spacing w:line="240" w:lineRule="auto"/>
              <w:rPr>
                <w:iCs/>
                <w:szCs w:val="24"/>
              </w:rPr>
            </w:pPr>
            <w:r w:rsidRPr="008A6038">
              <w:rPr>
                <w:rFonts w:hint="eastAsia"/>
                <w:color w:val="000000"/>
              </w:rPr>
              <w:t>51.35</w:t>
            </w:r>
          </w:p>
        </w:tc>
        <w:tc>
          <w:tcPr>
            <w:tcW w:w="572" w:type="pct"/>
            <w:tcBorders>
              <w:top w:val="single" w:sz="4" w:space="0" w:color="auto"/>
              <w:bottom w:val="nil"/>
            </w:tcBorders>
            <w:noWrap/>
          </w:tcPr>
          <w:p w14:paraId="2258E01B" w14:textId="77777777" w:rsidR="00C90137" w:rsidRPr="008A6038" w:rsidRDefault="00C90137" w:rsidP="00235ECC">
            <w:pPr>
              <w:spacing w:line="240" w:lineRule="auto"/>
              <w:rPr>
                <w:iCs/>
                <w:szCs w:val="24"/>
              </w:rPr>
            </w:pPr>
            <w:r w:rsidRPr="008A6038">
              <w:rPr>
                <w:rFonts w:hint="eastAsia"/>
                <w:color w:val="000000"/>
              </w:rPr>
              <w:t>3.55</w:t>
            </w:r>
          </w:p>
        </w:tc>
        <w:tc>
          <w:tcPr>
            <w:tcW w:w="1088" w:type="pct"/>
            <w:tcBorders>
              <w:top w:val="single" w:sz="4" w:space="0" w:color="auto"/>
              <w:bottom w:val="nil"/>
            </w:tcBorders>
            <w:noWrap/>
          </w:tcPr>
          <w:p w14:paraId="469A3E4E" w14:textId="77777777" w:rsidR="00C90137" w:rsidRPr="008A6038" w:rsidRDefault="00C90137" w:rsidP="00235ECC">
            <w:pPr>
              <w:spacing w:line="240" w:lineRule="auto"/>
              <w:rPr>
                <w:iCs/>
                <w:szCs w:val="24"/>
              </w:rPr>
            </w:pPr>
            <w:r w:rsidRPr="008A6038">
              <w:rPr>
                <w:rFonts w:hint="eastAsia"/>
                <w:color w:val="000000"/>
              </w:rPr>
              <w:t>(44.39, 58.3)</w:t>
            </w:r>
          </w:p>
        </w:tc>
        <w:tc>
          <w:tcPr>
            <w:tcW w:w="853" w:type="pct"/>
            <w:tcBorders>
              <w:top w:val="single" w:sz="4" w:space="0" w:color="auto"/>
            </w:tcBorders>
          </w:tcPr>
          <w:p w14:paraId="26550FA7" w14:textId="77777777" w:rsidR="00C90137" w:rsidRPr="008A6038" w:rsidRDefault="00C90137" w:rsidP="00235ECC">
            <w:pPr>
              <w:spacing w:line="240" w:lineRule="auto"/>
              <w:rPr>
                <w:color w:val="000000"/>
              </w:rPr>
            </w:pPr>
            <w:r w:rsidRPr="008A6038">
              <w:rPr>
                <w:rFonts w:hint="eastAsia"/>
                <w:color w:val="000000"/>
              </w:rPr>
              <w:t>0.74</w:t>
            </w:r>
          </w:p>
        </w:tc>
      </w:tr>
      <w:tr w:rsidR="00C90137" w:rsidRPr="008A6038" w14:paraId="44F13B44" w14:textId="77777777" w:rsidTr="00235ECC">
        <w:trPr>
          <w:trHeight w:val="329"/>
        </w:trPr>
        <w:tc>
          <w:tcPr>
            <w:tcW w:w="905" w:type="pct"/>
            <w:vMerge/>
            <w:tcBorders>
              <w:top w:val="nil"/>
              <w:bottom w:val="nil"/>
            </w:tcBorders>
            <w:hideMark/>
          </w:tcPr>
          <w:p w14:paraId="2A3593F9" w14:textId="77777777" w:rsidR="00C90137" w:rsidRPr="008A6038" w:rsidRDefault="00C90137" w:rsidP="00235ECC">
            <w:pPr>
              <w:spacing w:line="240" w:lineRule="auto"/>
              <w:rPr>
                <w:iCs/>
                <w:szCs w:val="24"/>
              </w:rPr>
            </w:pPr>
          </w:p>
        </w:tc>
        <w:tc>
          <w:tcPr>
            <w:tcW w:w="692" w:type="pct"/>
            <w:tcBorders>
              <w:top w:val="nil"/>
              <w:bottom w:val="nil"/>
            </w:tcBorders>
          </w:tcPr>
          <w:p w14:paraId="647A830F" w14:textId="77777777" w:rsidR="00C90137" w:rsidRPr="008A6038" w:rsidRDefault="00C90137" w:rsidP="00235ECC">
            <w:pPr>
              <w:spacing w:line="240" w:lineRule="auto"/>
              <w:rPr>
                <w:color w:val="000000"/>
                <w:szCs w:val="24"/>
              </w:rPr>
            </w:pPr>
            <w:r w:rsidRPr="008A6038">
              <w:rPr>
                <w:color w:val="000000"/>
                <w:szCs w:val="24"/>
              </w:rPr>
              <w:t>wChao2</w:t>
            </w:r>
          </w:p>
        </w:tc>
        <w:tc>
          <w:tcPr>
            <w:tcW w:w="363" w:type="pct"/>
            <w:vMerge/>
            <w:tcBorders>
              <w:top w:val="nil"/>
              <w:bottom w:val="nil"/>
            </w:tcBorders>
          </w:tcPr>
          <w:p w14:paraId="4B02BADA" w14:textId="77777777" w:rsidR="00C90137" w:rsidRPr="008A6038" w:rsidRDefault="00C90137" w:rsidP="00235ECC">
            <w:pPr>
              <w:spacing w:line="240" w:lineRule="auto"/>
              <w:rPr>
                <w:color w:val="000000"/>
              </w:rPr>
            </w:pPr>
          </w:p>
        </w:tc>
        <w:tc>
          <w:tcPr>
            <w:tcW w:w="527" w:type="pct"/>
            <w:tcBorders>
              <w:top w:val="nil"/>
              <w:bottom w:val="nil"/>
            </w:tcBorders>
            <w:noWrap/>
          </w:tcPr>
          <w:p w14:paraId="42C72652" w14:textId="77777777" w:rsidR="00C90137" w:rsidRPr="008A6038" w:rsidRDefault="00C90137" w:rsidP="00235ECC">
            <w:pPr>
              <w:spacing w:line="240" w:lineRule="auto"/>
              <w:rPr>
                <w:iCs/>
                <w:szCs w:val="24"/>
              </w:rPr>
            </w:pPr>
            <w:r w:rsidRPr="008A6038">
              <w:rPr>
                <w:rFonts w:hint="eastAsia"/>
                <w:color w:val="000000"/>
              </w:rPr>
              <w:t>49.85</w:t>
            </w:r>
          </w:p>
        </w:tc>
        <w:tc>
          <w:tcPr>
            <w:tcW w:w="572" w:type="pct"/>
            <w:tcBorders>
              <w:top w:val="nil"/>
              <w:bottom w:val="nil"/>
            </w:tcBorders>
            <w:noWrap/>
          </w:tcPr>
          <w:p w14:paraId="6D15EB8E" w14:textId="77777777" w:rsidR="00C90137" w:rsidRPr="008A6038" w:rsidRDefault="00C90137" w:rsidP="00235ECC">
            <w:pPr>
              <w:spacing w:line="240" w:lineRule="auto"/>
              <w:rPr>
                <w:iCs/>
                <w:szCs w:val="24"/>
              </w:rPr>
            </w:pPr>
            <w:r w:rsidRPr="008A6038">
              <w:rPr>
                <w:rFonts w:hint="eastAsia"/>
                <w:color w:val="000000"/>
              </w:rPr>
              <w:t>3.31</w:t>
            </w:r>
          </w:p>
        </w:tc>
        <w:tc>
          <w:tcPr>
            <w:tcW w:w="1088" w:type="pct"/>
            <w:tcBorders>
              <w:top w:val="nil"/>
              <w:bottom w:val="nil"/>
            </w:tcBorders>
            <w:noWrap/>
          </w:tcPr>
          <w:p w14:paraId="7CFAA9A2" w14:textId="77777777" w:rsidR="00C90137" w:rsidRPr="008A6038" w:rsidRDefault="00C90137" w:rsidP="00235ECC">
            <w:pPr>
              <w:spacing w:line="240" w:lineRule="auto"/>
              <w:rPr>
                <w:iCs/>
                <w:szCs w:val="24"/>
              </w:rPr>
            </w:pPr>
            <w:r w:rsidRPr="008A6038">
              <w:rPr>
                <w:rFonts w:hint="eastAsia"/>
                <w:color w:val="000000"/>
              </w:rPr>
              <w:t>(45.79, 59.82)</w:t>
            </w:r>
          </w:p>
        </w:tc>
        <w:tc>
          <w:tcPr>
            <w:tcW w:w="853" w:type="pct"/>
          </w:tcPr>
          <w:p w14:paraId="374AA037"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4FF19D1A" w14:textId="77777777" w:rsidTr="00235ECC">
        <w:trPr>
          <w:trHeight w:val="329"/>
        </w:trPr>
        <w:tc>
          <w:tcPr>
            <w:tcW w:w="905" w:type="pct"/>
            <w:vMerge w:val="restart"/>
            <w:tcBorders>
              <w:top w:val="single" w:sz="4" w:space="0" w:color="auto"/>
              <w:bottom w:val="nil"/>
            </w:tcBorders>
            <w:noWrap/>
            <w:hideMark/>
          </w:tcPr>
          <w:p w14:paraId="757B7F02" w14:textId="77777777" w:rsidR="00C90137" w:rsidRPr="008A6038" w:rsidRDefault="00C90137" w:rsidP="00235ECC">
            <w:pPr>
              <w:spacing w:line="240" w:lineRule="auto"/>
              <w:rPr>
                <w:iCs/>
                <w:szCs w:val="24"/>
              </w:rPr>
            </w:pPr>
            <w:r w:rsidRPr="008A6038">
              <w:rPr>
                <w:rFonts w:cs="Times New Roman" w:hint="eastAsia"/>
              </w:rPr>
              <w:t>LC &amp; H</w:t>
            </w:r>
          </w:p>
        </w:tc>
        <w:tc>
          <w:tcPr>
            <w:tcW w:w="692" w:type="pct"/>
            <w:tcBorders>
              <w:top w:val="single" w:sz="4" w:space="0" w:color="auto"/>
              <w:bottom w:val="nil"/>
            </w:tcBorders>
          </w:tcPr>
          <w:p w14:paraId="1DC471BB"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bottom w:val="nil"/>
            </w:tcBorders>
          </w:tcPr>
          <w:p w14:paraId="144BCC1B" w14:textId="77777777" w:rsidR="00C90137" w:rsidRPr="008A6038" w:rsidRDefault="00C90137" w:rsidP="00235ECC">
            <w:pPr>
              <w:spacing w:line="240" w:lineRule="auto"/>
              <w:rPr>
                <w:color w:val="000000"/>
              </w:rPr>
            </w:pPr>
            <w:r w:rsidRPr="008A6038">
              <w:rPr>
                <w:rFonts w:hint="eastAsia"/>
                <w:color w:val="000000"/>
              </w:rPr>
              <w:t>53</w:t>
            </w:r>
          </w:p>
        </w:tc>
        <w:tc>
          <w:tcPr>
            <w:tcW w:w="527" w:type="pct"/>
            <w:tcBorders>
              <w:top w:val="single" w:sz="4" w:space="0" w:color="auto"/>
              <w:bottom w:val="nil"/>
            </w:tcBorders>
            <w:noWrap/>
          </w:tcPr>
          <w:p w14:paraId="3AE1F1FD" w14:textId="77777777" w:rsidR="00C90137" w:rsidRPr="008A6038" w:rsidRDefault="00C90137" w:rsidP="00235ECC">
            <w:pPr>
              <w:spacing w:line="240" w:lineRule="auto"/>
              <w:rPr>
                <w:iCs/>
                <w:szCs w:val="24"/>
              </w:rPr>
            </w:pPr>
            <w:r w:rsidRPr="008A6038">
              <w:rPr>
                <w:rFonts w:hint="eastAsia"/>
                <w:color w:val="000000"/>
              </w:rPr>
              <w:t>64.6</w:t>
            </w:r>
          </w:p>
        </w:tc>
        <w:tc>
          <w:tcPr>
            <w:tcW w:w="572" w:type="pct"/>
            <w:tcBorders>
              <w:top w:val="single" w:sz="4" w:space="0" w:color="auto"/>
              <w:bottom w:val="nil"/>
            </w:tcBorders>
            <w:noWrap/>
          </w:tcPr>
          <w:p w14:paraId="090D4A02" w14:textId="77777777" w:rsidR="00C90137" w:rsidRPr="008A6038" w:rsidRDefault="00C90137" w:rsidP="00235ECC">
            <w:pPr>
              <w:spacing w:line="240" w:lineRule="auto"/>
              <w:rPr>
                <w:iCs/>
                <w:szCs w:val="24"/>
              </w:rPr>
            </w:pPr>
            <w:r w:rsidRPr="008A6038">
              <w:rPr>
                <w:rFonts w:hint="eastAsia"/>
                <w:color w:val="000000"/>
              </w:rPr>
              <w:t>4.23</w:t>
            </w:r>
          </w:p>
        </w:tc>
        <w:tc>
          <w:tcPr>
            <w:tcW w:w="1088" w:type="pct"/>
            <w:tcBorders>
              <w:top w:val="single" w:sz="4" w:space="0" w:color="auto"/>
              <w:bottom w:val="nil"/>
            </w:tcBorders>
            <w:noWrap/>
          </w:tcPr>
          <w:p w14:paraId="5DDCF30F" w14:textId="77777777" w:rsidR="00C90137" w:rsidRPr="008A6038" w:rsidRDefault="00C90137" w:rsidP="00235ECC">
            <w:pPr>
              <w:spacing w:line="240" w:lineRule="auto"/>
              <w:rPr>
                <w:iCs/>
                <w:szCs w:val="24"/>
              </w:rPr>
            </w:pPr>
            <w:r w:rsidRPr="008A6038">
              <w:rPr>
                <w:rFonts w:hint="eastAsia"/>
                <w:color w:val="000000"/>
              </w:rPr>
              <w:t>(56.31, 72.88)</w:t>
            </w:r>
          </w:p>
        </w:tc>
        <w:tc>
          <w:tcPr>
            <w:tcW w:w="853" w:type="pct"/>
            <w:tcBorders>
              <w:top w:val="single" w:sz="4" w:space="0" w:color="auto"/>
            </w:tcBorders>
          </w:tcPr>
          <w:p w14:paraId="00657978"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38670C7C" w14:textId="77777777" w:rsidTr="00235ECC">
        <w:trPr>
          <w:trHeight w:val="329"/>
        </w:trPr>
        <w:tc>
          <w:tcPr>
            <w:tcW w:w="905" w:type="pct"/>
            <w:vMerge/>
            <w:tcBorders>
              <w:top w:val="nil"/>
              <w:bottom w:val="nil"/>
            </w:tcBorders>
            <w:hideMark/>
          </w:tcPr>
          <w:p w14:paraId="0324C43E" w14:textId="77777777" w:rsidR="00C90137" w:rsidRPr="008A6038" w:rsidRDefault="00C90137" w:rsidP="00235ECC">
            <w:pPr>
              <w:spacing w:line="240" w:lineRule="auto"/>
              <w:rPr>
                <w:iCs/>
                <w:szCs w:val="24"/>
              </w:rPr>
            </w:pPr>
          </w:p>
        </w:tc>
        <w:tc>
          <w:tcPr>
            <w:tcW w:w="692" w:type="pct"/>
            <w:tcBorders>
              <w:top w:val="nil"/>
              <w:bottom w:val="nil"/>
            </w:tcBorders>
          </w:tcPr>
          <w:p w14:paraId="34893F90"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Borders>
              <w:top w:val="nil"/>
              <w:bottom w:val="nil"/>
            </w:tcBorders>
          </w:tcPr>
          <w:p w14:paraId="10584445" w14:textId="77777777" w:rsidR="00C90137" w:rsidRPr="008A6038" w:rsidRDefault="00C90137" w:rsidP="00235ECC">
            <w:pPr>
              <w:spacing w:line="240" w:lineRule="auto"/>
              <w:rPr>
                <w:color w:val="000000"/>
              </w:rPr>
            </w:pPr>
          </w:p>
        </w:tc>
        <w:tc>
          <w:tcPr>
            <w:tcW w:w="527" w:type="pct"/>
            <w:tcBorders>
              <w:top w:val="nil"/>
              <w:bottom w:val="nil"/>
            </w:tcBorders>
            <w:noWrap/>
          </w:tcPr>
          <w:p w14:paraId="253FC417" w14:textId="77777777" w:rsidR="00C90137" w:rsidRPr="008A6038" w:rsidRDefault="00C90137" w:rsidP="00235ECC">
            <w:pPr>
              <w:spacing w:line="240" w:lineRule="auto"/>
              <w:rPr>
                <w:iCs/>
                <w:szCs w:val="24"/>
              </w:rPr>
            </w:pPr>
            <w:r w:rsidRPr="008A6038">
              <w:rPr>
                <w:rFonts w:hint="eastAsia"/>
                <w:color w:val="000000"/>
              </w:rPr>
              <w:t>62.73</w:t>
            </w:r>
          </w:p>
        </w:tc>
        <w:tc>
          <w:tcPr>
            <w:tcW w:w="572" w:type="pct"/>
            <w:tcBorders>
              <w:top w:val="nil"/>
              <w:bottom w:val="nil"/>
            </w:tcBorders>
            <w:noWrap/>
          </w:tcPr>
          <w:p w14:paraId="1A52629A" w14:textId="77777777" w:rsidR="00C90137" w:rsidRPr="008A6038" w:rsidRDefault="00C90137" w:rsidP="00235ECC">
            <w:pPr>
              <w:spacing w:line="240" w:lineRule="auto"/>
              <w:rPr>
                <w:iCs/>
                <w:szCs w:val="24"/>
              </w:rPr>
            </w:pPr>
            <w:r w:rsidRPr="008A6038">
              <w:rPr>
                <w:rFonts w:hint="eastAsia"/>
                <w:color w:val="000000"/>
              </w:rPr>
              <w:t>3.87</w:t>
            </w:r>
          </w:p>
        </w:tc>
        <w:tc>
          <w:tcPr>
            <w:tcW w:w="1088" w:type="pct"/>
            <w:tcBorders>
              <w:top w:val="nil"/>
              <w:bottom w:val="nil"/>
            </w:tcBorders>
            <w:noWrap/>
          </w:tcPr>
          <w:p w14:paraId="659D62EB" w14:textId="77777777" w:rsidR="00C90137" w:rsidRPr="008A6038" w:rsidRDefault="00C90137" w:rsidP="00235ECC">
            <w:pPr>
              <w:spacing w:line="240" w:lineRule="auto"/>
              <w:rPr>
                <w:iCs/>
                <w:szCs w:val="24"/>
              </w:rPr>
            </w:pPr>
            <w:r w:rsidRPr="008A6038">
              <w:rPr>
                <w:rFonts w:hint="eastAsia"/>
                <w:color w:val="000000"/>
              </w:rPr>
              <w:t>(57.59, 73.62)</w:t>
            </w:r>
          </w:p>
        </w:tc>
        <w:tc>
          <w:tcPr>
            <w:tcW w:w="853" w:type="pct"/>
          </w:tcPr>
          <w:p w14:paraId="61E8BB51" w14:textId="77777777" w:rsidR="00C90137" w:rsidRPr="008A6038" w:rsidRDefault="00C90137" w:rsidP="00235ECC">
            <w:pPr>
              <w:spacing w:line="240" w:lineRule="auto"/>
              <w:rPr>
                <w:color w:val="000000"/>
              </w:rPr>
            </w:pPr>
            <w:r w:rsidRPr="008A6038">
              <w:rPr>
                <w:rFonts w:hint="eastAsia"/>
                <w:color w:val="000000"/>
              </w:rPr>
              <w:t>0.71</w:t>
            </w:r>
          </w:p>
        </w:tc>
      </w:tr>
      <w:tr w:rsidR="00C90137" w:rsidRPr="008A6038" w14:paraId="170E66FF" w14:textId="77777777" w:rsidTr="00235ECC">
        <w:trPr>
          <w:trHeight w:val="329"/>
        </w:trPr>
        <w:tc>
          <w:tcPr>
            <w:tcW w:w="905" w:type="pct"/>
            <w:vMerge w:val="restart"/>
            <w:tcBorders>
              <w:top w:val="single" w:sz="4" w:space="0" w:color="auto"/>
            </w:tcBorders>
            <w:noWrap/>
            <w:hideMark/>
          </w:tcPr>
          <w:p w14:paraId="6456C6C3" w14:textId="77777777" w:rsidR="00C90137" w:rsidRPr="008A6038" w:rsidRDefault="00C90137" w:rsidP="00235ECC">
            <w:pPr>
              <w:spacing w:line="240" w:lineRule="auto"/>
              <w:rPr>
                <w:iCs/>
                <w:szCs w:val="24"/>
              </w:rPr>
            </w:pPr>
            <w:r w:rsidRPr="008A6038">
              <w:rPr>
                <w:rFonts w:cs="Times New Roman" w:hint="eastAsia"/>
              </w:rPr>
              <w:t>UC &amp; H</w:t>
            </w:r>
          </w:p>
        </w:tc>
        <w:tc>
          <w:tcPr>
            <w:tcW w:w="692" w:type="pct"/>
            <w:tcBorders>
              <w:top w:val="single" w:sz="4" w:space="0" w:color="auto"/>
            </w:tcBorders>
          </w:tcPr>
          <w:p w14:paraId="70141F3F" w14:textId="77777777" w:rsidR="00C90137" w:rsidRPr="008A6038" w:rsidRDefault="00C90137" w:rsidP="00235ECC">
            <w:pPr>
              <w:spacing w:line="240" w:lineRule="auto"/>
              <w:rPr>
                <w:color w:val="000000"/>
                <w:szCs w:val="24"/>
              </w:rPr>
            </w:pPr>
            <w:proofErr w:type="spellStart"/>
            <w:r w:rsidRPr="008A6038">
              <w:rPr>
                <w:rFonts w:hint="eastAsia"/>
                <w:color w:val="000000"/>
                <w:szCs w:val="24"/>
              </w:rPr>
              <w:t>wNEW</w:t>
            </w:r>
            <w:proofErr w:type="spellEnd"/>
          </w:p>
        </w:tc>
        <w:tc>
          <w:tcPr>
            <w:tcW w:w="363" w:type="pct"/>
            <w:vMerge w:val="restart"/>
            <w:tcBorders>
              <w:top w:val="single" w:sz="4" w:space="0" w:color="auto"/>
            </w:tcBorders>
          </w:tcPr>
          <w:p w14:paraId="4EFFB01E" w14:textId="77777777" w:rsidR="00C90137" w:rsidRPr="008A6038" w:rsidRDefault="00C90137" w:rsidP="00235ECC">
            <w:pPr>
              <w:spacing w:line="240" w:lineRule="auto"/>
              <w:rPr>
                <w:color w:val="000000"/>
              </w:rPr>
            </w:pPr>
            <w:r w:rsidRPr="008A6038">
              <w:rPr>
                <w:rFonts w:hint="eastAsia"/>
                <w:color w:val="000000"/>
              </w:rPr>
              <w:t>30</w:t>
            </w:r>
          </w:p>
        </w:tc>
        <w:tc>
          <w:tcPr>
            <w:tcW w:w="527" w:type="pct"/>
            <w:tcBorders>
              <w:top w:val="single" w:sz="4" w:space="0" w:color="auto"/>
            </w:tcBorders>
            <w:noWrap/>
          </w:tcPr>
          <w:p w14:paraId="42144F08" w14:textId="77777777" w:rsidR="00C90137" w:rsidRPr="008A6038" w:rsidRDefault="00C90137" w:rsidP="00235ECC">
            <w:pPr>
              <w:spacing w:line="240" w:lineRule="auto"/>
              <w:rPr>
                <w:iCs/>
                <w:szCs w:val="24"/>
              </w:rPr>
            </w:pPr>
            <w:r w:rsidRPr="008A6038">
              <w:rPr>
                <w:rFonts w:hint="eastAsia"/>
                <w:color w:val="000000"/>
              </w:rPr>
              <w:t>36.04</w:t>
            </w:r>
          </w:p>
        </w:tc>
        <w:tc>
          <w:tcPr>
            <w:tcW w:w="572" w:type="pct"/>
            <w:tcBorders>
              <w:top w:val="single" w:sz="4" w:space="0" w:color="auto"/>
            </w:tcBorders>
            <w:noWrap/>
          </w:tcPr>
          <w:p w14:paraId="2028C179" w14:textId="77777777" w:rsidR="00C90137" w:rsidRPr="008A6038" w:rsidRDefault="00C90137" w:rsidP="00235ECC">
            <w:pPr>
              <w:spacing w:line="240" w:lineRule="auto"/>
              <w:rPr>
                <w:iCs/>
                <w:szCs w:val="24"/>
              </w:rPr>
            </w:pPr>
            <w:r w:rsidRPr="008A6038">
              <w:rPr>
                <w:rFonts w:hint="eastAsia"/>
                <w:color w:val="000000"/>
              </w:rPr>
              <w:t>2.98</w:t>
            </w:r>
          </w:p>
        </w:tc>
        <w:tc>
          <w:tcPr>
            <w:tcW w:w="1088" w:type="pct"/>
            <w:tcBorders>
              <w:top w:val="single" w:sz="4" w:space="0" w:color="auto"/>
            </w:tcBorders>
            <w:noWrap/>
          </w:tcPr>
          <w:p w14:paraId="5692F115" w14:textId="77777777" w:rsidR="00C90137" w:rsidRPr="008A6038" w:rsidRDefault="00C90137" w:rsidP="00235ECC">
            <w:pPr>
              <w:spacing w:line="240" w:lineRule="auto"/>
              <w:rPr>
                <w:iCs/>
                <w:szCs w:val="24"/>
              </w:rPr>
            </w:pPr>
            <w:r w:rsidRPr="008A6038">
              <w:rPr>
                <w:rFonts w:hint="eastAsia"/>
                <w:color w:val="000000"/>
              </w:rPr>
              <w:t>(30.19, 41.88)</w:t>
            </w:r>
          </w:p>
        </w:tc>
        <w:tc>
          <w:tcPr>
            <w:tcW w:w="853" w:type="pct"/>
            <w:tcBorders>
              <w:top w:val="single" w:sz="4" w:space="0" w:color="auto"/>
            </w:tcBorders>
          </w:tcPr>
          <w:p w14:paraId="5E37A053" w14:textId="77777777" w:rsidR="00C90137" w:rsidRPr="008A6038" w:rsidRDefault="00C90137" w:rsidP="00235ECC">
            <w:pPr>
              <w:spacing w:line="240" w:lineRule="auto"/>
              <w:rPr>
                <w:color w:val="000000"/>
              </w:rPr>
            </w:pPr>
            <w:r w:rsidRPr="008A6038">
              <w:rPr>
                <w:rFonts w:hint="eastAsia"/>
                <w:color w:val="000000"/>
              </w:rPr>
              <w:t>0.73</w:t>
            </w:r>
          </w:p>
        </w:tc>
      </w:tr>
      <w:tr w:rsidR="00C90137" w:rsidRPr="008A6038" w14:paraId="6453D540" w14:textId="77777777" w:rsidTr="00235ECC">
        <w:trPr>
          <w:trHeight w:val="329"/>
        </w:trPr>
        <w:tc>
          <w:tcPr>
            <w:tcW w:w="905" w:type="pct"/>
            <w:vMerge/>
            <w:hideMark/>
          </w:tcPr>
          <w:p w14:paraId="1E920C1F" w14:textId="77777777" w:rsidR="00C90137" w:rsidRPr="008A6038" w:rsidRDefault="00C90137" w:rsidP="00235ECC">
            <w:pPr>
              <w:spacing w:line="240" w:lineRule="auto"/>
              <w:rPr>
                <w:iCs/>
                <w:szCs w:val="24"/>
              </w:rPr>
            </w:pPr>
          </w:p>
        </w:tc>
        <w:tc>
          <w:tcPr>
            <w:tcW w:w="692" w:type="pct"/>
          </w:tcPr>
          <w:p w14:paraId="63E7BFAD" w14:textId="77777777" w:rsidR="00C90137" w:rsidRPr="008A6038" w:rsidRDefault="00C90137" w:rsidP="00235ECC">
            <w:pPr>
              <w:spacing w:line="240" w:lineRule="auto"/>
              <w:rPr>
                <w:iCs/>
                <w:szCs w:val="24"/>
              </w:rPr>
            </w:pPr>
            <w:r w:rsidRPr="008A6038">
              <w:rPr>
                <w:color w:val="000000"/>
                <w:szCs w:val="24"/>
              </w:rPr>
              <w:t>wChao2</w:t>
            </w:r>
          </w:p>
        </w:tc>
        <w:tc>
          <w:tcPr>
            <w:tcW w:w="363" w:type="pct"/>
            <w:vMerge/>
          </w:tcPr>
          <w:p w14:paraId="4CB13573" w14:textId="77777777" w:rsidR="00C90137" w:rsidRPr="008A6038" w:rsidRDefault="00C90137" w:rsidP="00235ECC">
            <w:pPr>
              <w:spacing w:line="240" w:lineRule="auto"/>
              <w:rPr>
                <w:color w:val="000000"/>
              </w:rPr>
            </w:pPr>
          </w:p>
        </w:tc>
        <w:tc>
          <w:tcPr>
            <w:tcW w:w="527" w:type="pct"/>
            <w:noWrap/>
          </w:tcPr>
          <w:p w14:paraId="455C624E" w14:textId="77777777" w:rsidR="00C90137" w:rsidRPr="008A6038" w:rsidRDefault="00C90137" w:rsidP="00235ECC">
            <w:pPr>
              <w:spacing w:line="240" w:lineRule="auto"/>
              <w:rPr>
                <w:iCs/>
                <w:szCs w:val="24"/>
              </w:rPr>
            </w:pPr>
            <w:r w:rsidRPr="008A6038">
              <w:rPr>
                <w:rFonts w:hint="eastAsia"/>
                <w:color w:val="000000"/>
              </w:rPr>
              <w:t>34.87</w:t>
            </w:r>
          </w:p>
        </w:tc>
        <w:tc>
          <w:tcPr>
            <w:tcW w:w="572" w:type="pct"/>
            <w:noWrap/>
          </w:tcPr>
          <w:p w14:paraId="043428E6" w14:textId="77777777" w:rsidR="00C90137" w:rsidRPr="008A6038" w:rsidRDefault="00C90137" w:rsidP="00235ECC">
            <w:pPr>
              <w:spacing w:line="240" w:lineRule="auto"/>
              <w:rPr>
                <w:iCs/>
                <w:szCs w:val="24"/>
              </w:rPr>
            </w:pPr>
            <w:r w:rsidRPr="008A6038">
              <w:rPr>
                <w:rFonts w:hint="eastAsia"/>
                <w:color w:val="000000"/>
              </w:rPr>
              <w:t>2.77</w:t>
            </w:r>
          </w:p>
        </w:tc>
        <w:tc>
          <w:tcPr>
            <w:tcW w:w="1088" w:type="pct"/>
            <w:noWrap/>
          </w:tcPr>
          <w:p w14:paraId="6011BBDF" w14:textId="77777777" w:rsidR="00C90137" w:rsidRPr="008A6038" w:rsidRDefault="00C90137" w:rsidP="00235ECC">
            <w:pPr>
              <w:spacing w:line="240" w:lineRule="auto"/>
              <w:rPr>
                <w:iCs/>
                <w:szCs w:val="24"/>
              </w:rPr>
            </w:pPr>
            <w:r w:rsidRPr="008A6038">
              <w:rPr>
                <w:rFonts w:hint="eastAsia"/>
                <w:color w:val="000000"/>
              </w:rPr>
              <w:t>(31.72, 43.76)</w:t>
            </w:r>
          </w:p>
        </w:tc>
        <w:tc>
          <w:tcPr>
            <w:tcW w:w="853" w:type="pct"/>
          </w:tcPr>
          <w:p w14:paraId="23613C52" w14:textId="77777777" w:rsidR="00C90137" w:rsidRPr="008A6038" w:rsidRDefault="00C90137" w:rsidP="00235ECC">
            <w:pPr>
              <w:spacing w:line="240" w:lineRule="auto"/>
              <w:rPr>
                <w:color w:val="000000"/>
              </w:rPr>
            </w:pPr>
            <w:r w:rsidRPr="008A6038">
              <w:rPr>
                <w:rFonts w:hint="eastAsia"/>
                <w:color w:val="000000"/>
              </w:rPr>
              <w:t>0.73</w:t>
            </w:r>
          </w:p>
        </w:tc>
      </w:tr>
    </w:tbl>
    <w:p w14:paraId="60F2F5C5" w14:textId="6FDDDAB2" w:rsidR="00C90137" w:rsidRPr="008A6038" w:rsidRDefault="00C90137" w:rsidP="00C90137">
      <w:pPr>
        <w:widowControl/>
        <w:spacing w:line="240" w:lineRule="auto"/>
        <w:rPr>
          <w:rFonts w:cs="Times New Roman"/>
        </w:rPr>
      </w:pPr>
    </w:p>
    <w:p w14:paraId="63CB6A72" w14:textId="77777777" w:rsidR="00C90137" w:rsidRPr="008A6038" w:rsidRDefault="00C90137" w:rsidP="00C90137">
      <w:pPr>
        <w:widowControl/>
        <w:spacing w:line="240" w:lineRule="auto"/>
        <w:rPr>
          <w:sz w:val="20"/>
          <w:szCs w:val="20"/>
        </w:rPr>
      </w:pPr>
    </w:p>
    <w:p w14:paraId="0DBF7620" w14:textId="7896EC4D" w:rsidR="00C90137" w:rsidRPr="008A6038" w:rsidRDefault="00C90137" w:rsidP="004F359F">
      <w:pPr>
        <w:pStyle w:val="af1"/>
        <w:spacing w:line="240" w:lineRule="auto"/>
        <w:rPr>
          <w:rFonts w:cs="Times New Roman"/>
        </w:rPr>
      </w:pPr>
      <w:bookmarkStart w:id="342" w:name="_Toc163389735"/>
      <w:bookmarkStart w:id="343" w:name="_Toc163389952"/>
      <w:r w:rsidRPr="008A6038">
        <w:t xml:space="preserve">Table </w:t>
      </w:r>
      <w:fldSimple w:instr=" STYLEREF 1 \s ">
        <w:r w:rsidR="009D47CB">
          <w:rPr>
            <w:noProof/>
          </w:rPr>
          <w:t>5</w:t>
        </w:r>
      </w:fldSimple>
      <w:r w:rsidR="004F359F" w:rsidRPr="008A6038">
        <w:t>.</w:t>
      </w:r>
      <w:fldSimple w:instr=" SEQ Table \* ARABIC \s 1 ">
        <w:r w:rsidR="009D47CB">
          <w:rPr>
            <w:noProof/>
          </w:rPr>
          <w:t>7</w:t>
        </w:r>
      </w:fldSimple>
      <w:r w:rsidRPr="008A6038">
        <w:rPr>
          <w:rFonts w:hint="eastAsia"/>
        </w:rPr>
        <w:t>在不同抽樣比例的假設下，</w:t>
      </w:r>
      <w:r w:rsidRPr="008A6038">
        <w:rPr>
          <w:rFonts w:cs="Times New Roman" w:hint="eastAsia"/>
        </w:rPr>
        <w:t>取後不放回之</w:t>
      </w:r>
      <w:r w:rsidRPr="008A6038">
        <w:rPr>
          <w:rFonts w:cs="Times New Roman"/>
        </w:rPr>
        <w:t>紅杉國家公園內苔蘚</w:t>
      </w:r>
      <w:r w:rsidRPr="008A6038">
        <w:rPr>
          <w:rFonts w:cs="Times New Roman" w:hint="eastAsia"/>
        </w:rPr>
        <w:t>的兩群落間物種數與</w:t>
      </w:r>
      <w:r w:rsidRPr="008A6038">
        <w:rPr>
          <w:rFonts w:cs="Times New Roman" w:hint="eastAsia"/>
        </w:rPr>
        <w:t>Jaccard</w:t>
      </w:r>
      <w:r w:rsidRPr="008A6038">
        <w:rPr>
          <w:rFonts w:cs="Times New Roman" w:hint="eastAsia"/>
        </w:rPr>
        <w:t>估計結果。</w:t>
      </w:r>
      <w:bookmarkEnd w:id="342"/>
      <w:bookmarkEnd w:id="343"/>
    </w:p>
    <w:tbl>
      <w:tblPr>
        <w:tblStyle w:val="afd"/>
        <w:tblW w:w="5000" w:type="pct"/>
        <w:tblLook w:val="04A0" w:firstRow="1" w:lastRow="0" w:firstColumn="1" w:lastColumn="0" w:noHBand="0" w:noVBand="1"/>
      </w:tblPr>
      <w:tblGrid>
        <w:gridCol w:w="1365"/>
        <w:gridCol w:w="1350"/>
        <w:gridCol w:w="1028"/>
        <w:gridCol w:w="1028"/>
        <w:gridCol w:w="1030"/>
        <w:gridCol w:w="261"/>
        <w:gridCol w:w="748"/>
        <w:gridCol w:w="748"/>
        <w:gridCol w:w="748"/>
      </w:tblGrid>
      <w:tr w:rsidR="00C90137" w:rsidRPr="008A6038" w14:paraId="7293B1B5" w14:textId="77777777" w:rsidTr="00A82030">
        <w:trPr>
          <w:cnfStyle w:val="100000000000" w:firstRow="1" w:lastRow="0" w:firstColumn="0" w:lastColumn="0" w:oddVBand="0" w:evenVBand="0" w:oddHBand="0" w:evenHBand="0" w:firstRowFirstColumn="0" w:firstRowLastColumn="0" w:lastRowFirstColumn="0" w:lastRowLastColumn="0"/>
          <w:trHeight w:val="414"/>
        </w:trPr>
        <w:tc>
          <w:tcPr>
            <w:tcW w:w="822" w:type="pct"/>
            <w:vMerge w:val="restart"/>
          </w:tcPr>
          <w:p w14:paraId="052373E2" w14:textId="77777777" w:rsidR="00C90137" w:rsidRPr="008A6038" w:rsidRDefault="00C90137" w:rsidP="00235ECC">
            <w:pPr>
              <w:spacing w:line="240" w:lineRule="auto"/>
              <w:rPr>
                <w:rFonts w:cs="Times New Roman"/>
              </w:rPr>
            </w:pPr>
          </w:p>
        </w:tc>
        <w:tc>
          <w:tcPr>
            <w:tcW w:w="813" w:type="pct"/>
            <w:vMerge w:val="restart"/>
          </w:tcPr>
          <w:p w14:paraId="3C2158CD" w14:textId="77777777" w:rsidR="00C90137" w:rsidRPr="008A6038" w:rsidRDefault="00C90137" w:rsidP="00235ECC">
            <w:pPr>
              <w:spacing w:line="240" w:lineRule="auto"/>
              <w:rPr>
                <w:rFonts w:cs="Times New Roman"/>
              </w:rPr>
            </w:pPr>
            <w:r w:rsidRPr="008A6038">
              <w:rPr>
                <w:szCs w:val="24"/>
              </w:rPr>
              <w:t>Estimator</w:t>
            </w:r>
          </w:p>
        </w:tc>
        <w:tc>
          <w:tcPr>
            <w:tcW w:w="1858" w:type="pct"/>
            <w:gridSpan w:val="3"/>
            <w:tcBorders>
              <w:bottom w:val="single" w:sz="12" w:space="0" w:color="auto"/>
            </w:tcBorders>
          </w:tcPr>
          <w:p w14:paraId="6658970C" w14:textId="77777777" w:rsidR="00C90137" w:rsidRPr="008A6038" w:rsidRDefault="00C90137" w:rsidP="00235ECC">
            <w:pPr>
              <w:spacing w:line="240" w:lineRule="auto"/>
              <w:rPr>
                <w:rFonts w:cs="Times New Roman"/>
              </w:rPr>
            </w:pPr>
            <w:r w:rsidRPr="008A6038">
              <w:rPr>
                <w:szCs w:val="24"/>
              </w:rPr>
              <w:t>Estimate</w:t>
            </w:r>
          </w:p>
        </w:tc>
        <w:tc>
          <w:tcPr>
            <w:tcW w:w="157" w:type="pct"/>
            <w:tcBorders>
              <w:top w:val="single" w:sz="12" w:space="0" w:color="auto"/>
              <w:bottom w:val="nil"/>
            </w:tcBorders>
          </w:tcPr>
          <w:p w14:paraId="6FA79ABF" w14:textId="77777777" w:rsidR="00C90137" w:rsidRPr="008A6038" w:rsidRDefault="00C90137" w:rsidP="00235ECC">
            <w:pPr>
              <w:spacing w:line="240" w:lineRule="auto"/>
              <w:rPr>
                <w:rFonts w:cs="Times New Roman"/>
              </w:rPr>
            </w:pPr>
          </w:p>
        </w:tc>
        <w:tc>
          <w:tcPr>
            <w:tcW w:w="1351" w:type="pct"/>
            <w:gridSpan w:val="3"/>
            <w:tcBorders>
              <w:bottom w:val="single" w:sz="12" w:space="0" w:color="auto"/>
            </w:tcBorders>
          </w:tcPr>
          <w:p w14:paraId="0BE8871A" w14:textId="77777777" w:rsidR="00C90137" w:rsidRPr="008A6038" w:rsidRDefault="00C90137" w:rsidP="00235ECC">
            <w:pPr>
              <w:spacing w:line="240" w:lineRule="auto"/>
              <w:rPr>
                <w:rFonts w:cs="Times New Roman"/>
              </w:rPr>
            </w:pPr>
            <w:r w:rsidRPr="008A6038">
              <w:rPr>
                <w:rFonts w:cs="Times New Roman" w:hint="eastAsia"/>
              </w:rPr>
              <w:t>Jaccard</w:t>
            </w:r>
          </w:p>
        </w:tc>
      </w:tr>
      <w:tr w:rsidR="00C90137" w:rsidRPr="008A6038" w14:paraId="12627C78" w14:textId="77777777" w:rsidTr="00A82030">
        <w:trPr>
          <w:trHeight w:val="414"/>
        </w:trPr>
        <w:tc>
          <w:tcPr>
            <w:tcW w:w="822" w:type="pct"/>
            <w:vMerge/>
            <w:tcBorders>
              <w:bottom w:val="double" w:sz="4" w:space="0" w:color="auto"/>
            </w:tcBorders>
          </w:tcPr>
          <w:p w14:paraId="27154E9D" w14:textId="77777777" w:rsidR="00C90137" w:rsidRPr="008A6038" w:rsidRDefault="00C90137" w:rsidP="00235ECC">
            <w:pPr>
              <w:spacing w:line="240" w:lineRule="auto"/>
              <w:rPr>
                <w:rFonts w:cs="Times New Roman"/>
              </w:rPr>
            </w:pPr>
          </w:p>
        </w:tc>
        <w:tc>
          <w:tcPr>
            <w:tcW w:w="813" w:type="pct"/>
            <w:vMerge/>
            <w:tcBorders>
              <w:bottom w:val="double" w:sz="4" w:space="0" w:color="auto"/>
            </w:tcBorders>
          </w:tcPr>
          <w:p w14:paraId="77759933" w14:textId="77777777" w:rsidR="00C90137" w:rsidRPr="008A6038" w:rsidRDefault="00C90137" w:rsidP="00235ECC">
            <w:pPr>
              <w:spacing w:line="240" w:lineRule="auto"/>
              <w:rPr>
                <w:szCs w:val="24"/>
              </w:rPr>
            </w:pPr>
          </w:p>
        </w:tc>
        <w:tc>
          <w:tcPr>
            <w:tcW w:w="619" w:type="pct"/>
            <w:tcBorders>
              <w:top w:val="single" w:sz="12" w:space="0" w:color="auto"/>
              <w:bottom w:val="double" w:sz="4" w:space="0" w:color="auto"/>
            </w:tcBorders>
          </w:tcPr>
          <w:p w14:paraId="75833442" w14:textId="77777777" w:rsidR="00C90137" w:rsidRPr="008A6038" w:rsidRDefault="00C90137" w:rsidP="00235ECC">
            <w:pPr>
              <w:spacing w:line="240" w:lineRule="auto"/>
              <w:rPr>
                <w:szCs w:val="24"/>
              </w:rPr>
            </w:pPr>
            <w:r w:rsidRPr="008A6038">
              <w:rPr>
                <w:rFonts w:hint="eastAsia"/>
                <w:szCs w:val="24"/>
              </w:rPr>
              <w:t>0.3</w:t>
            </w:r>
          </w:p>
        </w:tc>
        <w:tc>
          <w:tcPr>
            <w:tcW w:w="619" w:type="pct"/>
            <w:tcBorders>
              <w:top w:val="single" w:sz="12" w:space="0" w:color="auto"/>
              <w:bottom w:val="double" w:sz="4" w:space="0" w:color="auto"/>
            </w:tcBorders>
          </w:tcPr>
          <w:p w14:paraId="4578B632" w14:textId="77777777" w:rsidR="00C90137" w:rsidRPr="008A6038" w:rsidRDefault="00C90137" w:rsidP="00235ECC">
            <w:pPr>
              <w:spacing w:line="240" w:lineRule="auto"/>
              <w:rPr>
                <w:szCs w:val="24"/>
              </w:rPr>
            </w:pPr>
            <w:r w:rsidRPr="008A6038">
              <w:rPr>
                <w:rFonts w:hint="eastAsia"/>
                <w:szCs w:val="24"/>
              </w:rPr>
              <w:t>0.5</w:t>
            </w:r>
          </w:p>
        </w:tc>
        <w:tc>
          <w:tcPr>
            <w:tcW w:w="619" w:type="pct"/>
            <w:tcBorders>
              <w:top w:val="single" w:sz="12" w:space="0" w:color="auto"/>
              <w:bottom w:val="double" w:sz="4" w:space="0" w:color="auto"/>
            </w:tcBorders>
          </w:tcPr>
          <w:p w14:paraId="42F27D7F" w14:textId="77777777" w:rsidR="00C90137" w:rsidRPr="008A6038" w:rsidRDefault="00C90137" w:rsidP="00235ECC">
            <w:pPr>
              <w:spacing w:line="240" w:lineRule="auto"/>
              <w:rPr>
                <w:szCs w:val="24"/>
              </w:rPr>
            </w:pPr>
            <w:r w:rsidRPr="008A6038">
              <w:rPr>
                <w:rFonts w:hint="eastAsia"/>
                <w:szCs w:val="24"/>
              </w:rPr>
              <w:t>0.7</w:t>
            </w:r>
          </w:p>
        </w:tc>
        <w:tc>
          <w:tcPr>
            <w:tcW w:w="157" w:type="pct"/>
            <w:tcBorders>
              <w:top w:val="nil"/>
              <w:bottom w:val="double" w:sz="4" w:space="0" w:color="auto"/>
            </w:tcBorders>
          </w:tcPr>
          <w:p w14:paraId="6BC5491A" w14:textId="77777777" w:rsidR="00C90137" w:rsidRPr="008A6038" w:rsidRDefault="00C90137" w:rsidP="00235ECC">
            <w:pPr>
              <w:spacing w:line="240" w:lineRule="auto"/>
              <w:rPr>
                <w:szCs w:val="24"/>
              </w:rPr>
            </w:pPr>
          </w:p>
        </w:tc>
        <w:tc>
          <w:tcPr>
            <w:tcW w:w="450" w:type="pct"/>
            <w:tcBorders>
              <w:top w:val="single" w:sz="12" w:space="0" w:color="auto"/>
              <w:bottom w:val="double" w:sz="4" w:space="0" w:color="auto"/>
            </w:tcBorders>
          </w:tcPr>
          <w:p w14:paraId="0A924DBB" w14:textId="77777777" w:rsidR="00C90137" w:rsidRPr="008A6038" w:rsidRDefault="00C90137" w:rsidP="00235ECC">
            <w:pPr>
              <w:spacing w:line="240" w:lineRule="auto"/>
              <w:rPr>
                <w:szCs w:val="24"/>
              </w:rPr>
            </w:pPr>
            <w:r w:rsidRPr="008A6038">
              <w:rPr>
                <w:rFonts w:hint="eastAsia"/>
                <w:szCs w:val="24"/>
              </w:rPr>
              <w:t>0.3</w:t>
            </w:r>
          </w:p>
        </w:tc>
        <w:tc>
          <w:tcPr>
            <w:tcW w:w="450" w:type="pct"/>
            <w:tcBorders>
              <w:top w:val="single" w:sz="12" w:space="0" w:color="auto"/>
              <w:bottom w:val="double" w:sz="4" w:space="0" w:color="auto"/>
            </w:tcBorders>
          </w:tcPr>
          <w:p w14:paraId="29BCA5F9" w14:textId="77777777" w:rsidR="00C90137" w:rsidRPr="008A6038" w:rsidRDefault="00C90137" w:rsidP="00235ECC">
            <w:pPr>
              <w:spacing w:line="240" w:lineRule="auto"/>
              <w:rPr>
                <w:szCs w:val="24"/>
              </w:rPr>
            </w:pPr>
            <w:r w:rsidRPr="008A6038">
              <w:rPr>
                <w:rFonts w:hint="eastAsia"/>
                <w:szCs w:val="24"/>
              </w:rPr>
              <w:t>0.5</w:t>
            </w:r>
          </w:p>
        </w:tc>
        <w:tc>
          <w:tcPr>
            <w:tcW w:w="450" w:type="pct"/>
            <w:tcBorders>
              <w:top w:val="single" w:sz="12" w:space="0" w:color="auto"/>
              <w:bottom w:val="double" w:sz="4" w:space="0" w:color="auto"/>
            </w:tcBorders>
          </w:tcPr>
          <w:p w14:paraId="45380D49" w14:textId="77777777" w:rsidR="00C90137" w:rsidRPr="008A6038" w:rsidRDefault="00C90137" w:rsidP="00235ECC">
            <w:pPr>
              <w:spacing w:line="240" w:lineRule="auto"/>
              <w:rPr>
                <w:szCs w:val="24"/>
              </w:rPr>
            </w:pPr>
            <w:r w:rsidRPr="008A6038">
              <w:rPr>
                <w:rFonts w:hint="eastAsia"/>
                <w:szCs w:val="24"/>
              </w:rPr>
              <w:t>0.7</w:t>
            </w:r>
          </w:p>
        </w:tc>
      </w:tr>
      <w:tr w:rsidR="00C90137" w:rsidRPr="008A6038" w14:paraId="55838E05" w14:textId="77777777" w:rsidTr="00A82030">
        <w:trPr>
          <w:trHeight w:val="283"/>
        </w:trPr>
        <w:tc>
          <w:tcPr>
            <w:tcW w:w="822" w:type="pct"/>
            <w:vMerge w:val="restart"/>
            <w:tcBorders>
              <w:top w:val="double" w:sz="4" w:space="0" w:color="auto"/>
              <w:bottom w:val="nil"/>
            </w:tcBorders>
          </w:tcPr>
          <w:p w14:paraId="674DBDFD" w14:textId="77777777" w:rsidR="00C90137" w:rsidRPr="008A6038" w:rsidRDefault="00C90137" w:rsidP="00235ECC">
            <w:pPr>
              <w:spacing w:line="240" w:lineRule="auto"/>
              <w:rPr>
                <w:rFonts w:cs="Times New Roman"/>
              </w:rPr>
            </w:pPr>
            <w:r w:rsidRPr="008A6038">
              <w:rPr>
                <w:rFonts w:hint="eastAsia"/>
                <w:color w:val="000000"/>
              </w:rPr>
              <w:t>F &amp; LC</w:t>
            </w:r>
          </w:p>
        </w:tc>
        <w:tc>
          <w:tcPr>
            <w:tcW w:w="813" w:type="pct"/>
            <w:tcBorders>
              <w:top w:val="double" w:sz="4" w:space="0" w:color="auto"/>
              <w:bottom w:val="nil"/>
            </w:tcBorders>
          </w:tcPr>
          <w:p w14:paraId="2C7E8E2B"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double" w:sz="4" w:space="0" w:color="auto"/>
            </w:tcBorders>
          </w:tcPr>
          <w:p w14:paraId="0E20D9BF" w14:textId="77777777" w:rsidR="00C90137" w:rsidRPr="008A6038" w:rsidRDefault="00C90137" w:rsidP="00235ECC">
            <w:pPr>
              <w:spacing w:line="240" w:lineRule="auto"/>
              <w:rPr>
                <w:rFonts w:cs="Times New Roman"/>
              </w:rPr>
            </w:pPr>
            <w:r w:rsidRPr="008A6038">
              <w:rPr>
                <w:rFonts w:hint="eastAsia"/>
                <w:color w:val="000000"/>
              </w:rPr>
              <w:t>214</w:t>
            </w:r>
          </w:p>
        </w:tc>
        <w:tc>
          <w:tcPr>
            <w:tcW w:w="157" w:type="pct"/>
            <w:tcBorders>
              <w:top w:val="double" w:sz="4" w:space="0" w:color="auto"/>
            </w:tcBorders>
          </w:tcPr>
          <w:p w14:paraId="1D4E2ADD" w14:textId="77777777" w:rsidR="00C90137" w:rsidRPr="008A6038" w:rsidRDefault="00C90137" w:rsidP="00235ECC">
            <w:pPr>
              <w:spacing w:line="240" w:lineRule="auto"/>
              <w:rPr>
                <w:color w:val="000000"/>
              </w:rPr>
            </w:pPr>
          </w:p>
        </w:tc>
        <w:tc>
          <w:tcPr>
            <w:tcW w:w="1351" w:type="pct"/>
            <w:gridSpan w:val="3"/>
            <w:tcBorders>
              <w:top w:val="double" w:sz="4" w:space="0" w:color="auto"/>
            </w:tcBorders>
          </w:tcPr>
          <w:p w14:paraId="5ACF15C8" w14:textId="77777777" w:rsidR="00C90137" w:rsidRPr="008A6038" w:rsidRDefault="00C90137" w:rsidP="00235ECC">
            <w:pPr>
              <w:spacing w:line="240" w:lineRule="auto"/>
              <w:rPr>
                <w:rFonts w:cs="Times New Roman"/>
              </w:rPr>
            </w:pPr>
            <w:r w:rsidRPr="008A6038">
              <w:rPr>
                <w:rFonts w:hint="eastAsia"/>
                <w:color w:val="000000"/>
              </w:rPr>
              <w:t>0.63</w:t>
            </w:r>
          </w:p>
        </w:tc>
      </w:tr>
      <w:tr w:rsidR="00C90137" w:rsidRPr="008A6038" w14:paraId="4AE49B4E" w14:textId="77777777" w:rsidTr="00A82030">
        <w:trPr>
          <w:trHeight w:val="283"/>
        </w:trPr>
        <w:tc>
          <w:tcPr>
            <w:tcW w:w="822" w:type="pct"/>
            <w:vMerge/>
            <w:tcBorders>
              <w:top w:val="nil"/>
              <w:bottom w:val="nil"/>
            </w:tcBorders>
          </w:tcPr>
          <w:p w14:paraId="32EC3307" w14:textId="77777777" w:rsidR="00C90137" w:rsidRPr="008A6038" w:rsidRDefault="00C90137" w:rsidP="00235ECC">
            <w:pPr>
              <w:spacing w:line="240" w:lineRule="auto"/>
              <w:rPr>
                <w:color w:val="000000"/>
              </w:rPr>
            </w:pPr>
          </w:p>
        </w:tc>
        <w:tc>
          <w:tcPr>
            <w:tcW w:w="813" w:type="pct"/>
            <w:tcBorders>
              <w:top w:val="nil"/>
              <w:bottom w:val="nil"/>
            </w:tcBorders>
          </w:tcPr>
          <w:p w14:paraId="2A6E6BE3"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692D9CDC" w14:textId="77777777" w:rsidR="00C90137" w:rsidRPr="008A6038" w:rsidRDefault="00C90137" w:rsidP="00235ECC">
            <w:pPr>
              <w:spacing w:line="240" w:lineRule="auto"/>
              <w:rPr>
                <w:rFonts w:cs="Times New Roman"/>
              </w:rPr>
            </w:pPr>
            <w:r w:rsidRPr="008A6038">
              <w:rPr>
                <w:rFonts w:hint="eastAsia"/>
                <w:color w:val="000000"/>
              </w:rPr>
              <w:t>291.31</w:t>
            </w:r>
          </w:p>
        </w:tc>
        <w:tc>
          <w:tcPr>
            <w:tcW w:w="619" w:type="pct"/>
          </w:tcPr>
          <w:p w14:paraId="15E78302" w14:textId="77777777" w:rsidR="00C90137" w:rsidRPr="008A6038" w:rsidRDefault="00C90137" w:rsidP="00235ECC">
            <w:pPr>
              <w:spacing w:line="240" w:lineRule="auto"/>
              <w:rPr>
                <w:rFonts w:cs="Times New Roman"/>
              </w:rPr>
            </w:pPr>
            <w:r w:rsidRPr="008A6038">
              <w:rPr>
                <w:rFonts w:hint="eastAsia"/>
                <w:color w:val="000000"/>
              </w:rPr>
              <w:t>259.99</w:t>
            </w:r>
          </w:p>
        </w:tc>
        <w:tc>
          <w:tcPr>
            <w:tcW w:w="619" w:type="pct"/>
          </w:tcPr>
          <w:p w14:paraId="6D99AA75" w14:textId="77777777" w:rsidR="00C90137" w:rsidRPr="008A6038" w:rsidRDefault="00C90137" w:rsidP="00235ECC">
            <w:pPr>
              <w:spacing w:line="240" w:lineRule="auto"/>
              <w:rPr>
                <w:rFonts w:cs="Times New Roman"/>
              </w:rPr>
            </w:pPr>
            <w:r w:rsidRPr="008A6038">
              <w:rPr>
                <w:rFonts w:hint="eastAsia"/>
                <w:color w:val="000000"/>
              </w:rPr>
              <w:t>237.65</w:t>
            </w:r>
          </w:p>
        </w:tc>
        <w:tc>
          <w:tcPr>
            <w:tcW w:w="157" w:type="pct"/>
          </w:tcPr>
          <w:p w14:paraId="3B2D3654" w14:textId="77777777" w:rsidR="00C90137" w:rsidRPr="008A6038" w:rsidRDefault="00C90137" w:rsidP="00235ECC">
            <w:pPr>
              <w:spacing w:line="240" w:lineRule="auto"/>
              <w:rPr>
                <w:color w:val="000000"/>
              </w:rPr>
            </w:pPr>
          </w:p>
        </w:tc>
        <w:tc>
          <w:tcPr>
            <w:tcW w:w="450" w:type="pct"/>
          </w:tcPr>
          <w:p w14:paraId="5089F6AD" w14:textId="77777777" w:rsidR="00C90137" w:rsidRPr="008A6038" w:rsidRDefault="00C90137" w:rsidP="00235ECC">
            <w:pPr>
              <w:spacing w:line="240" w:lineRule="auto"/>
              <w:rPr>
                <w:rFonts w:cs="Times New Roman"/>
              </w:rPr>
            </w:pPr>
            <w:r w:rsidRPr="008A6038">
              <w:rPr>
                <w:rFonts w:hint="eastAsia"/>
                <w:color w:val="000000"/>
              </w:rPr>
              <w:t>0.54</w:t>
            </w:r>
          </w:p>
        </w:tc>
        <w:tc>
          <w:tcPr>
            <w:tcW w:w="450" w:type="pct"/>
          </w:tcPr>
          <w:p w14:paraId="57C93399" w14:textId="77777777" w:rsidR="00C90137" w:rsidRPr="008A6038" w:rsidRDefault="00C90137" w:rsidP="00235ECC">
            <w:pPr>
              <w:spacing w:line="240" w:lineRule="auto"/>
              <w:rPr>
                <w:rFonts w:cs="Times New Roman"/>
              </w:rPr>
            </w:pPr>
            <w:r w:rsidRPr="008A6038">
              <w:rPr>
                <w:rFonts w:hint="eastAsia"/>
                <w:color w:val="000000"/>
              </w:rPr>
              <w:t>0.57</w:t>
            </w:r>
          </w:p>
        </w:tc>
        <w:tc>
          <w:tcPr>
            <w:tcW w:w="450" w:type="pct"/>
          </w:tcPr>
          <w:p w14:paraId="5CCD4BDF" w14:textId="77777777" w:rsidR="00C90137" w:rsidRPr="008A6038" w:rsidRDefault="00C90137" w:rsidP="00235ECC">
            <w:pPr>
              <w:spacing w:line="240" w:lineRule="auto"/>
              <w:rPr>
                <w:rFonts w:cs="Times New Roman"/>
              </w:rPr>
            </w:pPr>
            <w:r w:rsidRPr="008A6038">
              <w:rPr>
                <w:rFonts w:hint="eastAsia"/>
                <w:color w:val="000000"/>
              </w:rPr>
              <w:t>0.6</w:t>
            </w:r>
          </w:p>
        </w:tc>
      </w:tr>
      <w:tr w:rsidR="00C90137" w:rsidRPr="008A6038" w14:paraId="72D26971" w14:textId="77777777" w:rsidTr="00A82030">
        <w:trPr>
          <w:trHeight w:val="283"/>
        </w:trPr>
        <w:tc>
          <w:tcPr>
            <w:tcW w:w="822" w:type="pct"/>
            <w:vMerge/>
            <w:tcBorders>
              <w:top w:val="nil"/>
              <w:bottom w:val="single" w:sz="4" w:space="0" w:color="auto"/>
            </w:tcBorders>
          </w:tcPr>
          <w:p w14:paraId="3F26CB63" w14:textId="77777777" w:rsidR="00C90137" w:rsidRPr="008A6038" w:rsidRDefault="00C90137" w:rsidP="00235ECC">
            <w:pPr>
              <w:spacing w:line="240" w:lineRule="auto"/>
              <w:rPr>
                <w:color w:val="000000"/>
              </w:rPr>
            </w:pPr>
          </w:p>
        </w:tc>
        <w:tc>
          <w:tcPr>
            <w:tcW w:w="813" w:type="pct"/>
            <w:tcBorders>
              <w:top w:val="nil"/>
              <w:bottom w:val="single" w:sz="4" w:space="0" w:color="auto"/>
            </w:tcBorders>
          </w:tcPr>
          <w:p w14:paraId="4E557CD1"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40A22E53" w14:textId="77777777" w:rsidR="00C90137" w:rsidRPr="008A6038" w:rsidRDefault="00C90137" w:rsidP="00235ECC">
            <w:pPr>
              <w:spacing w:line="240" w:lineRule="auto"/>
              <w:rPr>
                <w:rFonts w:cs="Times New Roman"/>
              </w:rPr>
            </w:pPr>
            <w:r w:rsidRPr="008A6038">
              <w:rPr>
                <w:rFonts w:hint="eastAsia"/>
                <w:color w:val="000000"/>
              </w:rPr>
              <w:t>268.06</w:t>
            </w:r>
          </w:p>
        </w:tc>
        <w:tc>
          <w:tcPr>
            <w:tcW w:w="619" w:type="pct"/>
            <w:tcBorders>
              <w:bottom w:val="single" w:sz="4" w:space="0" w:color="auto"/>
            </w:tcBorders>
          </w:tcPr>
          <w:p w14:paraId="28D7FC2C" w14:textId="77777777" w:rsidR="00C90137" w:rsidRPr="008A6038" w:rsidRDefault="00C90137" w:rsidP="00235ECC">
            <w:pPr>
              <w:spacing w:line="240" w:lineRule="auto"/>
              <w:rPr>
                <w:rFonts w:cs="Times New Roman"/>
              </w:rPr>
            </w:pPr>
            <w:r w:rsidRPr="008A6038">
              <w:rPr>
                <w:rFonts w:hint="eastAsia"/>
                <w:color w:val="000000"/>
              </w:rPr>
              <w:t>250.64</w:t>
            </w:r>
          </w:p>
        </w:tc>
        <w:tc>
          <w:tcPr>
            <w:tcW w:w="619" w:type="pct"/>
            <w:tcBorders>
              <w:bottom w:val="single" w:sz="4" w:space="0" w:color="auto"/>
            </w:tcBorders>
          </w:tcPr>
          <w:p w14:paraId="00F1EB8C" w14:textId="77777777" w:rsidR="00C90137" w:rsidRPr="008A6038" w:rsidRDefault="00C90137" w:rsidP="00235ECC">
            <w:pPr>
              <w:spacing w:line="240" w:lineRule="auto"/>
              <w:rPr>
                <w:rFonts w:cs="Times New Roman"/>
              </w:rPr>
            </w:pPr>
            <w:r w:rsidRPr="008A6038">
              <w:rPr>
                <w:rFonts w:hint="eastAsia"/>
                <w:color w:val="000000"/>
              </w:rPr>
              <w:t>234.92</w:t>
            </w:r>
          </w:p>
        </w:tc>
        <w:tc>
          <w:tcPr>
            <w:tcW w:w="157" w:type="pct"/>
            <w:tcBorders>
              <w:bottom w:val="single" w:sz="4" w:space="0" w:color="auto"/>
            </w:tcBorders>
          </w:tcPr>
          <w:p w14:paraId="5BE5F8E1" w14:textId="77777777" w:rsidR="00C90137" w:rsidRPr="008A6038" w:rsidRDefault="00C90137" w:rsidP="00235ECC">
            <w:pPr>
              <w:spacing w:line="240" w:lineRule="auto"/>
              <w:rPr>
                <w:color w:val="000000"/>
              </w:rPr>
            </w:pPr>
          </w:p>
        </w:tc>
        <w:tc>
          <w:tcPr>
            <w:tcW w:w="450" w:type="pct"/>
            <w:tcBorders>
              <w:bottom w:val="single" w:sz="4" w:space="0" w:color="auto"/>
            </w:tcBorders>
          </w:tcPr>
          <w:p w14:paraId="2089B139" w14:textId="77777777" w:rsidR="00C90137" w:rsidRPr="008A6038" w:rsidRDefault="00C90137" w:rsidP="00235ECC">
            <w:pPr>
              <w:spacing w:line="240" w:lineRule="auto"/>
              <w:rPr>
                <w:rFonts w:cs="Times New Roman"/>
              </w:rPr>
            </w:pPr>
            <w:r w:rsidRPr="008A6038">
              <w:rPr>
                <w:rFonts w:hint="eastAsia"/>
                <w:color w:val="000000"/>
              </w:rPr>
              <w:t>0.49</w:t>
            </w:r>
          </w:p>
        </w:tc>
        <w:tc>
          <w:tcPr>
            <w:tcW w:w="450" w:type="pct"/>
            <w:tcBorders>
              <w:bottom w:val="single" w:sz="4" w:space="0" w:color="auto"/>
            </w:tcBorders>
          </w:tcPr>
          <w:p w14:paraId="5D60A2B5" w14:textId="77777777" w:rsidR="00C90137" w:rsidRPr="008A6038" w:rsidRDefault="00C90137" w:rsidP="00235ECC">
            <w:pPr>
              <w:spacing w:line="240" w:lineRule="auto"/>
              <w:rPr>
                <w:rFonts w:cs="Times New Roman"/>
              </w:rPr>
            </w:pPr>
            <w:r w:rsidRPr="008A6038">
              <w:rPr>
                <w:rFonts w:hint="eastAsia"/>
                <w:color w:val="000000"/>
              </w:rPr>
              <w:t>0.56</w:t>
            </w:r>
          </w:p>
        </w:tc>
        <w:tc>
          <w:tcPr>
            <w:tcW w:w="450" w:type="pct"/>
            <w:tcBorders>
              <w:bottom w:val="single" w:sz="4" w:space="0" w:color="auto"/>
            </w:tcBorders>
          </w:tcPr>
          <w:p w14:paraId="5F4EF323" w14:textId="77777777" w:rsidR="00C90137" w:rsidRPr="008A6038" w:rsidRDefault="00C90137" w:rsidP="00235ECC">
            <w:pPr>
              <w:spacing w:line="240" w:lineRule="auto"/>
              <w:rPr>
                <w:rFonts w:cs="Times New Roman"/>
              </w:rPr>
            </w:pPr>
            <w:r w:rsidRPr="008A6038">
              <w:rPr>
                <w:rFonts w:hint="eastAsia"/>
                <w:color w:val="000000"/>
              </w:rPr>
              <w:t>0.59</w:t>
            </w:r>
          </w:p>
        </w:tc>
      </w:tr>
      <w:tr w:rsidR="00C90137" w:rsidRPr="008A6038" w14:paraId="20BC803E" w14:textId="77777777" w:rsidTr="00A82030">
        <w:trPr>
          <w:trHeight w:val="283"/>
        </w:trPr>
        <w:tc>
          <w:tcPr>
            <w:tcW w:w="822" w:type="pct"/>
            <w:vMerge w:val="restart"/>
            <w:tcBorders>
              <w:top w:val="single" w:sz="4" w:space="0" w:color="auto"/>
            </w:tcBorders>
          </w:tcPr>
          <w:p w14:paraId="0D240B31" w14:textId="77777777" w:rsidR="00C90137" w:rsidRPr="008A6038" w:rsidRDefault="00C90137" w:rsidP="00235ECC">
            <w:pPr>
              <w:spacing w:line="240" w:lineRule="auto"/>
              <w:rPr>
                <w:rFonts w:cs="Times New Roman"/>
              </w:rPr>
            </w:pPr>
            <w:r w:rsidRPr="008A6038">
              <w:rPr>
                <w:rFonts w:hint="eastAsia"/>
                <w:color w:val="000000"/>
              </w:rPr>
              <w:t>F &amp; UC</w:t>
            </w:r>
          </w:p>
        </w:tc>
        <w:tc>
          <w:tcPr>
            <w:tcW w:w="813" w:type="pct"/>
            <w:tcBorders>
              <w:top w:val="single" w:sz="4" w:space="0" w:color="auto"/>
            </w:tcBorders>
          </w:tcPr>
          <w:p w14:paraId="3ACE0316"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0C5923E2" w14:textId="77777777" w:rsidR="00C90137" w:rsidRPr="008A6038" w:rsidRDefault="00C90137" w:rsidP="00235ECC">
            <w:pPr>
              <w:spacing w:line="240" w:lineRule="auto"/>
              <w:rPr>
                <w:rFonts w:cs="Times New Roman"/>
              </w:rPr>
            </w:pPr>
            <w:r w:rsidRPr="008A6038">
              <w:rPr>
                <w:rFonts w:hint="eastAsia"/>
                <w:color w:val="000000"/>
              </w:rPr>
              <w:t>164</w:t>
            </w:r>
          </w:p>
        </w:tc>
        <w:tc>
          <w:tcPr>
            <w:tcW w:w="157" w:type="pct"/>
            <w:tcBorders>
              <w:top w:val="single" w:sz="4" w:space="0" w:color="auto"/>
            </w:tcBorders>
          </w:tcPr>
          <w:p w14:paraId="52C2541E"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0421D386" w14:textId="77777777" w:rsidR="00C90137" w:rsidRPr="008A6038" w:rsidRDefault="00C90137" w:rsidP="00235ECC">
            <w:pPr>
              <w:spacing w:line="240" w:lineRule="auto"/>
              <w:rPr>
                <w:rFonts w:cs="Times New Roman"/>
              </w:rPr>
            </w:pPr>
            <w:r w:rsidRPr="008A6038">
              <w:rPr>
                <w:rFonts w:hint="eastAsia"/>
                <w:color w:val="000000"/>
              </w:rPr>
              <w:t>0.87</w:t>
            </w:r>
          </w:p>
        </w:tc>
      </w:tr>
      <w:tr w:rsidR="00C90137" w:rsidRPr="008A6038" w14:paraId="73FACCA3" w14:textId="77777777" w:rsidTr="00A82030">
        <w:trPr>
          <w:trHeight w:val="283"/>
        </w:trPr>
        <w:tc>
          <w:tcPr>
            <w:tcW w:w="822" w:type="pct"/>
            <w:vMerge/>
          </w:tcPr>
          <w:p w14:paraId="7A9085B7" w14:textId="77777777" w:rsidR="00C90137" w:rsidRPr="008A6038" w:rsidRDefault="00C90137" w:rsidP="00235ECC">
            <w:pPr>
              <w:spacing w:line="240" w:lineRule="auto"/>
              <w:rPr>
                <w:color w:val="000000"/>
              </w:rPr>
            </w:pPr>
          </w:p>
        </w:tc>
        <w:tc>
          <w:tcPr>
            <w:tcW w:w="813" w:type="pct"/>
          </w:tcPr>
          <w:p w14:paraId="1566AA5B"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1EA215B0" w14:textId="77777777" w:rsidR="00C90137" w:rsidRPr="008A6038" w:rsidRDefault="00C90137" w:rsidP="00235ECC">
            <w:pPr>
              <w:spacing w:line="240" w:lineRule="auto"/>
              <w:rPr>
                <w:rFonts w:cs="Times New Roman"/>
              </w:rPr>
            </w:pPr>
            <w:r w:rsidRPr="008A6038">
              <w:rPr>
                <w:rFonts w:hint="eastAsia"/>
                <w:color w:val="000000"/>
              </w:rPr>
              <w:t>231.39</w:t>
            </w:r>
          </w:p>
        </w:tc>
        <w:tc>
          <w:tcPr>
            <w:tcW w:w="619" w:type="pct"/>
          </w:tcPr>
          <w:p w14:paraId="4B26D65B" w14:textId="77777777" w:rsidR="00C90137" w:rsidRPr="008A6038" w:rsidRDefault="00C90137" w:rsidP="00235ECC">
            <w:pPr>
              <w:spacing w:line="240" w:lineRule="auto"/>
              <w:rPr>
                <w:rFonts w:cs="Times New Roman"/>
              </w:rPr>
            </w:pPr>
            <w:r w:rsidRPr="008A6038">
              <w:rPr>
                <w:rFonts w:hint="eastAsia"/>
                <w:color w:val="000000"/>
              </w:rPr>
              <w:t>205.05</w:t>
            </w:r>
          </w:p>
        </w:tc>
        <w:tc>
          <w:tcPr>
            <w:tcW w:w="619" w:type="pct"/>
          </w:tcPr>
          <w:p w14:paraId="2BFA3D99" w14:textId="77777777" w:rsidR="00C90137" w:rsidRPr="008A6038" w:rsidRDefault="00C90137" w:rsidP="00235ECC">
            <w:pPr>
              <w:spacing w:line="240" w:lineRule="auto"/>
              <w:rPr>
                <w:rFonts w:cs="Times New Roman"/>
              </w:rPr>
            </w:pPr>
            <w:r w:rsidRPr="008A6038">
              <w:rPr>
                <w:rFonts w:hint="eastAsia"/>
                <w:color w:val="000000"/>
              </w:rPr>
              <w:t>184.81</w:t>
            </w:r>
          </w:p>
        </w:tc>
        <w:tc>
          <w:tcPr>
            <w:tcW w:w="157" w:type="pct"/>
          </w:tcPr>
          <w:p w14:paraId="3A19D692" w14:textId="77777777" w:rsidR="00C90137" w:rsidRPr="008A6038" w:rsidRDefault="00C90137" w:rsidP="00235ECC">
            <w:pPr>
              <w:spacing w:line="240" w:lineRule="auto"/>
              <w:rPr>
                <w:color w:val="000000"/>
              </w:rPr>
            </w:pPr>
          </w:p>
        </w:tc>
        <w:tc>
          <w:tcPr>
            <w:tcW w:w="450" w:type="pct"/>
          </w:tcPr>
          <w:p w14:paraId="0C497D87" w14:textId="77777777" w:rsidR="00C90137" w:rsidRPr="008A6038" w:rsidRDefault="00C90137" w:rsidP="00235ECC">
            <w:pPr>
              <w:spacing w:line="240" w:lineRule="auto"/>
              <w:rPr>
                <w:rFonts w:cs="Times New Roman"/>
              </w:rPr>
            </w:pPr>
            <w:r w:rsidRPr="008A6038">
              <w:rPr>
                <w:rFonts w:hint="eastAsia"/>
                <w:color w:val="000000"/>
              </w:rPr>
              <w:t>0.78</w:t>
            </w:r>
          </w:p>
        </w:tc>
        <w:tc>
          <w:tcPr>
            <w:tcW w:w="450" w:type="pct"/>
          </w:tcPr>
          <w:p w14:paraId="7A615964" w14:textId="77777777" w:rsidR="00C90137" w:rsidRPr="008A6038" w:rsidRDefault="00C90137" w:rsidP="00235ECC">
            <w:pPr>
              <w:spacing w:line="240" w:lineRule="auto"/>
              <w:rPr>
                <w:rFonts w:cs="Times New Roman"/>
              </w:rPr>
            </w:pPr>
            <w:r w:rsidRPr="008A6038">
              <w:rPr>
                <w:rFonts w:hint="eastAsia"/>
                <w:color w:val="000000"/>
              </w:rPr>
              <w:t>0.82</w:t>
            </w:r>
          </w:p>
        </w:tc>
        <w:tc>
          <w:tcPr>
            <w:tcW w:w="450" w:type="pct"/>
            <w:tcBorders>
              <w:bottom w:val="nil"/>
            </w:tcBorders>
          </w:tcPr>
          <w:p w14:paraId="03AF37C2"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1312C375" w14:textId="77777777" w:rsidTr="00A82030">
        <w:trPr>
          <w:trHeight w:val="283"/>
        </w:trPr>
        <w:tc>
          <w:tcPr>
            <w:tcW w:w="822" w:type="pct"/>
            <w:vMerge/>
            <w:tcBorders>
              <w:bottom w:val="single" w:sz="4" w:space="0" w:color="auto"/>
            </w:tcBorders>
          </w:tcPr>
          <w:p w14:paraId="77898E22" w14:textId="77777777" w:rsidR="00C90137" w:rsidRPr="008A6038" w:rsidRDefault="00C90137" w:rsidP="00235ECC">
            <w:pPr>
              <w:spacing w:line="240" w:lineRule="auto"/>
              <w:rPr>
                <w:color w:val="000000"/>
              </w:rPr>
            </w:pPr>
          </w:p>
        </w:tc>
        <w:tc>
          <w:tcPr>
            <w:tcW w:w="813" w:type="pct"/>
            <w:tcBorders>
              <w:bottom w:val="single" w:sz="4" w:space="0" w:color="auto"/>
            </w:tcBorders>
          </w:tcPr>
          <w:p w14:paraId="731EB78B"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C743FCF" w14:textId="77777777" w:rsidR="00C90137" w:rsidRPr="008A6038" w:rsidRDefault="00C90137" w:rsidP="00235ECC">
            <w:pPr>
              <w:spacing w:line="240" w:lineRule="auto"/>
              <w:rPr>
                <w:rFonts w:cs="Times New Roman"/>
              </w:rPr>
            </w:pPr>
            <w:r w:rsidRPr="008A6038">
              <w:rPr>
                <w:rFonts w:hint="eastAsia"/>
                <w:color w:val="000000"/>
              </w:rPr>
              <w:t>212.48</w:t>
            </w:r>
          </w:p>
        </w:tc>
        <w:tc>
          <w:tcPr>
            <w:tcW w:w="619" w:type="pct"/>
            <w:tcBorders>
              <w:bottom w:val="single" w:sz="4" w:space="0" w:color="auto"/>
            </w:tcBorders>
          </w:tcPr>
          <w:p w14:paraId="12C0F332" w14:textId="77777777" w:rsidR="00C90137" w:rsidRPr="008A6038" w:rsidRDefault="00C90137" w:rsidP="00235ECC">
            <w:pPr>
              <w:spacing w:line="240" w:lineRule="auto"/>
              <w:rPr>
                <w:rFonts w:cs="Times New Roman"/>
              </w:rPr>
            </w:pPr>
            <w:r w:rsidRPr="008A6038">
              <w:rPr>
                <w:rFonts w:hint="eastAsia"/>
                <w:color w:val="000000"/>
              </w:rPr>
              <w:t>196.81</w:t>
            </w:r>
          </w:p>
        </w:tc>
        <w:tc>
          <w:tcPr>
            <w:tcW w:w="619" w:type="pct"/>
            <w:tcBorders>
              <w:bottom w:val="single" w:sz="4" w:space="0" w:color="auto"/>
            </w:tcBorders>
          </w:tcPr>
          <w:p w14:paraId="0F3E768C" w14:textId="77777777" w:rsidR="00C90137" w:rsidRPr="008A6038" w:rsidRDefault="00C90137" w:rsidP="00235ECC">
            <w:pPr>
              <w:spacing w:line="240" w:lineRule="auto"/>
              <w:rPr>
                <w:rFonts w:cs="Times New Roman"/>
              </w:rPr>
            </w:pPr>
            <w:r w:rsidRPr="008A6038">
              <w:rPr>
                <w:rFonts w:hint="eastAsia"/>
                <w:color w:val="000000"/>
              </w:rPr>
              <w:t>182.7</w:t>
            </w:r>
          </w:p>
        </w:tc>
        <w:tc>
          <w:tcPr>
            <w:tcW w:w="157" w:type="pct"/>
            <w:tcBorders>
              <w:bottom w:val="single" w:sz="4" w:space="0" w:color="auto"/>
            </w:tcBorders>
          </w:tcPr>
          <w:p w14:paraId="6A5680DE" w14:textId="77777777" w:rsidR="00C90137" w:rsidRPr="008A6038" w:rsidRDefault="00C90137" w:rsidP="00235ECC">
            <w:pPr>
              <w:spacing w:line="240" w:lineRule="auto"/>
              <w:rPr>
                <w:color w:val="000000"/>
              </w:rPr>
            </w:pPr>
          </w:p>
        </w:tc>
        <w:tc>
          <w:tcPr>
            <w:tcW w:w="450" w:type="pct"/>
            <w:tcBorders>
              <w:bottom w:val="single" w:sz="4" w:space="0" w:color="auto"/>
            </w:tcBorders>
          </w:tcPr>
          <w:p w14:paraId="139AC4B4" w14:textId="77777777" w:rsidR="00C90137" w:rsidRPr="008A6038" w:rsidRDefault="00C90137" w:rsidP="00235ECC">
            <w:pPr>
              <w:spacing w:line="240" w:lineRule="auto"/>
              <w:rPr>
                <w:rFonts w:cs="Times New Roman"/>
              </w:rPr>
            </w:pPr>
            <w:r w:rsidRPr="008A6038">
              <w:rPr>
                <w:rFonts w:hint="eastAsia"/>
                <w:color w:val="000000"/>
              </w:rPr>
              <w:t>0.76</w:t>
            </w:r>
          </w:p>
        </w:tc>
        <w:tc>
          <w:tcPr>
            <w:tcW w:w="450" w:type="pct"/>
            <w:tcBorders>
              <w:bottom w:val="single" w:sz="4" w:space="0" w:color="auto"/>
            </w:tcBorders>
          </w:tcPr>
          <w:p w14:paraId="3378F120" w14:textId="77777777" w:rsidR="00C90137" w:rsidRPr="008A6038" w:rsidRDefault="00C90137" w:rsidP="00235ECC">
            <w:pPr>
              <w:spacing w:line="240" w:lineRule="auto"/>
              <w:rPr>
                <w:rFonts w:cs="Times New Roman"/>
              </w:rPr>
            </w:pPr>
            <w:r w:rsidRPr="008A6038">
              <w:rPr>
                <w:rFonts w:hint="eastAsia"/>
                <w:color w:val="000000"/>
              </w:rPr>
              <w:t>0.82</w:t>
            </w:r>
          </w:p>
        </w:tc>
        <w:tc>
          <w:tcPr>
            <w:tcW w:w="450" w:type="pct"/>
            <w:tcBorders>
              <w:top w:val="nil"/>
              <w:bottom w:val="single" w:sz="4" w:space="0" w:color="auto"/>
              <w:right w:val="nil"/>
            </w:tcBorders>
          </w:tcPr>
          <w:p w14:paraId="41C73A42" w14:textId="77777777" w:rsidR="00C90137" w:rsidRPr="008A6038" w:rsidRDefault="00C90137" w:rsidP="00235ECC">
            <w:pPr>
              <w:spacing w:line="240" w:lineRule="auto"/>
              <w:rPr>
                <w:rFonts w:cs="Times New Roman"/>
              </w:rPr>
            </w:pPr>
            <w:r w:rsidRPr="008A6038">
              <w:rPr>
                <w:rFonts w:hint="eastAsia"/>
                <w:color w:val="000000"/>
              </w:rPr>
              <w:t>0.84</w:t>
            </w:r>
          </w:p>
        </w:tc>
      </w:tr>
      <w:tr w:rsidR="00C90137" w:rsidRPr="008A6038" w14:paraId="00B84A40" w14:textId="77777777" w:rsidTr="00A82030">
        <w:trPr>
          <w:trHeight w:val="283"/>
        </w:trPr>
        <w:tc>
          <w:tcPr>
            <w:tcW w:w="822" w:type="pct"/>
            <w:vMerge w:val="restart"/>
            <w:tcBorders>
              <w:top w:val="single" w:sz="4" w:space="0" w:color="auto"/>
            </w:tcBorders>
          </w:tcPr>
          <w:p w14:paraId="51E10BF0" w14:textId="77777777" w:rsidR="00C90137" w:rsidRPr="008A6038" w:rsidRDefault="00C90137" w:rsidP="00235ECC">
            <w:pPr>
              <w:spacing w:line="240" w:lineRule="auto"/>
              <w:rPr>
                <w:rFonts w:cs="Times New Roman"/>
              </w:rPr>
            </w:pPr>
            <w:r w:rsidRPr="008A6038">
              <w:rPr>
                <w:rFonts w:hint="eastAsia"/>
                <w:color w:val="000000"/>
              </w:rPr>
              <w:t>F &amp; H</w:t>
            </w:r>
          </w:p>
        </w:tc>
        <w:tc>
          <w:tcPr>
            <w:tcW w:w="813" w:type="pct"/>
            <w:tcBorders>
              <w:top w:val="single" w:sz="4" w:space="0" w:color="auto"/>
            </w:tcBorders>
          </w:tcPr>
          <w:p w14:paraId="4193C503"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5CF9E139" w14:textId="77777777" w:rsidR="00C90137" w:rsidRPr="008A6038" w:rsidRDefault="00C90137" w:rsidP="00235ECC">
            <w:pPr>
              <w:spacing w:line="240" w:lineRule="auto"/>
              <w:rPr>
                <w:rFonts w:cs="Times New Roman"/>
              </w:rPr>
            </w:pPr>
            <w:r w:rsidRPr="008A6038">
              <w:rPr>
                <w:rFonts w:hint="eastAsia"/>
                <w:color w:val="000000"/>
              </w:rPr>
              <w:t>200</w:t>
            </w:r>
          </w:p>
        </w:tc>
        <w:tc>
          <w:tcPr>
            <w:tcW w:w="157" w:type="pct"/>
            <w:tcBorders>
              <w:top w:val="single" w:sz="4" w:space="0" w:color="auto"/>
            </w:tcBorders>
          </w:tcPr>
          <w:p w14:paraId="79423F70"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7D88B5ED" w14:textId="77777777" w:rsidR="00C90137" w:rsidRPr="008A6038" w:rsidRDefault="00C90137" w:rsidP="00235ECC">
            <w:pPr>
              <w:spacing w:line="240" w:lineRule="auto"/>
              <w:rPr>
                <w:rFonts w:cs="Times New Roman"/>
              </w:rPr>
            </w:pPr>
            <w:r w:rsidRPr="008A6038">
              <w:rPr>
                <w:rFonts w:hint="eastAsia"/>
                <w:color w:val="000000"/>
              </w:rPr>
              <w:t>0.88</w:t>
            </w:r>
          </w:p>
        </w:tc>
      </w:tr>
      <w:tr w:rsidR="00C90137" w:rsidRPr="008A6038" w14:paraId="5E2EE688" w14:textId="77777777" w:rsidTr="00A82030">
        <w:trPr>
          <w:trHeight w:val="283"/>
        </w:trPr>
        <w:tc>
          <w:tcPr>
            <w:tcW w:w="822" w:type="pct"/>
            <w:vMerge/>
          </w:tcPr>
          <w:p w14:paraId="3905242F" w14:textId="77777777" w:rsidR="00C90137" w:rsidRPr="008A6038" w:rsidRDefault="00C90137" w:rsidP="00235ECC">
            <w:pPr>
              <w:spacing w:line="240" w:lineRule="auto"/>
              <w:rPr>
                <w:color w:val="000000"/>
              </w:rPr>
            </w:pPr>
          </w:p>
        </w:tc>
        <w:tc>
          <w:tcPr>
            <w:tcW w:w="813" w:type="pct"/>
          </w:tcPr>
          <w:p w14:paraId="1549FBFD"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5254E0D7" w14:textId="77777777" w:rsidR="00C90137" w:rsidRPr="008A6038" w:rsidRDefault="00C90137" w:rsidP="00235ECC">
            <w:pPr>
              <w:spacing w:line="240" w:lineRule="auto"/>
              <w:rPr>
                <w:rFonts w:cs="Times New Roman"/>
              </w:rPr>
            </w:pPr>
            <w:r w:rsidRPr="008A6038">
              <w:rPr>
                <w:rFonts w:hint="eastAsia"/>
                <w:color w:val="000000"/>
              </w:rPr>
              <w:t>274.34</w:t>
            </w:r>
          </w:p>
        </w:tc>
        <w:tc>
          <w:tcPr>
            <w:tcW w:w="619" w:type="pct"/>
          </w:tcPr>
          <w:p w14:paraId="1D428055" w14:textId="77777777" w:rsidR="00C90137" w:rsidRPr="008A6038" w:rsidRDefault="00C90137" w:rsidP="00235ECC">
            <w:pPr>
              <w:spacing w:line="240" w:lineRule="auto"/>
              <w:rPr>
                <w:rFonts w:cs="Times New Roman"/>
              </w:rPr>
            </w:pPr>
            <w:r w:rsidRPr="008A6038">
              <w:rPr>
                <w:rFonts w:hint="eastAsia"/>
                <w:color w:val="000000"/>
              </w:rPr>
              <w:t>245.6</w:t>
            </w:r>
          </w:p>
        </w:tc>
        <w:tc>
          <w:tcPr>
            <w:tcW w:w="619" w:type="pct"/>
          </w:tcPr>
          <w:p w14:paraId="1B4209C2" w14:textId="77777777" w:rsidR="00C90137" w:rsidRPr="008A6038" w:rsidRDefault="00C90137" w:rsidP="00235ECC">
            <w:pPr>
              <w:spacing w:line="240" w:lineRule="auto"/>
              <w:rPr>
                <w:rFonts w:cs="Times New Roman"/>
              </w:rPr>
            </w:pPr>
            <w:r w:rsidRPr="008A6038">
              <w:rPr>
                <w:rFonts w:hint="eastAsia"/>
                <w:color w:val="000000"/>
              </w:rPr>
              <w:t>223.28</w:t>
            </w:r>
          </w:p>
        </w:tc>
        <w:tc>
          <w:tcPr>
            <w:tcW w:w="157" w:type="pct"/>
          </w:tcPr>
          <w:p w14:paraId="4F7D18E3" w14:textId="77777777" w:rsidR="00C90137" w:rsidRPr="008A6038" w:rsidRDefault="00C90137" w:rsidP="00235ECC">
            <w:pPr>
              <w:spacing w:line="240" w:lineRule="auto"/>
              <w:rPr>
                <w:color w:val="000000"/>
              </w:rPr>
            </w:pPr>
          </w:p>
        </w:tc>
        <w:tc>
          <w:tcPr>
            <w:tcW w:w="450" w:type="pct"/>
          </w:tcPr>
          <w:p w14:paraId="0D30AC43" w14:textId="77777777" w:rsidR="00C90137" w:rsidRPr="008A6038" w:rsidRDefault="00C90137" w:rsidP="00235ECC">
            <w:pPr>
              <w:spacing w:line="240" w:lineRule="auto"/>
              <w:rPr>
                <w:rFonts w:cs="Times New Roman"/>
              </w:rPr>
            </w:pPr>
            <w:r w:rsidRPr="008A6038">
              <w:rPr>
                <w:rFonts w:hint="eastAsia"/>
                <w:color w:val="000000"/>
              </w:rPr>
              <w:t>0.71</w:t>
            </w:r>
          </w:p>
        </w:tc>
        <w:tc>
          <w:tcPr>
            <w:tcW w:w="450" w:type="pct"/>
          </w:tcPr>
          <w:p w14:paraId="1F4D3A1E" w14:textId="77777777" w:rsidR="00C90137" w:rsidRPr="008A6038" w:rsidRDefault="00C90137" w:rsidP="00235ECC">
            <w:pPr>
              <w:spacing w:line="240" w:lineRule="auto"/>
              <w:rPr>
                <w:rFonts w:cs="Times New Roman"/>
              </w:rPr>
            </w:pPr>
            <w:r w:rsidRPr="008A6038">
              <w:rPr>
                <w:rFonts w:hint="eastAsia"/>
                <w:color w:val="000000"/>
              </w:rPr>
              <w:t>0.81</w:t>
            </w:r>
          </w:p>
        </w:tc>
        <w:tc>
          <w:tcPr>
            <w:tcW w:w="450" w:type="pct"/>
          </w:tcPr>
          <w:p w14:paraId="70BB5814"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6A024953" w14:textId="77777777" w:rsidTr="00A82030">
        <w:trPr>
          <w:trHeight w:val="283"/>
        </w:trPr>
        <w:tc>
          <w:tcPr>
            <w:tcW w:w="822" w:type="pct"/>
            <w:vMerge/>
            <w:tcBorders>
              <w:bottom w:val="single" w:sz="4" w:space="0" w:color="auto"/>
            </w:tcBorders>
          </w:tcPr>
          <w:p w14:paraId="484EE591" w14:textId="77777777" w:rsidR="00C90137" w:rsidRPr="008A6038" w:rsidRDefault="00C90137" w:rsidP="00235ECC">
            <w:pPr>
              <w:spacing w:line="240" w:lineRule="auto"/>
              <w:rPr>
                <w:color w:val="000000"/>
              </w:rPr>
            </w:pPr>
          </w:p>
        </w:tc>
        <w:tc>
          <w:tcPr>
            <w:tcW w:w="813" w:type="pct"/>
            <w:tcBorders>
              <w:bottom w:val="single" w:sz="4" w:space="0" w:color="auto"/>
            </w:tcBorders>
          </w:tcPr>
          <w:p w14:paraId="15C9D6AD"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B3D6D02" w14:textId="77777777" w:rsidR="00C90137" w:rsidRPr="008A6038" w:rsidRDefault="00C90137" w:rsidP="00235ECC">
            <w:pPr>
              <w:spacing w:line="240" w:lineRule="auto"/>
              <w:rPr>
                <w:rFonts w:cs="Times New Roman"/>
              </w:rPr>
            </w:pPr>
            <w:r w:rsidRPr="008A6038">
              <w:rPr>
                <w:rFonts w:hint="eastAsia"/>
                <w:color w:val="000000"/>
              </w:rPr>
              <w:t>250.35</w:t>
            </w:r>
          </w:p>
        </w:tc>
        <w:tc>
          <w:tcPr>
            <w:tcW w:w="619" w:type="pct"/>
            <w:tcBorders>
              <w:bottom w:val="single" w:sz="4" w:space="0" w:color="auto"/>
            </w:tcBorders>
          </w:tcPr>
          <w:p w14:paraId="7E8BCE79" w14:textId="77777777" w:rsidR="00C90137" w:rsidRPr="008A6038" w:rsidRDefault="00C90137" w:rsidP="00235ECC">
            <w:pPr>
              <w:spacing w:line="240" w:lineRule="auto"/>
              <w:rPr>
                <w:rFonts w:cs="Times New Roman"/>
              </w:rPr>
            </w:pPr>
            <w:r w:rsidRPr="008A6038">
              <w:rPr>
                <w:rFonts w:hint="eastAsia"/>
                <w:color w:val="000000"/>
              </w:rPr>
              <w:t>235.22</w:t>
            </w:r>
          </w:p>
        </w:tc>
        <w:tc>
          <w:tcPr>
            <w:tcW w:w="619" w:type="pct"/>
            <w:tcBorders>
              <w:bottom w:val="single" w:sz="4" w:space="0" w:color="auto"/>
            </w:tcBorders>
          </w:tcPr>
          <w:p w14:paraId="547CF5C3" w14:textId="77777777" w:rsidR="00C90137" w:rsidRPr="008A6038" w:rsidRDefault="00C90137" w:rsidP="00235ECC">
            <w:pPr>
              <w:spacing w:line="240" w:lineRule="auto"/>
              <w:rPr>
                <w:rFonts w:cs="Times New Roman"/>
              </w:rPr>
            </w:pPr>
            <w:r w:rsidRPr="008A6038">
              <w:rPr>
                <w:rFonts w:hint="eastAsia"/>
                <w:color w:val="000000"/>
              </w:rPr>
              <w:t>220.71</w:t>
            </w:r>
          </w:p>
        </w:tc>
        <w:tc>
          <w:tcPr>
            <w:tcW w:w="157" w:type="pct"/>
            <w:tcBorders>
              <w:bottom w:val="single" w:sz="4" w:space="0" w:color="auto"/>
            </w:tcBorders>
          </w:tcPr>
          <w:p w14:paraId="58ED12C7" w14:textId="77777777" w:rsidR="00C90137" w:rsidRPr="008A6038" w:rsidRDefault="00C90137" w:rsidP="00235ECC">
            <w:pPr>
              <w:spacing w:line="240" w:lineRule="auto"/>
              <w:rPr>
                <w:color w:val="000000"/>
              </w:rPr>
            </w:pPr>
          </w:p>
        </w:tc>
        <w:tc>
          <w:tcPr>
            <w:tcW w:w="450" w:type="pct"/>
            <w:tcBorders>
              <w:bottom w:val="single" w:sz="4" w:space="0" w:color="auto"/>
            </w:tcBorders>
          </w:tcPr>
          <w:p w14:paraId="19F64D70" w14:textId="77777777" w:rsidR="00C90137" w:rsidRPr="008A6038" w:rsidRDefault="00C90137" w:rsidP="00235ECC">
            <w:pPr>
              <w:spacing w:line="240" w:lineRule="auto"/>
              <w:rPr>
                <w:rFonts w:cs="Times New Roman"/>
              </w:rPr>
            </w:pPr>
            <w:r w:rsidRPr="008A6038">
              <w:rPr>
                <w:rFonts w:hint="eastAsia"/>
                <w:color w:val="000000"/>
              </w:rPr>
              <w:t>0.69</w:t>
            </w:r>
          </w:p>
        </w:tc>
        <w:tc>
          <w:tcPr>
            <w:tcW w:w="450" w:type="pct"/>
            <w:tcBorders>
              <w:bottom w:val="single" w:sz="4" w:space="0" w:color="auto"/>
            </w:tcBorders>
          </w:tcPr>
          <w:p w14:paraId="19057FCE" w14:textId="77777777" w:rsidR="00C90137" w:rsidRPr="008A6038" w:rsidRDefault="00C90137" w:rsidP="00235ECC">
            <w:pPr>
              <w:spacing w:line="240" w:lineRule="auto"/>
              <w:rPr>
                <w:rFonts w:cs="Times New Roman"/>
              </w:rPr>
            </w:pPr>
            <w:r w:rsidRPr="008A6038">
              <w:rPr>
                <w:rFonts w:hint="eastAsia"/>
                <w:color w:val="000000"/>
              </w:rPr>
              <w:t>0.8</w:t>
            </w:r>
          </w:p>
        </w:tc>
        <w:tc>
          <w:tcPr>
            <w:tcW w:w="450" w:type="pct"/>
            <w:tcBorders>
              <w:bottom w:val="single" w:sz="4" w:space="0" w:color="auto"/>
            </w:tcBorders>
          </w:tcPr>
          <w:p w14:paraId="0304CB92" w14:textId="77777777" w:rsidR="00C90137" w:rsidRPr="008A6038" w:rsidRDefault="00C90137" w:rsidP="00235ECC">
            <w:pPr>
              <w:spacing w:line="240" w:lineRule="auto"/>
              <w:rPr>
                <w:rFonts w:cs="Times New Roman"/>
              </w:rPr>
            </w:pPr>
            <w:r w:rsidRPr="008A6038">
              <w:rPr>
                <w:rFonts w:hint="eastAsia"/>
                <w:color w:val="000000"/>
              </w:rPr>
              <w:t>0.85</w:t>
            </w:r>
          </w:p>
        </w:tc>
      </w:tr>
      <w:tr w:rsidR="00C90137" w:rsidRPr="008A6038" w14:paraId="0D58B86B" w14:textId="77777777" w:rsidTr="00A82030">
        <w:trPr>
          <w:trHeight w:val="283"/>
        </w:trPr>
        <w:tc>
          <w:tcPr>
            <w:tcW w:w="822" w:type="pct"/>
            <w:vMerge w:val="restart"/>
            <w:tcBorders>
              <w:top w:val="single" w:sz="4" w:space="0" w:color="auto"/>
            </w:tcBorders>
          </w:tcPr>
          <w:p w14:paraId="74C3D236" w14:textId="77777777" w:rsidR="00C90137" w:rsidRPr="008A6038" w:rsidRDefault="00C90137" w:rsidP="00235ECC">
            <w:pPr>
              <w:spacing w:line="240" w:lineRule="auto"/>
              <w:rPr>
                <w:rFonts w:cs="Times New Roman"/>
              </w:rPr>
            </w:pPr>
            <w:r w:rsidRPr="008A6038">
              <w:rPr>
                <w:rFonts w:hint="eastAsia"/>
                <w:color w:val="000000"/>
              </w:rPr>
              <w:t>LC &amp; UC</w:t>
            </w:r>
          </w:p>
        </w:tc>
        <w:tc>
          <w:tcPr>
            <w:tcW w:w="813" w:type="pct"/>
            <w:tcBorders>
              <w:top w:val="single" w:sz="4" w:space="0" w:color="auto"/>
            </w:tcBorders>
          </w:tcPr>
          <w:p w14:paraId="17646964"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022BD9E7" w14:textId="77777777" w:rsidR="00C90137" w:rsidRPr="008A6038" w:rsidRDefault="00C90137" w:rsidP="00235ECC">
            <w:pPr>
              <w:spacing w:line="240" w:lineRule="auto"/>
              <w:rPr>
                <w:rFonts w:cs="Times New Roman"/>
              </w:rPr>
            </w:pPr>
            <w:r w:rsidRPr="008A6038">
              <w:rPr>
                <w:rFonts w:hint="eastAsia"/>
                <w:color w:val="000000"/>
              </w:rPr>
              <w:t>172</w:t>
            </w:r>
          </w:p>
        </w:tc>
        <w:tc>
          <w:tcPr>
            <w:tcW w:w="157" w:type="pct"/>
            <w:tcBorders>
              <w:top w:val="single" w:sz="4" w:space="0" w:color="auto"/>
            </w:tcBorders>
          </w:tcPr>
          <w:p w14:paraId="67532BB6"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7CC0D92E" w14:textId="77777777" w:rsidR="00C90137" w:rsidRPr="008A6038" w:rsidRDefault="00C90137" w:rsidP="00235ECC">
            <w:pPr>
              <w:spacing w:line="240" w:lineRule="auto"/>
              <w:rPr>
                <w:rFonts w:cs="Times New Roman"/>
              </w:rPr>
            </w:pPr>
            <w:r w:rsidRPr="008A6038">
              <w:rPr>
                <w:rFonts w:hint="eastAsia"/>
                <w:color w:val="000000"/>
              </w:rPr>
              <w:t>0.75</w:t>
            </w:r>
          </w:p>
        </w:tc>
      </w:tr>
      <w:tr w:rsidR="00C90137" w:rsidRPr="008A6038" w14:paraId="465E4252" w14:textId="77777777" w:rsidTr="00A82030">
        <w:trPr>
          <w:trHeight w:val="283"/>
        </w:trPr>
        <w:tc>
          <w:tcPr>
            <w:tcW w:w="822" w:type="pct"/>
            <w:vMerge/>
          </w:tcPr>
          <w:p w14:paraId="1FA79A58" w14:textId="77777777" w:rsidR="00C90137" w:rsidRPr="008A6038" w:rsidRDefault="00C90137" w:rsidP="00235ECC">
            <w:pPr>
              <w:spacing w:line="240" w:lineRule="auto"/>
              <w:rPr>
                <w:color w:val="000000"/>
              </w:rPr>
            </w:pPr>
          </w:p>
        </w:tc>
        <w:tc>
          <w:tcPr>
            <w:tcW w:w="813" w:type="pct"/>
          </w:tcPr>
          <w:p w14:paraId="7BD8E1A8"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4A55D301" w14:textId="77777777" w:rsidR="00C90137" w:rsidRPr="008A6038" w:rsidRDefault="00C90137" w:rsidP="00235ECC">
            <w:pPr>
              <w:spacing w:line="240" w:lineRule="auto"/>
              <w:rPr>
                <w:rFonts w:cs="Times New Roman"/>
              </w:rPr>
            </w:pPr>
            <w:r w:rsidRPr="008A6038">
              <w:rPr>
                <w:rFonts w:hint="eastAsia"/>
                <w:color w:val="000000"/>
              </w:rPr>
              <w:t>250.59</w:t>
            </w:r>
          </w:p>
        </w:tc>
        <w:tc>
          <w:tcPr>
            <w:tcW w:w="619" w:type="pct"/>
          </w:tcPr>
          <w:p w14:paraId="598CB9A2" w14:textId="77777777" w:rsidR="00C90137" w:rsidRPr="008A6038" w:rsidRDefault="00C90137" w:rsidP="00235ECC">
            <w:pPr>
              <w:spacing w:line="240" w:lineRule="auto"/>
              <w:rPr>
                <w:rFonts w:cs="Times New Roman"/>
              </w:rPr>
            </w:pPr>
            <w:r w:rsidRPr="008A6038">
              <w:rPr>
                <w:rFonts w:hint="eastAsia"/>
                <w:color w:val="000000"/>
              </w:rPr>
              <w:t>217.49</w:t>
            </w:r>
          </w:p>
        </w:tc>
        <w:tc>
          <w:tcPr>
            <w:tcW w:w="619" w:type="pct"/>
          </w:tcPr>
          <w:p w14:paraId="06BA67C1" w14:textId="77777777" w:rsidR="00C90137" w:rsidRPr="008A6038" w:rsidRDefault="00C90137" w:rsidP="00235ECC">
            <w:pPr>
              <w:spacing w:line="240" w:lineRule="auto"/>
              <w:rPr>
                <w:rFonts w:cs="Times New Roman"/>
              </w:rPr>
            </w:pPr>
            <w:r w:rsidRPr="008A6038">
              <w:rPr>
                <w:rFonts w:hint="eastAsia"/>
                <w:color w:val="000000"/>
              </w:rPr>
              <w:t>194.98</w:t>
            </w:r>
          </w:p>
        </w:tc>
        <w:tc>
          <w:tcPr>
            <w:tcW w:w="157" w:type="pct"/>
          </w:tcPr>
          <w:p w14:paraId="382AF9CE" w14:textId="77777777" w:rsidR="00C90137" w:rsidRPr="008A6038" w:rsidRDefault="00C90137" w:rsidP="00235ECC">
            <w:pPr>
              <w:spacing w:line="240" w:lineRule="auto"/>
              <w:rPr>
                <w:color w:val="000000"/>
              </w:rPr>
            </w:pPr>
          </w:p>
        </w:tc>
        <w:tc>
          <w:tcPr>
            <w:tcW w:w="450" w:type="pct"/>
          </w:tcPr>
          <w:p w14:paraId="63BE317F" w14:textId="77777777" w:rsidR="00C90137" w:rsidRPr="008A6038" w:rsidRDefault="00C90137" w:rsidP="00235ECC">
            <w:pPr>
              <w:spacing w:line="240" w:lineRule="auto"/>
              <w:rPr>
                <w:rFonts w:cs="Times New Roman"/>
              </w:rPr>
            </w:pPr>
            <w:r w:rsidRPr="008A6038">
              <w:rPr>
                <w:rFonts w:hint="eastAsia"/>
                <w:color w:val="000000"/>
              </w:rPr>
              <w:t>0.74</w:t>
            </w:r>
          </w:p>
        </w:tc>
        <w:tc>
          <w:tcPr>
            <w:tcW w:w="450" w:type="pct"/>
          </w:tcPr>
          <w:p w14:paraId="127DB0ED" w14:textId="77777777" w:rsidR="00C90137" w:rsidRPr="008A6038" w:rsidRDefault="00C90137" w:rsidP="00235ECC">
            <w:pPr>
              <w:spacing w:line="240" w:lineRule="auto"/>
              <w:rPr>
                <w:rFonts w:cs="Times New Roman"/>
              </w:rPr>
            </w:pPr>
            <w:r w:rsidRPr="008A6038">
              <w:rPr>
                <w:rFonts w:hint="eastAsia"/>
                <w:color w:val="000000"/>
              </w:rPr>
              <w:t>0.74</w:t>
            </w:r>
          </w:p>
        </w:tc>
        <w:tc>
          <w:tcPr>
            <w:tcW w:w="450" w:type="pct"/>
          </w:tcPr>
          <w:p w14:paraId="7AF93B20"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0731A2C6" w14:textId="77777777" w:rsidTr="00A82030">
        <w:trPr>
          <w:trHeight w:val="283"/>
        </w:trPr>
        <w:tc>
          <w:tcPr>
            <w:tcW w:w="822" w:type="pct"/>
            <w:vMerge/>
            <w:tcBorders>
              <w:bottom w:val="single" w:sz="4" w:space="0" w:color="auto"/>
            </w:tcBorders>
          </w:tcPr>
          <w:p w14:paraId="29231BD5" w14:textId="77777777" w:rsidR="00C90137" w:rsidRPr="008A6038" w:rsidRDefault="00C90137" w:rsidP="00235ECC">
            <w:pPr>
              <w:spacing w:line="240" w:lineRule="auto"/>
              <w:rPr>
                <w:color w:val="000000"/>
              </w:rPr>
            </w:pPr>
          </w:p>
        </w:tc>
        <w:tc>
          <w:tcPr>
            <w:tcW w:w="813" w:type="pct"/>
            <w:tcBorders>
              <w:bottom w:val="single" w:sz="4" w:space="0" w:color="auto"/>
            </w:tcBorders>
          </w:tcPr>
          <w:p w14:paraId="42EF7E44"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78CBBFE8" w14:textId="77777777" w:rsidR="00C90137" w:rsidRPr="008A6038" w:rsidRDefault="00C90137" w:rsidP="00235ECC">
            <w:pPr>
              <w:spacing w:line="240" w:lineRule="auto"/>
              <w:rPr>
                <w:rFonts w:cs="Times New Roman"/>
              </w:rPr>
            </w:pPr>
            <w:r w:rsidRPr="008A6038">
              <w:rPr>
                <w:rFonts w:hint="eastAsia"/>
                <w:color w:val="000000"/>
              </w:rPr>
              <w:t>229.44</w:t>
            </w:r>
          </w:p>
        </w:tc>
        <w:tc>
          <w:tcPr>
            <w:tcW w:w="619" w:type="pct"/>
            <w:tcBorders>
              <w:bottom w:val="single" w:sz="4" w:space="0" w:color="auto"/>
            </w:tcBorders>
          </w:tcPr>
          <w:p w14:paraId="3B8E12E1" w14:textId="77777777" w:rsidR="00C90137" w:rsidRPr="008A6038" w:rsidRDefault="00C90137" w:rsidP="00235ECC">
            <w:pPr>
              <w:spacing w:line="240" w:lineRule="auto"/>
              <w:rPr>
                <w:rFonts w:cs="Times New Roman"/>
              </w:rPr>
            </w:pPr>
            <w:r w:rsidRPr="008A6038">
              <w:rPr>
                <w:rFonts w:hint="eastAsia"/>
                <w:color w:val="000000"/>
              </w:rPr>
              <w:t>209.56</w:t>
            </w:r>
          </w:p>
        </w:tc>
        <w:tc>
          <w:tcPr>
            <w:tcW w:w="619" w:type="pct"/>
            <w:tcBorders>
              <w:bottom w:val="single" w:sz="4" w:space="0" w:color="auto"/>
            </w:tcBorders>
          </w:tcPr>
          <w:p w14:paraId="54771548" w14:textId="77777777" w:rsidR="00C90137" w:rsidRPr="008A6038" w:rsidRDefault="00C90137" w:rsidP="00235ECC">
            <w:pPr>
              <w:spacing w:line="240" w:lineRule="auto"/>
              <w:rPr>
                <w:rFonts w:cs="Times New Roman"/>
              </w:rPr>
            </w:pPr>
            <w:r w:rsidRPr="008A6038">
              <w:rPr>
                <w:rFonts w:hint="eastAsia"/>
                <w:color w:val="000000"/>
              </w:rPr>
              <w:t>192.78</w:t>
            </w:r>
          </w:p>
        </w:tc>
        <w:tc>
          <w:tcPr>
            <w:tcW w:w="157" w:type="pct"/>
            <w:tcBorders>
              <w:bottom w:val="single" w:sz="4" w:space="0" w:color="auto"/>
            </w:tcBorders>
          </w:tcPr>
          <w:p w14:paraId="7778594C" w14:textId="77777777" w:rsidR="00C90137" w:rsidRPr="008A6038" w:rsidRDefault="00C90137" w:rsidP="00235ECC">
            <w:pPr>
              <w:spacing w:line="240" w:lineRule="auto"/>
              <w:rPr>
                <w:color w:val="000000"/>
              </w:rPr>
            </w:pPr>
          </w:p>
        </w:tc>
        <w:tc>
          <w:tcPr>
            <w:tcW w:w="450" w:type="pct"/>
            <w:tcBorders>
              <w:bottom w:val="single" w:sz="4" w:space="0" w:color="auto"/>
            </w:tcBorders>
          </w:tcPr>
          <w:p w14:paraId="5F06B942"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Borders>
              <w:bottom w:val="single" w:sz="4" w:space="0" w:color="auto"/>
            </w:tcBorders>
          </w:tcPr>
          <w:p w14:paraId="1FFE1489" w14:textId="77777777" w:rsidR="00C90137" w:rsidRPr="008A6038" w:rsidRDefault="00C90137" w:rsidP="00235ECC">
            <w:pPr>
              <w:spacing w:line="240" w:lineRule="auto"/>
              <w:rPr>
                <w:rFonts w:cs="Times New Roman"/>
              </w:rPr>
            </w:pPr>
            <w:r w:rsidRPr="008A6038">
              <w:rPr>
                <w:rFonts w:hint="eastAsia"/>
                <w:color w:val="000000"/>
              </w:rPr>
              <w:t>0.73</w:t>
            </w:r>
          </w:p>
        </w:tc>
        <w:tc>
          <w:tcPr>
            <w:tcW w:w="450" w:type="pct"/>
            <w:tcBorders>
              <w:bottom w:val="single" w:sz="4" w:space="0" w:color="auto"/>
            </w:tcBorders>
          </w:tcPr>
          <w:p w14:paraId="71669366" w14:textId="77777777" w:rsidR="00C90137" w:rsidRPr="008A6038" w:rsidRDefault="00C90137" w:rsidP="00235ECC">
            <w:pPr>
              <w:spacing w:line="240" w:lineRule="auto"/>
              <w:rPr>
                <w:rFonts w:cs="Times New Roman"/>
              </w:rPr>
            </w:pPr>
            <w:r w:rsidRPr="008A6038">
              <w:rPr>
                <w:rFonts w:hint="eastAsia"/>
                <w:color w:val="000000"/>
              </w:rPr>
              <w:t>0.73</w:t>
            </w:r>
          </w:p>
        </w:tc>
      </w:tr>
      <w:tr w:rsidR="00C90137" w:rsidRPr="008A6038" w14:paraId="15426FB0" w14:textId="77777777" w:rsidTr="00A82030">
        <w:trPr>
          <w:trHeight w:val="283"/>
        </w:trPr>
        <w:tc>
          <w:tcPr>
            <w:tcW w:w="822" w:type="pct"/>
            <w:vMerge w:val="restart"/>
            <w:tcBorders>
              <w:top w:val="single" w:sz="4" w:space="0" w:color="auto"/>
            </w:tcBorders>
          </w:tcPr>
          <w:p w14:paraId="163E3D01" w14:textId="77777777" w:rsidR="00C90137" w:rsidRPr="008A6038" w:rsidRDefault="00C90137" w:rsidP="00235ECC">
            <w:pPr>
              <w:spacing w:line="240" w:lineRule="auto"/>
              <w:rPr>
                <w:rFonts w:cs="Times New Roman"/>
              </w:rPr>
            </w:pPr>
            <w:r w:rsidRPr="008A6038">
              <w:rPr>
                <w:rFonts w:hint="eastAsia"/>
                <w:color w:val="000000"/>
              </w:rPr>
              <w:t>LC &amp; H</w:t>
            </w:r>
          </w:p>
        </w:tc>
        <w:tc>
          <w:tcPr>
            <w:tcW w:w="813" w:type="pct"/>
            <w:tcBorders>
              <w:top w:val="single" w:sz="4" w:space="0" w:color="auto"/>
            </w:tcBorders>
          </w:tcPr>
          <w:p w14:paraId="6CB7163E"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46DD4248" w14:textId="77777777" w:rsidR="00C90137" w:rsidRPr="008A6038" w:rsidRDefault="00C90137" w:rsidP="00235ECC">
            <w:pPr>
              <w:spacing w:line="240" w:lineRule="auto"/>
              <w:rPr>
                <w:rFonts w:cs="Times New Roman"/>
              </w:rPr>
            </w:pPr>
            <w:r w:rsidRPr="008A6038">
              <w:rPr>
                <w:rFonts w:hint="eastAsia"/>
                <w:color w:val="000000"/>
              </w:rPr>
              <w:t>201</w:t>
            </w:r>
          </w:p>
        </w:tc>
        <w:tc>
          <w:tcPr>
            <w:tcW w:w="157" w:type="pct"/>
            <w:tcBorders>
              <w:top w:val="single" w:sz="4" w:space="0" w:color="auto"/>
            </w:tcBorders>
          </w:tcPr>
          <w:p w14:paraId="3144A471"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31654630"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5780ED52" w14:textId="77777777" w:rsidTr="00A82030">
        <w:trPr>
          <w:trHeight w:val="283"/>
        </w:trPr>
        <w:tc>
          <w:tcPr>
            <w:tcW w:w="822" w:type="pct"/>
            <w:vMerge/>
          </w:tcPr>
          <w:p w14:paraId="30C37B05" w14:textId="77777777" w:rsidR="00C90137" w:rsidRPr="008A6038" w:rsidRDefault="00C90137" w:rsidP="00235ECC">
            <w:pPr>
              <w:spacing w:line="240" w:lineRule="auto"/>
              <w:rPr>
                <w:color w:val="000000"/>
              </w:rPr>
            </w:pPr>
          </w:p>
        </w:tc>
        <w:tc>
          <w:tcPr>
            <w:tcW w:w="813" w:type="pct"/>
          </w:tcPr>
          <w:p w14:paraId="56533E9D"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5295F808" w14:textId="77777777" w:rsidR="00C90137" w:rsidRPr="008A6038" w:rsidRDefault="00C90137" w:rsidP="00235ECC">
            <w:pPr>
              <w:spacing w:line="240" w:lineRule="auto"/>
              <w:rPr>
                <w:rFonts w:cs="Times New Roman"/>
              </w:rPr>
            </w:pPr>
            <w:r w:rsidRPr="008A6038">
              <w:rPr>
                <w:rFonts w:hint="eastAsia"/>
                <w:color w:val="000000"/>
              </w:rPr>
              <w:t>276.55</w:t>
            </w:r>
          </w:p>
        </w:tc>
        <w:tc>
          <w:tcPr>
            <w:tcW w:w="619" w:type="pct"/>
          </w:tcPr>
          <w:p w14:paraId="5E59336E" w14:textId="77777777" w:rsidR="00C90137" w:rsidRPr="008A6038" w:rsidRDefault="00C90137" w:rsidP="00235ECC">
            <w:pPr>
              <w:spacing w:line="240" w:lineRule="auto"/>
              <w:rPr>
                <w:rFonts w:cs="Times New Roman"/>
              </w:rPr>
            </w:pPr>
            <w:r w:rsidRPr="008A6038">
              <w:rPr>
                <w:rFonts w:hint="eastAsia"/>
                <w:color w:val="000000"/>
              </w:rPr>
              <w:t>246.42</w:t>
            </w:r>
          </w:p>
        </w:tc>
        <w:tc>
          <w:tcPr>
            <w:tcW w:w="619" w:type="pct"/>
          </w:tcPr>
          <w:p w14:paraId="1F16EBB7" w14:textId="77777777" w:rsidR="00C90137" w:rsidRPr="008A6038" w:rsidRDefault="00C90137" w:rsidP="00235ECC">
            <w:pPr>
              <w:spacing w:line="240" w:lineRule="auto"/>
              <w:rPr>
                <w:rFonts w:cs="Times New Roman"/>
              </w:rPr>
            </w:pPr>
            <w:r w:rsidRPr="008A6038">
              <w:rPr>
                <w:rFonts w:hint="eastAsia"/>
                <w:color w:val="000000"/>
              </w:rPr>
              <w:t>224.34</w:t>
            </w:r>
          </w:p>
        </w:tc>
        <w:tc>
          <w:tcPr>
            <w:tcW w:w="157" w:type="pct"/>
          </w:tcPr>
          <w:p w14:paraId="4D5D7C68" w14:textId="77777777" w:rsidR="00C90137" w:rsidRPr="008A6038" w:rsidRDefault="00C90137" w:rsidP="00235ECC">
            <w:pPr>
              <w:spacing w:line="240" w:lineRule="auto"/>
              <w:rPr>
                <w:color w:val="000000"/>
              </w:rPr>
            </w:pPr>
          </w:p>
        </w:tc>
        <w:tc>
          <w:tcPr>
            <w:tcW w:w="450" w:type="pct"/>
          </w:tcPr>
          <w:p w14:paraId="167A9313" w14:textId="77777777" w:rsidR="00C90137" w:rsidRPr="008A6038" w:rsidRDefault="00C90137" w:rsidP="00235ECC">
            <w:pPr>
              <w:spacing w:line="240" w:lineRule="auto"/>
              <w:rPr>
                <w:rFonts w:cs="Times New Roman"/>
              </w:rPr>
            </w:pPr>
            <w:r w:rsidRPr="008A6038">
              <w:rPr>
                <w:rFonts w:hint="eastAsia"/>
                <w:color w:val="000000"/>
              </w:rPr>
              <w:t>0.67</w:t>
            </w:r>
          </w:p>
        </w:tc>
        <w:tc>
          <w:tcPr>
            <w:tcW w:w="450" w:type="pct"/>
          </w:tcPr>
          <w:p w14:paraId="77690BF4" w14:textId="77777777" w:rsidR="00C90137" w:rsidRPr="008A6038" w:rsidRDefault="00C90137" w:rsidP="00235ECC">
            <w:pPr>
              <w:spacing w:line="240" w:lineRule="auto"/>
              <w:rPr>
                <w:rFonts w:cs="Times New Roman"/>
              </w:rPr>
            </w:pPr>
            <w:r w:rsidRPr="008A6038">
              <w:rPr>
                <w:rFonts w:hint="eastAsia"/>
                <w:color w:val="000000"/>
              </w:rPr>
              <w:t>0.69</w:t>
            </w:r>
          </w:p>
        </w:tc>
        <w:tc>
          <w:tcPr>
            <w:tcW w:w="450" w:type="pct"/>
          </w:tcPr>
          <w:p w14:paraId="13FC777F" w14:textId="77777777" w:rsidR="00C90137" w:rsidRPr="008A6038" w:rsidRDefault="00C90137" w:rsidP="00235ECC">
            <w:pPr>
              <w:spacing w:line="240" w:lineRule="auto"/>
              <w:rPr>
                <w:rFonts w:cs="Times New Roman"/>
              </w:rPr>
            </w:pPr>
            <w:r w:rsidRPr="008A6038">
              <w:rPr>
                <w:rFonts w:hint="eastAsia"/>
                <w:color w:val="000000"/>
              </w:rPr>
              <w:t>0.71</w:t>
            </w:r>
          </w:p>
        </w:tc>
      </w:tr>
      <w:tr w:rsidR="00C90137" w:rsidRPr="008A6038" w14:paraId="5944ABAC" w14:textId="77777777" w:rsidTr="00A82030">
        <w:trPr>
          <w:trHeight w:val="283"/>
        </w:trPr>
        <w:tc>
          <w:tcPr>
            <w:tcW w:w="822" w:type="pct"/>
            <w:vMerge/>
            <w:tcBorders>
              <w:bottom w:val="single" w:sz="4" w:space="0" w:color="auto"/>
            </w:tcBorders>
          </w:tcPr>
          <w:p w14:paraId="081D46BF" w14:textId="77777777" w:rsidR="00C90137" w:rsidRPr="008A6038" w:rsidRDefault="00C90137" w:rsidP="00235ECC">
            <w:pPr>
              <w:spacing w:line="240" w:lineRule="auto"/>
              <w:rPr>
                <w:color w:val="000000"/>
              </w:rPr>
            </w:pPr>
          </w:p>
        </w:tc>
        <w:tc>
          <w:tcPr>
            <w:tcW w:w="813" w:type="pct"/>
            <w:tcBorders>
              <w:bottom w:val="single" w:sz="4" w:space="0" w:color="auto"/>
            </w:tcBorders>
          </w:tcPr>
          <w:p w14:paraId="662FCCB3"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Borders>
              <w:bottom w:val="single" w:sz="4" w:space="0" w:color="auto"/>
            </w:tcBorders>
          </w:tcPr>
          <w:p w14:paraId="52CCDB86" w14:textId="77777777" w:rsidR="00C90137" w:rsidRPr="008A6038" w:rsidRDefault="00C90137" w:rsidP="00235ECC">
            <w:pPr>
              <w:spacing w:line="240" w:lineRule="auto"/>
              <w:rPr>
                <w:rFonts w:cs="Times New Roman"/>
              </w:rPr>
            </w:pPr>
            <w:r w:rsidRPr="008A6038">
              <w:rPr>
                <w:rFonts w:hint="eastAsia"/>
                <w:color w:val="000000"/>
              </w:rPr>
              <w:t>252.48</w:t>
            </w:r>
          </w:p>
        </w:tc>
        <w:tc>
          <w:tcPr>
            <w:tcW w:w="619" w:type="pct"/>
            <w:tcBorders>
              <w:bottom w:val="single" w:sz="4" w:space="0" w:color="auto"/>
            </w:tcBorders>
          </w:tcPr>
          <w:p w14:paraId="180E7E1F" w14:textId="77777777" w:rsidR="00C90137" w:rsidRPr="008A6038" w:rsidRDefault="00C90137" w:rsidP="00235ECC">
            <w:pPr>
              <w:spacing w:line="240" w:lineRule="auto"/>
              <w:rPr>
                <w:rFonts w:cs="Times New Roman"/>
              </w:rPr>
            </w:pPr>
            <w:r w:rsidRPr="008A6038">
              <w:rPr>
                <w:rFonts w:hint="eastAsia"/>
                <w:color w:val="000000"/>
              </w:rPr>
              <w:t>236.61</w:t>
            </w:r>
          </w:p>
        </w:tc>
        <w:tc>
          <w:tcPr>
            <w:tcW w:w="619" w:type="pct"/>
            <w:tcBorders>
              <w:bottom w:val="single" w:sz="4" w:space="0" w:color="auto"/>
            </w:tcBorders>
          </w:tcPr>
          <w:p w14:paraId="7F0927F3" w14:textId="77777777" w:rsidR="00C90137" w:rsidRPr="008A6038" w:rsidRDefault="00C90137" w:rsidP="00235ECC">
            <w:pPr>
              <w:spacing w:line="240" w:lineRule="auto"/>
              <w:rPr>
                <w:rFonts w:cs="Times New Roman"/>
              </w:rPr>
            </w:pPr>
            <w:r w:rsidRPr="008A6038">
              <w:rPr>
                <w:rFonts w:hint="eastAsia"/>
                <w:color w:val="000000"/>
              </w:rPr>
              <w:t>221.71</w:t>
            </w:r>
          </w:p>
        </w:tc>
        <w:tc>
          <w:tcPr>
            <w:tcW w:w="157" w:type="pct"/>
            <w:tcBorders>
              <w:bottom w:val="single" w:sz="4" w:space="0" w:color="auto"/>
            </w:tcBorders>
          </w:tcPr>
          <w:p w14:paraId="1D4E9A6D" w14:textId="77777777" w:rsidR="00C90137" w:rsidRPr="008A6038" w:rsidRDefault="00C90137" w:rsidP="00235ECC">
            <w:pPr>
              <w:spacing w:line="240" w:lineRule="auto"/>
              <w:rPr>
                <w:color w:val="000000"/>
              </w:rPr>
            </w:pPr>
          </w:p>
        </w:tc>
        <w:tc>
          <w:tcPr>
            <w:tcW w:w="450" w:type="pct"/>
            <w:tcBorders>
              <w:bottom w:val="single" w:sz="4" w:space="0" w:color="auto"/>
            </w:tcBorders>
          </w:tcPr>
          <w:p w14:paraId="6B8718E4" w14:textId="77777777" w:rsidR="00C90137" w:rsidRPr="008A6038" w:rsidRDefault="00C90137" w:rsidP="00235ECC">
            <w:pPr>
              <w:spacing w:line="240" w:lineRule="auto"/>
              <w:rPr>
                <w:rFonts w:cs="Times New Roman"/>
              </w:rPr>
            </w:pPr>
            <w:r w:rsidRPr="008A6038">
              <w:rPr>
                <w:rFonts w:hint="eastAsia"/>
                <w:color w:val="000000"/>
              </w:rPr>
              <w:t>0.64</w:t>
            </w:r>
          </w:p>
        </w:tc>
        <w:tc>
          <w:tcPr>
            <w:tcW w:w="450" w:type="pct"/>
            <w:tcBorders>
              <w:bottom w:val="single" w:sz="4" w:space="0" w:color="auto"/>
            </w:tcBorders>
          </w:tcPr>
          <w:p w14:paraId="38D2E61A" w14:textId="77777777" w:rsidR="00C90137" w:rsidRPr="008A6038" w:rsidRDefault="00C90137" w:rsidP="00235ECC">
            <w:pPr>
              <w:spacing w:line="240" w:lineRule="auto"/>
              <w:rPr>
                <w:rFonts w:cs="Times New Roman"/>
              </w:rPr>
            </w:pPr>
            <w:r w:rsidRPr="008A6038">
              <w:rPr>
                <w:rFonts w:hint="eastAsia"/>
                <w:color w:val="000000"/>
              </w:rPr>
              <w:t>0.68</w:t>
            </w:r>
          </w:p>
        </w:tc>
        <w:tc>
          <w:tcPr>
            <w:tcW w:w="450" w:type="pct"/>
            <w:tcBorders>
              <w:bottom w:val="single" w:sz="4" w:space="0" w:color="auto"/>
            </w:tcBorders>
          </w:tcPr>
          <w:p w14:paraId="0DD25647" w14:textId="77777777" w:rsidR="00C90137" w:rsidRPr="008A6038" w:rsidRDefault="00C90137" w:rsidP="00235ECC">
            <w:pPr>
              <w:spacing w:line="240" w:lineRule="auto"/>
              <w:rPr>
                <w:rFonts w:cs="Times New Roman"/>
              </w:rPr>
            </w:pPr>
            <w:r w:rsidRPr="008A6038">
              <w:rPr>
                <w:rFonts w:hint="eastAsia"/>
                <w:color w:val="000000"/>
              </w:rPr>
              <w:t>0.71</w:t>
            </w:r>
          </w:p>
        </w:tc>
      </w:tr>
      <w:tr w:rsidR="00C90137" w:rsidRPr="008A6038" w14:paraId="66E31A2A" w14:textId="77777777" w:rsidTr="00A82030">
        <w:trPr>
          <w:trHeight w:val="283"/>
        </w:trPr>
        <w:tc>
          <w:tcPr>
            <w:tcW w:w="822" w:type="pct"/>
            <w:vMerge w:val="restart"/>
            <w:tcBorders>
              <w:top w:val="single" w:sz="4" w:space="0" w:color="auto"/>
            </w:tcBorders>
          </w:tcPr>
          <w:p w14:paraId="3A7AC312" w14:textId="77777777" w:rsidR="00C90137" w:rsidRPr="008A6038" w:rsidRDefault="00C90137" w:rsidP="00235ECC">
            <w:pPr>
              <w:spacing w:line="240" w:lineRule="auto"/>
              <w:rPr>
                <w:rFonts w:cs="Times New Roman"/>
              </w:rPr>
            </w:pPr>
            <w:r w:rsidRPr="008A6038">
              <w:rPr>
                <w:rFonts w:hint="eastAsia"/>
                <w:color w:val="000000"/>
              </w:rPr>
              <w:t>UC &amp; H</w:t>
            </w:r>
          </w:p>
        </w:tc>
        <w:tc>
          <w:tcPr>
            <w:tcW w:w="813" w:type="pct"/>
            <w:tcBorders>
              <w:top w:val="single" w:sz="4" w:space="0" w:color="auto"/>
            </w:tcBorders>
          </w:tcPr>
          <w:p w14:paraId="129A5E5C" w14:textId="77777777" w:rsidR="00C90137" w:rsidRPr="008A6038" w:rsidRDefault="00C90137" w:rsidP="00235ECC">
            <w:pPr>
              <w:spacing w:line="240" w:lineRule="auto"/>
              <w:rPr>
                <w:rFonts w:cs="Times New Roman"/>
              </w:rPr>
            </w:pPr>
            <w:proofErr w:type="spellStart"/>
            <w:r w:rsidRPr="008A6038">
              <w:rPr>
                <w:rFonts w:cs="Times New Roman" w:hint="eastAsia"/>
              </w:rPr>
              <w:t>Obs</w:t>
            </w:r>
            <w:proofErr w:type="spellEnd"/>
          </w:p>
        </w:tc>
        <w:tc>
          <w:tcPr>
            <w:tcW w:w="1858" w:type="pct"/>
            <w:gridSpan w:val="3"/>
            <w:tcBorders>
              <w:top w:val="single" w:sz="4" w:space="0" w:color="auto"/>
            </w:tcBorders>
          </w:tcPr>
          <w:p w14:paraId="4722BA93" w14:textId="77777777" w:rsidR="00C90137" w:rsidRPr="008A6038" w:rsidRDefault="00C90137" w:rsidP="00235ECC">
            <w:pPr>
              <w:spacing w:line="240" w:lineRule="auto"/>
              <w:rPr>
                <w:rFonts w:cs="Times New Roman"/>
              </w:rPr>
            </w:pPr>
            <w:r w:rsidRPr="008A6038">
              <w:rPr>
                <w:rFonts w:hint="eastAsia"/>
                <w:color w:val="000000"/>
              </w:rPr>
              <w:t>115</w:t>
            </w:r>
          </w:p>
        </w:tc>
        <w:tc>
          <w:tcPr>
            <w:tcW w:w="157" w:type="pct"/>
            <w:tcBorders>
              <w:top w:val="single" w:sz="4" w:space="0" w:color="auto"/>
            </w:tcBorders>
          </w:tcPr>
          <w:p w14:paraId="1A5C7A5D" w14:textId="77777777" w:rsidR="00C90137" w:rsidRPr="008A6038" w:rsidRDefault="00C90137" w:rsidP="00235ECC">
            <w:pPr>
              <w:spacing w:line="240" w:lineRule="auto"/>
              <w:rPr>
                <w:color w:val="000000"/>
              </w:rPr>
            </w:pPr>
          </w:p>
        </w:tc>
        <w:tc>
          <w:tcPr>
            <w:tcW w:w="1351" w:type="pct"/>
            <w:gridSpan w:val="3"/>
            <w:tcBorders>
              <w:top w:val="single" w:sz="4" w:space="0" w:color="auto"/>
            </w:tcBorders>
          </w:tcPr>
          <w:p w14:paraId="68CEF6E8" w14:textId="77777777" w:rsidR="00C90137" w:rsidRPr="008A6038" w:rsidRDefault="00C90137" w:rsidP="00235ECC">
            <w:pPr>
              <w:spacing w:line="240" w:lineRule="auto"/>
              <w:rPr>
                <w:rFonts w:cs="Times New Roman"/>
              </w:rPr>
            </w:pPr>
            <w:r w:rsidRPr="008A6038">
              <w:rPr>
                <w:rFonts w:hint="eastAsia"/>
                <w:color w:val="000000"/>
              </w:rPr>
              <w:t>0.74</w:t>
            </w:r>
          </w:p>
        </w:tc>
      </w:tr>
      <w:tr w:rsidR="00C90137" w:rsidRPr="008A6038" w14:paraId="4E82EC29" w14:textId="77777777" w:rsidTr="00A82030">
        <w:trPr>
          <w:trHeight w:val="283"/>
        </w:trPr>
        <w:tc>
          <w:tcPr>
            <w:tcW w:w="822" w:type="pct"/>
            <w:vMerge/>
          </w:tcPr>
          <w:p w14:paraId="316FAF13" w14:textId="77777777" w:rsidR="00C90137" w:rsidRPr="008A6038" w:rsidRDefault="00C90137" w:rsidP="00235ECC">
            <w:pPr>
              <w:spacing w:line="240" w:lineRule="auto"/>
              <w:rPr>
                <w:color w:val="000000"/>
              </w:rPr>
            </w:pPr>
          </w:p>
        </w:tc>
        <w:tc>
          <w:tcPr>
            <w:tcW w:w="813" w:type="pct"/>
          </w:tcPr>
          <w:p w14:paraId="249C425F" w14:textId="77777777" w:rsidR="00C90137" w:rsidRPr="008A6038" w:rsidRDefault="00C90137" w:rsidP="00235ECC">
            <w:pPr>
              <w:spacing w:line="240" w:lineRule="auto"/>
              <w:rPr>
                <w:rFonts w:cs="Times New Roman"/>
              </w:rPr>
            </w:pPr>
            <w:r w:rsidRPr="008A6038">
              <w:rPr>
                <w:rFonts w:cs="Times New Roman" w:hint="eastAsia"/>
              </w:rPr>
              <w:t>BB</w:t>
            </w:r>
          </w:p>
        </w:tc>
        <w:tc>
          <w:tcPr>
            <w:tcW w:w="619" w:type="pct"/>
          </w:tcPr>
          <w:p w14:paraId="19AB0185" w14:textId="77777777" w:rsidR="00C90137" w:rsidRPr="008A6038" w:rsidRDefault="00C90137" w:rsidP="00235ECC">
            <w:pPr>
              <w:spacing w:line="240" w:lineRule="auto"/>
              <w:rPr>
                <w:rFonts w:cs="Times New Roman"/>
              </w:rPr>
            </w:pPr>
            <w:r w:rsidRPr="008A6038">
              <w:rPr>
                <w:rFonts w:hint="eastAsia"/>
                <w:color w:val="000000"/>
              </w:rPr>
              <w:t>180.07</w:t>
            </w:r>
          </w:p>
        </w:tc>
        <w:tc>
          <w:tcPr>
            <w:tcW w:w="619" w:type="pct"/>
          </w:tcPr>
          <w:p w14:paraId="5065F7F9" w14:textId="77777777" w:rsidR="00C90137" w:rsidRPr="008A6038" w:rsidRDefault="00C90137" w:rsidP="00235ECC">
            <w:pPr>
              <w:spacing w:line="240" w:lineRule="auto"/>
              <w:rPr>
                <w:rFonts w:cs="Times New Roman"/>
              </w:rPr>
            </w:pPr>
            <w:r w:rsidRPr="008A6038">
              <w:rPr>
                <w:rFonts w:hint="eastAsia"/>
                <w:color w:val="000000"/>
              </w:rPr>
              <w:t>151.74</w:t>
            </w:r>
          </w:p>
        </w:tc>
        <w:tc>
          <w:tcPr>
            <w:tcW w:w="619" w:type="pct"/>
          </w:tcPr>
          <w:p w14:paraId="72E6EF2F" w14:textId="77777777" w:rsidR="00C90137" w:rsidRPr="008A6038" w:rsidRDefault="00C90137" w:rsidP="00235ECC">
            <w:pPr>
              <w:spacing w:line="240" w:lineRule="auto"/>
              <w:rPr>
                <w:rFonts w:cs="Times New Roman"/>
              </w:rPr>
            </w:pPr>
            <w:r w:rsidRPr="008A6038">
              <w:rPr>
                <w:rFonts w:hint="eastAsia"/>
                <w:color w:val="000000"/>
              </w:rPr>
              <w:t>133.09</w:t>
            </w:r>
          </w:p>
        </w:tc>
        <w:tc>
          <w:tcPr>
            <w:tcW w:w="157" w:type="pct"/>
          </w:tcPr>
          <w:p w14:paraId="2072D536" w14:textId="77777777" w:rsidR="00C90137" w:rsidRPr="008A6038" w:rsidRDefault="00C90137" w:rsidP="00235ECC">
            <w:pPr>
              <w:spacing w:line="240" w:lineRule="auto"/>
              <w:rPr>
                <w:color w:val="000000"/>
              </w:rPr>
            </w:pPr>
          </w:p>
        </w:tc>
        <w:tc>
          <w:tcPr>
            <w:tcW w:w="450" w:type="pct"/>
          </w:tcPr>
          <w:p w14:paraId="706A4B43" w14:textId="77777777" w:rsidR="00C90137" w:rsidRPr="008A6038" w:rsidRDefault="00C90137" w:rsidP="00235ECC">
            <w:pPr>
              <w:spacing w:line="240" w:lineRule="auto"/>
              <w:rPr>
                <w:rFonts w:cs="Times New Roman"/>
              </w:rPr>
            </w:pPr>
            <w:r w:rsidRPr="008A6038">
              <w:rPr>
                <w:rFonts w:hint="eastAsia"/>
                <w:color w:val="000000"/>
              </w:rPr>
              <w:t>0.75</w:t>
            </w:r>
          </w:p>
        </w:tc>
        <w:tc>
          <w:tcPr>
            <w:tcW w:w="450" w:type="pct"/>
          </w:tcPr>
          <w:p w14:paraId="38D63098" w14:textId="77777777" w:rsidR="00C90137" w:rsidRPr="008A6038" w:rsidRDefault="00C90137" w:rsidP="00235ECC">
            <w:pPr>
              <w:spacing w:line="240" w:lineRule="auto"/>
              <w:rPr>
                <w:rFonts w:cs="Times New Roman"/>
              </w:rPr>
            </w:pPr>
            <w:r w:rsidRPr="008A6038">
              <w:rPr>
                <w:rFonts w:hint="eastAsia"/>
                <w:color w:val="000000"/>
              </w:rPr>
              <w:t>0.73</w:t>
            </w:r>
          </w:p>
        </w:tc>
        <w:tc>
          <w:tcPr>
            <w:tcW w:w="450" w:type="pct"/>
          </w:tcPr>
          <w:p w14:paraId="0C12F663" w14:textId="77777777" w:rsidR="00C90137" w:rsidRPr="008A6038" w:rsidRDefault="00C90137" w:rsidP="00235ECC">
            <w:pPr>
              <w:spacing w:line="240" w:lineRule="auto"/>
              <w:rPr>
                <w:rFonts w:cs="Times New Roman"/>
              </w:rPr>
            </w:pPr>
            <w:r w:rsidRPr="008A6038">
              <w:rPr>
                <w:rFonts w:hint="eastAsia"/>
                <w:color w:val="000000"/>
              </w:rPr>
              <w:t>0.73</w:t>
            </w:r>
          </w:p>
        </w:tc>
      </w:tr>
      <w:tr w:rsidR="00C90137" w:rsidRPr="008A6038" w14:paraId="232C6A3B" w14:textId="77777777" w:rsidTr="00A82030">
        <w:trPr>
          <w:trHeight w:val="283"/>
        </w:trPr>
        <w:tc>
          <w:tcPr>
            <w:tcW w:w="822" w:type="pct"/>
            <w:vMerge/>
          </w:tcPr>
          <w:p w14:paraId="0FAAC394" w14:textId="77777777" w:rsidR="00C90137" w:rsidRPr="008A6038" w:rsidRDefault="00C90137" w:rsidP="00235ECC">
            <w:pPr>
              <w:spacing w:line="240" w:lineRule="auto"/>
              <w:rPr>
                <w:color w:val="000000"/>
              </w:rPr>
            </w:pPr>
          </w:p>
        </w:tc>
        <w:tc>
          <w:tcPr>
            <w:tcW w:w="813" w:type="pct"/>
          </w:tcPr>
          <w:p w14:paraId="251DC0B6" w14:textId="77777777" w:rsidR="00C90137" w:rsidRPr="008A6038" w:rsidRDefault="00C90137" w:rsidP="00235ECC">
            <w:pPr>
              <w:spacing w:line="240" w:lineRule="auto"/>
              <w:rPr>
                <w:rFonts w:cs="Times New Roman"/>
              </w:rPr>
            </w:pPr>
            <w:r w:rsidRPr="008A6038">
              <w:rPr>
                <w:rFonts w:cs="Times New Roman" w:hint="eastAsia"/>
              </w:rPr>
              <w:t>Chao2</w:t>
            </w:r>
          </w:p>
        </w:tc>
        <w:tc>
          <w:tcPr>
            <w:tcW w:w="619" w:type="pct"/>
          </w:tcPr>
          <w:p w14:paraId="0176C596" w14:textId="77777777" w:rsidR="00C90137" w:rsidRPr="008A6038" w:rsidRDefault="00C90137" w:rsidP="00235ECC">
            <w:pPr>
              <w:spacing w:line="240" w:lineRule="auto"/>
              <w:rPr>
                <w:rFonts w:cs="Times New Roman"/>
              </w:rPr>
            </w:pPr>
            <w:r w:rsidRPr="008A6038">
              <w:rPr>
                <w:rFonts w:hint="eastAsia"/>
                <w:color w:val="000000"/>
              </w:rPr>
              <w:t>161.75</w:t>
            </w:r>
          </w:p>
        </w:tc>
        <w:tc>
          <w:tcPr>
            <w:tcW w:w="619" w:type="pct"/>
          </w:tcPr>
          <w:p w14:paraId="4486B933" w14:textId="77777777" w:rsidR="00C90137" w:rsidRPr="008A6038" w:rsidRDefault="00C90137" w:rsidP="00235ECC">
            <w:pPr>
              <w:spacing w:line="240" w:lineRule="auto"/>
              <w:rPr>
                <w:rFonts w:cs="Times New Roman"/>
              </w:rPr>
            </w:pPr>
            <w:r w:rsidRPr="008A6038">
              <w:rPr>
                <w:rFonts w:hint="eastAsia"/>
                <w:color w:val="000000"/>
              </w:rPr>
              <w:t>145.26</w:t>
            </w:r>
          </w:p>
        </w:tc>
        <w:tc>
          <w:tcPr>
            <w:tcW w:w="619" w:type="pct"/>
          </w:tcPr>
          <w:p w14:paraId="7F7BABB9" w14:textId="77777777" w:rsidR="00C90137" w:rsidRPr="008A6038" w:rsidRDefault="00C90137" w:rsidP="00235ECC">
            <w:pPr>
              <w:spacing w:line="240" w:lineRule="auto"/>
              <w:rPr>
                <w:rFonts w:cs="Times New Roman"/>
              </w:rPr>
            </w:pPr>
            <w:r w:rsidRPr="008A6038">
              <w:rPr>
                <w:rFonts w:hint="eastAsia"/>
                <w:color w:val="000000"/>
              </w:rPr>
              <w:t>131.59</w:t>
            </w:r>
          </w:p>
        </w:tc>
        <w:tc>
          <w:tcPr>
            <w:tcW w:w="157" w:type="pct"/>
          </w:tcPr>
          <w:p w14:paraId="4677C77A" w14:textId="77777777" w:rsidR="00C90137" w:rsidRPr="008A6038" w:rsidRDefault="00C90137" w:rsidP="00235ECC">
            <w:pPr>
              <w:spacing w:line="240" w:lineRule="auto"/>
              <w:rPr>
                <w:color w:val="000000"/>
              </w:rPr>
            </w:pPr>
          </w:p>
        </w:tc>
        <w:tc>
          <w:tcPr>
            <w:tcW w:w="450" w:type="pct"/>
          </w:tcPr>
          <w:p w14:paraId="7C2C631E"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Pr>
          <w:p w14:paraId="4DE360E5" w14:textId="77777777" w:rsidR="00C90137" w:rsidRPr="008A6038" w:rsidRDefault="00C90137" w:rsidP="00235ECC">
            <w:pPr>
              <w:spacing w:line="240" w:lineRule="auto"/>
              <w:rPr>
                <w:rFonts w:cs="Times New Roman"/>
              </w:rPr>
            </w:pPr>
            <w:r w:rsidRPr="008A6038">
              <w:rPr>
                <w:rFonts w:hint="eastAsia"/>
                <w:color w:val="000000"/>
              </w:rPr>
              <w:t>0.72</w:t>
            </w:r>
          </w:p>
        </w:tc>
        <w:tc>
          <w:tcPr>
            <w:tcW w:w="450" w:type="pct"/>
          </w:tcPr>
          <w:p w14:paraId="270919B8" w14:textId="77777777" w:rsidR="00C90137" w:rsidRPr="008A6038" w:rsidRDefault="00C90137" w:rsidP="00235ECC">
            <w:pPr>
              <w:spacing w:line="240" w:lineRule="auto"/>
              <w:rPr>
                <w:rFonts w:cs="Times New Roman"/>
              </w:rPr>
            </w:pPr>
            <w:r w:rsidRPr="008A6038">
              <w:rPr>
                <w:rFonts w:hint="eastAsia"/>
                <w:color w:val="000000"/>
              </w:rPr>
              <w:t>0.73</w:t>
            </w:r>
          </w:p>
        </w:tc>
      </w:tr>
    </w:tbl>
    <w:p w14:paraId="79F430B9" w14:textId="77777777" w:rsidR="00C90137" w:rsidRPr="008A6038" w:rsidRDefault="00C90137" w:rsidP="00C90137">
      <w:pPr>
        <w:rPr>
          <w:rFonts w:cs="Times New Roman"/>
        </w:rPr>
      </w:pPr>
    </w:p>
    <w:p w14:paraId="27FE1A80" w14:textId="77777777" w:rsidR="00C90137" w:rsidRPr="008A6038" w:rsidRDefault="00C90137" w:rsidP="00C90137">
      <w:pPr>
        <w:jc w:val="center"/>
        <w:rPr>
          <w:rFonts w:cs="Times New Roman"/>
        </w:rPr>
      </w:pPr>
      <w:r w:rsidRPr="008A6038">
        <w:rPr>
          <w:rFonts w:cs="Times New Roman"/>
          <w:noProof/>
        </w:rPr>
        <w:lastRenderedPageBreak/>
        <w:drawing>
          <wp:inline distT="0" distB="0" distL="0" distR="0" wp14:anchorId="319EC1AF" wp14:editId="3279148B">
            <wp:extent cx="4752320" cy="3600000"/>
            <wp:effectExtent l="0" t="0" r="0" b="635"/>
            <wp:docPr id="429472950"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72950"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4752320" cy="3600000"/>
                    </a:xfrm>
                    <a:prstGeom prst="rect">
                      <a:avLst/>
                    </a:prstGeom>
                  </pic:spPr>
                </pic:pic>
              </a:graphicData>
            </a:graphic>
          </wp:inline>
        </w:drawing>
      </w:r>
    </w:p>
    <w:p w14:paraId="5A4B6C8D" w14:textId="746927A9" w:rsidR="00C90137" w:rsidRPr="008A6038" w:rsidRDefault="00C90137" w:rsidP="00C90137">
      <w:pPr>
        <w:pStyle w:val="af1"/>
        <w:spacing w:line="240" w:lineRule="auto"/>
        <w:rPr>
          <w:rFonts w:cs="Times New Roman"/>
        </w:rPr>
      </w:pPr>
      <w:bookmarkStart w:id="344" w:name="_Toc163389714"/>
      <w:r w:rsidRPr="008A6038">
        <w:t xml:space="preserve">Figure </w:t>
      </w:r>
      <w:fldSimple w:instr=" STYLEREF 1 \s ">
        <w:r w:rsidR="009D47CB">
          <w:rPr>
            <w:noProof/>
          </w:rPr>
          <w:t>5</w:t>
        </w:r>
      </w:fldSimple>
      <w:r w:rsidR="004F359F" w:rsidRPr="008A6038">
        <w:t>.</w:t>
      </w:r>
      <w:fldSimple w:instr=" SEQ Figure \* ARABIC \s 1 ">
        <w:r w:rsidR="009D47CB">
          <w:rPr>
            <w:noProof/>
          </w:rPr>
          <w:t>2</w:t>
        </w:r>
      </w:fldSimple>
      <w:r w:rsidRPr="008A6038">
        <w:rPr>
          <w:rFonts w:cs="Times New Roman" w:hint="eastAsia"/>
        </w:rPr>
        <w:t>假設抽樣比例為</w:t>
      </w:r>
      <w:r w:rsidRPr="008A6038">
        <w:rPr>
          <w:rFonts w:cs="Times New Roman" w:hint="eastAsia"/>
        </w:rPr>
        <w:t>0.3</w:t>
      </w:r>
      <w:r w:rsidRPr="008A6038">
        <w:rPr>
          <w:rFonts w:cs="Times New Roman" w:hint="eastAsia"/>
        </w:rPr>
        <w:t>時，利用觀測物種數與分別使用兩種估計方法估計的物種數，繪製分類樹。</w:t>
      </w:r>
      <w:bookmarkEnd w:id="344"/>
    </w:p>
    <w:p w14:paraId="1A904513" w14:textId="77777777" w:rsidR="00C90137" w:rsidRPr="008A6038" w:rsidRDefault="00C90137" w:rsidP="00C90137"/>
    <w:p w14:paraId="2BB6BA4D" w14:textId="77777777" w:rsidR="00C90137" w:rsidRPr="008A6038" w:rsidRDefault="00C90137" w:rsidP="00C90137">
      <w:pPr>
        <w:jc w:val="center"/>
      </w:pPr>
      <w:r w:rsidRPr="008A6038">
        <w:rPr>
          <w:noProof/>
        </w:rPr>
        <w:drawing>
          <wp:inline distT="0" distB="0" distL="0" distR="0" wp14:anchorId="6A15D449" wp14:editId="627DF2C6">
            <wp:extent cx="4752320" cy="3600000"/>
            <wp:effectExtent l="0" t="0" r="0" b="635"/>
            <wp:docPr id="931212836"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12836"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4752320" cy="3600000"/>
                    </a:xfrm>
                    <a:prstGeom prst="rect">
                      <a:avLst/>
                    </a:prstGeom>
                  </pic:spPr>
                </pic:pic>
              </a:graphicData>
            </a:graphic>
          </wp:inline>
        </w:drawing>
      </w:r>
    </w:p>
    <w:p w14:paraId="1C15F1FE" w14:textId="3E34091E" w:rsidR="00C90137" w:rsidRPr="008A6038" w:rsidRDefault="00C90137" w:rsidP="00C90137">
      <w:pPr>
        <w:pStyle w:val="af1"/>
        <w:spacing w:line="240" w:lineRule="auto"/>
        <w:rPr>
          <w:rFonts w:cs="Times New Roman"/>
        </w:rPr>
      </w:pPr>
      <w:bookmarkStart w:id="345" w:name="_Toc163389715"/>
      <w:r w:rsidRPr="008A6038">
        <w:t xml:space="preserve">Figure </w:t>
      </w:r>
      <w:fldSimple w:instr=" STYLEREF 1 \s ">
        <w:r w:rsidR="009D47CB">
          <w:rPr>
            <w:noProof/>
          </w:rPr>
          <w:t>5</w:t>
        </w:r>
      </w:fldSimple>
      <w:r w:rsidR="004F359F" w:rsidRPr="008A6038">
        <w:t>.</w:t>
      </w:r>
      <w:fldSimple w:instr=" SEQ Figure \* ARABIC \s 1 ">
        <w:r w:rsidR="009D47CB">
          <w:rPr>
            <w:noProof/>
          </w:rPr>
          <w:t>3</w:t>
        </w:r>
      </w:fldSimple>
      <w:r w:rsidRPr="008A6038">
        <w:rPr>
          <w:rFonts w:cs="Times New Roman" w:hint="eastAsia"/>
        </w:rPr>
        <w:t>假設抽樣比例為</w:t>
      </w:r>
      <w:r w:rsidRPr="008A6038">
        <w:rPr>
          <w:rFonts w:cs="Times New Roman" w:hint="eastAsia"/>
        </w:rPr>
        <w:t>0.5</w:t>
      </w:r>
      <w:r w:rsidRPr="008A6038">
        <w:rPr>
          <w:rFonts w:cs="Times New Roman" w:hint="eastAsia"/>
        </w:rPr>
        <w:t>時，利用觀測物種數與分別使用兩種估計方法估計的物種數，繪製分類樹。</w:t>
      </w:r>
      <w:bookmarkEnd w:id="345"/>
    </w:p>
    <w:p w14:paraId="10F164D5" w14:textId="77777777" w:rsidR="00C90137" w:rsidRPr="008A6038" w:rsidRDefault="00C90137" w:rsidP="00C90137">
      <w:pPr>
        <w:jc w:val="center"/>
      </w:pPr>
      <w:r w:rsidRPr="008A6038">
        <w:rPr>
          <w:noProof/>
        </w:rPr>
        <w:lastRenderedPageBreak/>
        <w:drawing>
          <wp:inline distT="0" distB="0" distL="0" distR="0" wp14:anchorId="14D7723F" wp14:editId="284685F9">
            <wp:extent cx="4752320" cy="3600000"/>
            <wp:effectExtent l="0" t="0" r="0" b="635"/>
            <wp:docPr id="485991851" name="圖形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185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4752320" cy="3600000"/>
                    </a:xfrm>
                    <a:prstGeom prst="rect">
                      <a:avLst/>
                    </a:prstGeom>
                  </pic:spPr>
                </pic:pic>
              </a:graphicData>
            </a:graphic>
          </wp:inline>
        </w:drawing>
      </w:r>
    </w:p>
    <w:p w14:paraId="17B604C4" w14:textId="3C36C255" w:rsidR="00C90137" w:rsidRPr="008A6038" w:rsidRDefault="00C90137" w:rsidP="00C90137">
      <w:pPr>
        <w:pStyle w:val="af1"/>
        <w:spacing w:line="240" w:lineRule="auto"/>
        <w:rPr>
          <w:rFonts w:cs="Times New Roman"/>
        </w:rPr>
      </w:pPr>
      <w:bookmarkStart w:id="346" w:name="_Toc163389716"/>
      <w:r w:rsidRPr="008A6038">
        <w:t xml:space="preserve">Figure </w:t>
      </w:r>
      <w:fldSimple w:instr=" STYLEREF 1 \s ">
        <w:r w:rsidR="009D47CB">
          <w:rPr>
            <w:noProof/>
          </w:rPr>
          <w:t>5</w:t>
        </w:r>
      </w:fldSimple>
      <w:r w:rsidR="004F359F" w:rsidRPr="008A6038">
        <w:t>.</w:t>
      </w:r>
      <w:fldSimple w:instr=" SEQ Figure \* ARABIC \s 1 ">
        <w:r w:rsidR="009D47CB">
          <w:rPr>
            <w:noProof/>
          </w:rPr>
          <w:t>4</w:t>
        </w:r>
      </w:fldSimple>
      <w:r w:rsidRPr="008A6038">
        <w:rPr>
          <w:rFonts w:cs="Times New Roman" w:hint="eastAsia"/>
        </w:rPr>
        <w:t>假設抽樣比例為</w:t>
      </w:r>
      <w:r w:rsidRPr="008A6038">
        <w:rPr>
          <w:rFonts w:cs="Times New Roman" w:hint="eastAsia"/>
        </w:rPr>
        <w:t>0.7</w:t>
      </w:r>
      <w:r w:rsidRPr="008A6038">
        <w:rPr>
          <w:rFonts w:cs="Times New Roman" w:hint="eastAsia"/>
        </w:rPr>
        <w:t>時，利用觀測物種數與分別使用兩種估計方法估計的物種數，繪製分類樹。</w:t>
      </w:r>
      <w:bookmarkEnd w:id="346"/>
    </w:p>
    <w:p w14:paraId="76808729" w14:textId="77777777" w:rsidR="004F1E75" w:rsidRPr="008A6038" w:rsidRDefault="004F1E75">
      <w:pPr>
        <w:widowControl/>
        <w:spacing w:line="240" w:lineRule="auto"/>
        <w:rPr>
          <w:rFonts w:cstheme="majorBidi"/>
          <w:b/>
          <w:bCs/>
          <w:kern w:val="52"/>
          <w:sz w:val="32"/>
          <w:szCs w:val="52"/>
        </w:rPr>
      </w:pPr>
      <w:r w:rsidRPr="008A6038">
        <w:br w:type="page"/>
      </w:r>
    </w:p>
    <w:p w14:paraId="1BFCDA30" w14:textId="29B6DD64" w:rsidR="004F1E75" w:rsidRDefault="004F1E75" w:rsidP="004F1E75">
      <w:pPr>
        <w:pStyle w:val="1"/>
      </w:pPr>
      <w:r w:rsidRPr="008A6038">
        <w:rPr>
          <w:rFonts w:hint="eastAsia"/>
        </w:rPr>
        <w:lastRenderedPageBreak/>
        <w:t xml:space="preserve"> </w:t>
      </w:r>
      <w:bookmarkStart w:id="347" w:name="_Toc163389356"/>
      <w:r w:rsidRPr="008A6038">
        <w:rPr>
          <w:rFonts w:hint="eastAsia"/>
        </w:rPr>
        <w:t>結論與後續研究</w:t>
      </w:r>
      <w:bookmarkEnd w:id="347"/>
    </w:p>
    <w:p w14:paraId="606ACEB7" w14:textId="77777777" w:rsidR="0091704B" w:rsidRDefault="0091704B" w:rsidP="0091704B">
      <w:pPr>
        <w:ind w:firstLine="425"/>
      </w:pPr>
      <w:r>
        <w:rPr>
          <w:rFonts w:hint="eastAsia"/>
        </w:rPr>
        <w:t>本文使用動差法，針對取後放回與取後不放回兩種不同的抽樣方式，分別提出</w:t>
      </w:r>
      <w:r w:rsidRPr="003E5BAB">
        <w:rPr>
          <w:rFonts w:hint="eastAsia"/>
          <w:i/>
          <w:iCs/>
        </w:rPr>
        <w:t>New</w:t>
      </w:r>
      <w:r>
        <w:rPr>
          <w:rFonts w:hint="eastAsia"/>
        </w:rPr>
        <w:t>、</w:t>
      </w:r>
      <w:r w:rsidRPr="003E5BAB">
        <w:rPr>
          <w:i/>
          <w:iCs/>
        </w:rPr>
        <w:t>w</w:t>
      </w:r>
      <w:r w:rsidRPr="003E5BAB">
        <w:rPr>
          <w:rFonts w:hint="eastAsia"/>
          <w:i/>
          <w:iCs/>
        </w:rPr>
        <w:t>New1</w:t>
      </w:r>
      <w:r>
        <w:rPr>
          <w:rFonts w:hint="eastAsia"/>
        </w:rPr>
        <w:t>以及</w:t>
      </w:r>
      <w:r w:rsidRPr="003E5BAB">
        <w:rPr>
          <w:rFonts w:hint="eastAsia"/>
          <w:i/>
          <w:iCs/>
        </w:rPr>
        <w:t>wNew2</w:t>
      </w:r>
      <w:r>
        <w:rPr>
          <w:rFonts w:hint="eastAsia"/>
        </w:rPr>
        <w:t>三種估計式，用以修正兩群落間共同物種豐富度的估計。並依據電腦模擬，在不同模型假設以及物種分配的模擬群落，以及使用真實數據做為模擬群落的情況下，重複進行</w:t>
      </w:r>
      <w:r>
        <w:t>1</w:t>
      </w:r>
      <w:r>
        <w:rPr>
          <w:rFonts w:hint="eastAsia"/>
        </w:rPr>
        <w:t>000</w:t>
      </w:r>
      <w:r>
        <w:rPr>
          <w:rFonts w:hint="eastAsia"/>
        </w:rPr>
        <w:t>次的隨機抽樣。針對本文所提出的共同物種數估計方法與現有的方法，取後放回的估計方式</w:t>
      </w:r>
      <w:r w:rsidRPr="00D036BF">
        <w:rPr>
          <w:i/>
          <w:iCs/>
        </w:rPr>
        <w:t>P</w:t>
      </w:r>
      <w:r w:rsidRPr="00D036BF">
        <w:rPr>
          <w:rFonts w:hint="eastAsia"/>
          <w:i/>
          <w:iCs/>
        </w:rPr>
        <w:t>an</w:t>
      </w:r>
      <w:r>
        <w:rPr>
          <w:rFonts w:hint="eastAsia"/>
        </w:rPr>
        <w:t>與針對取後不放回的估計方式</w:t>
      </w:r>
      <w:r w:rsidRPr="00D036BF">
        <w:rPr>
          <w:rFonts w:hint="eastAsia"/>
          <w:i/>
          <w:iCs/>
        </w:rPr>
        <w:t>wChao2</w:t>
      </w:r>
      <w:r>
        <w:rPr>
          <w:rFonts w:hint="eastAsia"/>
        </w:rPr>
        <w:t>，進行比較，評估新提出的估計式。最後以紅杉國家公園的苔蘚資料，作為分析依據，對該地區不同海拔之間群落中的共同物種數進行估計，並以此計算</w:t>
      </w:r>
      <w:r>
        <w:rPr>
          <w:rFonts w:hint="eastAsia"/>
        </w:rPr>
        <w:t>J</w:t>
      </w:r>
      <w:r>
        <w:t>a</w:t>
      </w:r>
      <w:r>
        <w:rPr>
          <w:rFonts w:hint="eastAsia"/>
        </w:rPr>
        <w:t>ccard</w:t>
      </w:r>
      <w:r>
        <w:rPr>
          <w:rFonts w:hint="eastAsia"/>
        </w:rPr>
        <w:t>指標作為兩群落間</w:t>
      </w:r>
      <w:r w:rsidRPr="00A514AD">
        <w:rPr>
          <w:rFonts w:hint="eastAsia"/>
          <w:i/>
          <w:iCs/>
        </w:rPr>
        <w:t>Beta</w:t>
      </w:r>
      <w:r>
        <w:rPr>
          <w:rFonts w:hint="eastAsia"/>
        </w:rPr>
        <w:t>多樣性的量化指標。</w:t>
      </w:r>
    </w:p>
    <w:p w14:paraId="7C892814" w14:textId="25FACD21" w:rsidR="0091704B" w:rsidRDefault="0091704B" w:rsidP="0091704B">
      <w:pPr>
        <w:ind w:firstLine="425"/>
      </w:pPr>
      <w:r>
        <w:rPr>
          <w:rFonts w:hint="eastAsia"/>
        </w:rPr>
        <w:t>透</w:t>
      </w:r>
      <w:r>
        <w:fldChar w:fldCharType="begin"/>
      </w:r>
      <w:r>
        <w:instrText xml:space="preserve"> </w:instrText>
      </w:r>
      <w:r>
        <w:rPr>
          <w:rFonts w:hint="eastAsia"/>
        </w:rPr>
        <w:instrText>REF _Ref163150916 \r \h</w:instrText>
      </w:r>
      <w:r>
        <w:instrText xml:space="preserve"> </w:instrText>
      </w:r>
      <w:r>
        <w:fldChar w:fldCharType="separate"/>
      </w:r>
      <w:r w:rsidR="009D47CB">
        <w:rPr>
          <w:rFonts w:hint="eastAsia"/>
        </w:rPr>
        <w:t>第</w:t>
      </w:r>
      <w:r w:rsidR="009D47CB">
        <w:rPr>
          <w:rFonts w:hint="eastAsia"/>
        </w:rPr>
        <w:t>4</w:t>
      </w:r>
      <w:r w:rsidR="009D47CB">
        <w:rPr>
          <w:rFonts w:hint="eastAsia"/>
        </w:rPr>
        <w:t>章</w:t>
      </w:r>
      <w:r>
        <w:fldChar w:fldCharType="end"/>
      </w:r>
      <w:r>
        <w:rPr>
          <w:rFonts w:hint="eastAsia"/>
        </w:rPr>
        <w:t>前半段使用電腦模擬群落進行估計中，綜合各項指標的結果，在本文所提出之新的估計方法中，比起原有的估計方法，皆取得偏誤更小的結果，具有更好的估計表現。值得注意的是，在取後不放回的模擬結果中，於小樣本的情況下，當其中一個群落的變異數小於</w:t>
      </w:r>
      <w:r>
        <w:rPr>
          <w:rFonts w:hint="eastAsia"/>
        </w:rPr>
        <w:t>0.4</w:t>
      </w:r>
      <w:r>
        <w:rPr>
          <w:rFonts w:hint="eastAsia"/>
        </w:rPr>
        <w:t>時，容易在估計共同種時發生高估的現象，特別是在某群落為同質群落的情況下更容易發生此現象。因此，當該情況發生時，可能採用取後放回的估計方法</w:t>
      </w:r>
      <w:r w:rsidRPr="001A0D8E">
        <w:rPr>
          <w:rFonts w:hint="eastAsia"/>
          <w:i/>
          <w:iCs/>
        </w:rPr>
        <w:t>New</w:t>
      </w:r>
      <w:r>
        <w:rPr>
          <w:rFonts w:hint="eastAsia"/>
        </w:rPr>
        <w:t>，會比使用</w:t>
      </w:r>
      <w:r w:rsidRPr="001A0D8E">
        <w:rPr>
          <w:rFonts w:hint="eastAsia"/>
          <w:i/>
          <w:iCs/>
        </w:rPr>
        <w:t>wNew1</w:t>
      </w:r>
      <w:r>
        <w:rPr>
          <w:rFonts w:hint="eastAsia"/>
        </w:rPr>
        <w:t>或是</w:t>
      </w:r>
      <w:r w:rsidRPr="001A0D8E">
        <w:rPr>
          <w:rFonts w:hint="eastAsia"/>
          <w:i/>
          <w:iCs/>
        </w:rPr>
        <w:t>wNew2</w:t>
      </w:r>
      <w:r>
        <w:rPr>
          <w:rFonts w:hint="eastAsia"/>
        </w:rPr>
        <w:t>獲得更優秀的估計表現。除此之外，在標準差的估計方面，無論是在取後放回或是取後不放回的模擬估計中，所得到的結果顯示在新提出的估計方法所估計的結果皆比現有結果還要大，尤其在小樣本方面的情況更甚。</w:t>
      </w:r>
    </w:p>
    <w:p w14:paraId="34D39328" w14:textId="77777777" w:rsidR="0091704B" w:rsidRDefault="0091704B" w:rsidP="0091704B">
      <w:pPr>
        <w:ind w:firstLine="425"/>
        <w:rPr>
          <w:color w:val="FF0000"/>
        </w:rPr>
      </w:pPr>
      <w:r>
        <w:rPr>
          <w:rFonts w:hint="eastAsia"/>
        </w:rPr>
        <w:t>因此針對以上現象，提出</w:t>
      </w:r>
      <w:r w:rsidRPr="0020723C">
        <w:rPr>
          <w:rFonts w:hint="eastAsia"/>
        </w:rPr>
        <w:t>兩個</w:t>
      </w:r>
      <w:r>
        <w:rPr>
          <w:rFonts w:hint="eastAsia"/>
        </w:rPr>
        <w:t>議題：首先，針對取後不放回的小樣本中，共同種結果發生高估的情況，在本文模擬中，為其中一群落變異係數小於</w:t>
      </w:r>
      <w:r>
        <w:t>0</w:t>
      </w:r>
      <w:r>
        <w:rPr>
          <w:rFonts w:hint="eastAsia"/>
        </w:rPr>
        <w:t>.4</w:t>
      </w:r>
      <w:r>
        <w:rPr>
          <w:rFonts w:hint="eastAsia"/>
        </w:rPr>
        <w:t>時較為容易發生。而當該結果發生時，或許使用取後放回修正估計式</w:t>
      </w:r>
      <w:r w:rsidRPr="00AE2B13">
        <w:rPr>
          <w:rFonts w:hint="eastAsia"/>
          <w:i/>
          <w:iCs/>
        </w:rPr>
        <w:t>New</w:t>
      </w:r>
      <w:r>
        <w:rPr>
          <w:rFonts w:hint="eastAsia"/>
        </w:rPr>
        <w:t>來進行估計，可能會得到較好的估計表現。然而，針對該現象所提出的評估標準「變異係數小於</w:t>
      </w:r>
      <w:r>
        <w:t>0</w:t>
      </w:r>
      <w:r>
        <w:rPr>
          <w:rFonts w:hint="eastAsia"/>
        </w:rPr>
        <w:t>.4</w:t>
      </w:r>
      <w:r>
        <w:rPr>
          <w:rFonts w:hint="eastAsia"/>
        </w:rPr>
        <w:t>」是藉由多次電腦模擬所推算出的平均結果，相對而言較為主觀。故針對該現象的發生，出了修正估計式以確保其穩定性之外，可能須另</w:t>
      </w:r>
      <w:r>
        <w:rPr>
          <w:rFonts w:hint="eastAsia"/>
        </w:rPr>
        <w:lastRenderedPageBreak/>
        <w:t>尋其他更明確且具有理論基礎的標準，來評估估計式的使用時機。</w:t>
      </w:r>
      <w:r w:rsidRPr="00662EE5">
        <w:rPr>
          <w:rFonts w:hint="eastAsia"/>
        </w:rPr>
        <w:t>此外，對</w:t>
      </w:r>
      <w:r>
        <w:rPr>
          <w:rFonts w:hint="eastAsia"/>
        </w:rPr>
        <w:t>於</w:t>
      </w:r>
      <w:r w:rsidRPr="00662EE5">
        <w:rPr>
          <w:rFonts w:hint="eastAsia"/>
        </w:rPr>
        <w:t>標準差估計的部分，由於所假設</w:t>
      </w:r>
      <m:oMath>
        <m:r>
          <w:rPr>
            <w:rFonts w:ascii="Cambria Math" w:hAnsi="Cambria Math" w:hint="eastAsia"/>
          </w:rPr>
          <m:t xml:space="preserve"> </m:t>
        </m:r>
        <m:sSub>
          <m:sSubPr>
            <m:ctrlPr>
              <w:rPr>
                <w:rFonts w:ascii="Cambria Math" w:hAnsi="Cambria Math"/>
                <w:i/>
              </w:rPr>
            </m:ctrlPr>
          </m:sSubPr>
          <m:e>
            <m:r>
              <w:rPr>
                <w:rFonts w:ascii="Cambria Math" w:hAnsi="Cambria Math" w:hint="eastAsia"/>
              </w:rPr>
              <m:t>Q</m:t>
            </m:r>
            <m:ctrlPr>
              <w:rPr>
                <w:rFonts w:ascii="Cambria Math" w:hAnsi="Cambria Math" w:hint="eastAsia"/>
                <w:i/>
              </w:rPr>
            </m:ctrlPr>
          </m:e>
          <m:sub>
            <m:r>
              <w:rPr>
                <w:rFonts w:ascii="Cambria Math" w:hAnsi="Cambria Math"/>
              </w:rPr>
              <m:t>i</m:t>
            </m:r>
          </m:sub>
        </m:sSub>
        <m:r>
          <w:rPr>
            <w:rFonts w:ascii="Cambria Math" w:hAnsi="Cambria Math" w:hint="eastAsia"/>
          </w:rPr>
          <m:t xml:space="preserve"> </m:t>
        </m:r>
      </m:oMath>
      <w:r w:rsidRPr="00662EE5">
        <w:rPr>
          <w:rFonts w:hint="eastAsia"/>
        </w:rPr>
        <w:t>分佈為多項分佈，然而可能存在不同的分佈假設。是否能使用其他</w:t>
      </w:r>
      <w:r>
        <w:rPr>
          <w:rFonts w:hint="eastAsia"/>
        </w:rPr>
        <w:t>假設分佈，或是在針對估計式進行近一步的修正</w:t>
      </w:r>
      <w:r w:rsidRPr="00662EE5">
        <w:rPr>
          <w:rFonts w:hint="eastAsia"/>
        </w:rPr>
        <w:t>，以更精準地估計標準差</w:t>
      </w:r>
      <w:r>
        <w:rPr>
          <w:rFonts w:hint="eastAsia"/>
        </w:rPr>
        <w:t>，也將成為未來在物種估計方面的一大挑戰</w:t>
      </w:r>
      <w:r w:rsidRPr="00662EE5">
        <w:rPr>
          <w:rFonts w:hint="eastAsia"/>
        </w:rPr>
        <w:t>。</w:t>
      </w:r>
    </w:p>
    <w:p w14:paraId="33C1442B" w14:textId="77777777" w:rsidR="0091704B" w:rsidRPr="00662EE5" w:rsidRDefault="0091704B" w:rsidP="0091704B">
      <w:pPr>
        <w:ind w:firstLine="425"/>
      </w:pPr>
      <w:r w:rsidRPr="00662EE5">
        <w:rPr>
          <w:rFonts w:hint="eastAsia"/>
        </w:rPr>
        <w:t>最後</w:t>
      </w:r>
      <w:r>
        <w:rPr>
          <w:rFonts w:hint="eastAsia"/>
        </w:rPr>
        <w:t>，雖然共同物種數在作為評估兩群落間的物種相似性以及</w:t>
      </w:r>
      <w:r>
        <w:rPr>
          <w:rFonts w:hint="eastAsia"/>
        </w:rPr>
        <w:t>Beta</w:t>
      </w:r>
      <w:r>
        <w:rPr>
          <w:rFonts w:hint="eastAsia"/>
        </w:rPr>
        <w:t>多樣性的基礎之一，但在物種相似性以及</w:t>
      </w:r>
      <w:r w:rsidRPr="00662EE5">
        <w:rPr>
          <w:rFonts w:hint="eastAsia"/>
          <w:i/>
          <w:iCs/>
        </w:rPr>
        <w:t>Beta</w:t>
      </w:r>
      <w:r>
        <w:rPr>
          <w:rFonts w:hint="eastAsia"/>
        </w:rPr>
        <w:t>多樣性的量化指標上，往往是針對兩群落間的共同物種以及兩群落間物種數的比值作為標準。然而，並非在物種數估計準確的同時，多樣性的量化指標也會隨之準確。因此，若是想使用修正物種數去計算多樣性量化指標時，應注意修正後的估計結果合適的估計方式。</w:t>
      </w:r>
    </w:p>
    <w:p w14:paraId="715C0B43" w14:textId="77777777" w:rsidR="00EE7A29" w:rsidRPr="0091704B" w:rsidRDefault="00EE7A29" w:rsidP="0091704B">
      <w:pPr>
        <w:ind w:left="425"/>
      </w:pPr>
    </w:p>
    <w:p w14:paraId="4CBF2D46" w14:textId="77777777" w:rsidR="00687421" w:rsidRPr="008A6038" w:rsidRDefault="004F1E75">
      <w:pPr>
        <w:widowControl/>
        <w:spacing w:line="240" w:lineRule="auto"/>
        <w:sectPr w:rsidR="00687421" w:rsidRPr="008A6038" w:rsidSect="004F2E60">
          <w:pgSz w:w="11906" w:h="16838"/>
          <w:pgMar w:top="1440" w:right="1800" w:bottom="1440" w:left="1800" w:header="851" w:footer="992" w:gutter="0"/>
          <w:cols w:space="425"/>
          <w:docGrid w:type="lines" w:linePitch="360"/>
        </w:sectPr>
      </w:pPr>
      <w:r w:rsidRPr="008A6038">
        <w:br w:type="page"/>
      </w:r>
    </w:p>
    <w:p w14:paraId="03F3677E" w14:textId="3BAEDD38" w:rsidR="00236EB4" w:rsidRDefault="004F1E75" w:rsidP="00331994">
      <w:pPr>
        <w:pStyle w:val="1"/>
        <w:numPr>
          <w:ilvl w:val="0"/>
          <w:numId w:val="0"/>
        </w:numPr>
        <w:ind w:left="425" w:hanging="425"/>
      </w:pPr>
      <w:bookmarkStart w:id="348" w:name="_Toc163389357"/>
      <w:r w:rsidRPr="008A6038">
        <w:rPr>
          <w:rFonts w:hint="eastAsia"/>
        </w:rPr>
        <w:lastRenderedPageBreak/>
        <w:t>參考文獻</w:t>
      </w:r>
      <w:bookmarkEnd w:id="348"/>
    </w:p>
    <w:p w14:paraId="2BD5F0BE" w14:textId="77777777" w:rsidR="00236EB4" w:rsidRDefault="00236EB4" w:rsidP="00236EB4">
      <w:r>
        <w:t>Burnham, K. P., &amp; Overton, W. S. (1978). Estimation of the size of a closed</w:t>
      </w:r>
      <w:r>
        <w:tab/>
        <w:t>population when capture probabilities vary among animals. </w:t>
      </w:r>
      <w:proofErr w:type="spellStart"/>
      <w:r>
        <w:t>Biometrika</w:t>
      </w:r>
      <w:proofErr w:type="spellEnd"/>
      <w:r>
        <w:t>, 65, 625</w:t>
      </w:r>
      <w:r>
        <w:tab/>
      </w:r>
      <w:r>
        <w:tab/>
      </w:r>
      <w:r>
        <w:rPr>
          <w:rFonts w:hint="eastAsia"/>
        </w:rPr>
        <w:t>-</w:t>
      </w:r>
      <w:r>
        <w:t>633.</w:t>
      </w:r>
    </w:p>
    <w:p w14:paraId="498163B1" w14:textId="77777777" w:rsidR="00236EB4" w:rsidRDefault="00236EB4" w:rsidP="00236EB4">
      <w:r>
        <w:t>Burnham, K. P., &amp; Overton, W. S. (1979). Robust estimation of population size when</w:t>
      </w:r>
      <w:r>
        <w:tab/>
        <w:t>capture probabilities vary among animals. Ecology, 60, 927</w:t>
      </w:r>
      <w:r>
        <w:rPr>
          <w:rFonts w:hint="eastAsia"/>
        </w:rPr>
        <w:t>-</w:t>
      </w:r>
      <w:r>
        <w:t>936.</w:t>
      </w:r>
    </w:p>
    <w:p w14:paraId="03DA5FC3" w14:textId="77777777" w:rsidR="00236EB4" w:rsidRDefault="00236EB4" w:rsidP="00236EB4">
      <w:r>
        <w:t>Chao, A. (1984). Nonparametric estimation of the number of classes in a</w:t>
      </w:r>
      <w:r>
        <w:tab/>
        <w:t>population. Scandinavian Journal of statistics, 265-270.</w:t>
      </w:r>
    </w:p>
    <w:p w14:paraId="6B9862E0" w14:textId="77777777" w:rsidR="00236EB4" w:rsidRDefault="00236EB4" w:rsidP="00236EB4">
      <w:r>
        <w:t>Chao, A. (1987). Estimating the population size for capture-recapture data with</w:t>
      </w:r>
      <w:r>
        <w:tab/>
        <w:t>unequal catchability. Biometrics, 783-791.</w:t>
      </w:r>
    </w:p>
    <w:p w14:paraId="50161D91" w14:textId="77777777" w:rsidR="00236EB4" w:rsidRDefault="00236EB4" w:rsidP="00236EB4">
      <w:r>
        <w:t>Chao, A., &amp; Chiu, C. H. (2016). Species richness: estimation and comparison. Wiley</w:t>
      </w:r>
      <w:r>
        <w:tab/>
      </w:r>
      <w:proofErr w:type="spellStart"/>
      <w:r>
        <w:t>StatsRef</w:t>
      </w:r>
      <w:proofErr w:type="spellEnd"/>
      <w:r>
        <w:t>: statistics reference online, 1, 26.</w:t>
      </w:r>
    </w:p>
    <w:p w14:paraId="7B79169E" w14:textId="77777777" w:rsidR="00236EB4" w:rsidRDefault="00236EB4" w:rsidP="00236EB4">
      <w:r>
        <w:t>Chao, A., &amp; Lin, C. W. (2012). Nonparametric lower bounds for species richness and</w:t>
      </w:r>
      <w:r>
        <w:tab/>
        <w:t>shared species richness under sampling without replacement. Biometrics, 68(3),</w:t>
      </w:r>
      <w:r>
        <w:tab/>
        <w:t>912-921.</w:t>
      </w:r>
    </w:p>
    <w:p w14:paraId="6F65AE85" w14:textId="77777777" w:rsidR="00236EB4" w:rsidRDefault="00236EB4" w:rsidP="00236EB4">
      <w:r>
        <w:t>Chao, A., Hwang, W. H., Chen, Y. C., &amp; Kuo, C. Y. (2000). Estimating the number of</w:t>
      </w:r>
      <w:r>
        <w:tab/>
        <w:t>shared species in two communities. </w:t>
      </w:r>
      <w:proofErr w:type="spellStart"/>
      <w:r>
        <w:t>Statistica</w:t>
      </w:r>
      <w:proofErr w:type="spellEnd"/>
      <w:r>
        <w:t xml:space="preserve"> </w:t>
      </w:r>
      <w:proofErr w:type="spellStart"/>
      <w:r>
        <w:t>sinica</w:t>
      </w:r>
      <w:proofErr w:type="spellEnd"/>
      <w:r>
        <w:t xml:space="preserve">, 227-246. </w:t>
      </w:r>
    </w:p>
    <w:p w14:paraId="2AE51FBA" w14:textId="77777777" w:rsidR="00236EB4" w:rsidRDefault="00236EB4" w:rsidP="00236EB4">
      <w:pPr>
        <w:ind w:left="480" w:hanging="480"/>
      </w:pPr>
      <w:r>
        <w:t>Chiu, C. H. (2022). Incidence‐data‐based species richness estimation via a</w:t>
      </w:r>
      <w:r>
        <w:tab/>
        <w:t>Beta</w:t>
      </w:r>
      <w:r>
        <w:rPr>
          <w:rFonts w:hint="eastAsia"/>
        </w:rPr>
        <w:t>-</w:t>
      </w:r>
      <w:r>
        <w:t>Binomial model. Methods in Ecology and Evolution, 13(11), 2546-2558.</w:t>
      </w:r>
    </w:p>
    <w:p w14:paraId="32FEDC57" w14:textId="77777777" w:rsidR="00236EB4" w:rsidRDefault="00236EB4" w:rsidP="00236EB4">
      <w:r>
        <w:t>Chiu, C. H. (2023). A species richness estimator for sample‐based incidence data</w:t>
      </w:r>
      <w:r>
        <w:tab/>
        <w:t>sampled without replacement. Methods in Ecology and Evolution.</w:t>
      </w:r>
    </w:p>
    <w:p w14:paraId="2200371D" w14:textId="3E697461" w:rsidR="00236EB4" w:rsidRPr="00236EB4" w:rsidRDefault="00236EB4" w:rsidP="00236EB4">
      <w:r>
        <w:t>Chiu, C. H., Wang, Y. T., Walther, B. A., &amp; Chao, A. (2014). An improved</w:t>
      </w:r>
      <w:r>
        <w:tab/>
        <w:t>nonparametric lower bound of species richness via a modified good–</w:t>
      </w:r>
      <w:proofErr w:type="spellStart"/>
      <w:r>
        <w:t>turing</w:t>
      </w:r>
      <w:proofErr w:type="spellEnd"/>
      <w:r>
        <w:tab/>
        <w:t>frequency formula. Biometrics, 70(3), 671–682.</w:t>
      </w:r>
    </w:p>
    <w:p w14:paraId="7D4F1AF0" w14:textId="77777777" w:rsidR="00236EB4" w:rsidRDefault="00236EB4" w:rsidP="00236EB4">
      <w:r w:rsidRPr="00837353">
        <w:lastRenderedPageBreak/>
        <w:t>Condit, R., Pérez, R., Aguilar, S., Lao, S., Foster, R., &amp; Hubbell, S. (2019). Complete</w:t>
      </w:r>
      <w:r>
        <w:tab/>
      </w:r>
      <w:r w:rsidRPr="00837353">
        <w:t xml:space="preserve">data from the Barro Colorado 50-ha plot: 423617 trees, 35 years. </w:t>
      </w:r>
      <w:r>
        <w:tab/>
      </w:r>
      <w:r>
        <w:tab/>
      </w:r>
      <w:r>
        <w:tab/>
      </w:r>
      <w:r w:rsidRPr="00837353">
        <w:t>URL https://doi. org/10.15146/5xcp-0d46, 2, 13.</w:t>
      </w:r>
    </w:p>
    <w:p w14:paraId="5EC96D5C" w14:textId="77777777" w:rsidR="00236EB4" w:rsidRDefault="00236EB4" w:rsidP="00236EB4">
      <w:r w:rsidRPr="00837353">
        <w:t>Connell, J., Hall, M. A., Nimmo, D. G., Watson, S. J., &amp; Clarke, M. F. (2022). Fire,</w:t>
      </w:r>
      <w:r>
        <w:tab/>
      </w:r>
      <w:r w:rsidRPr="00837353">
        <w:t>drought and flooding rains: The effect of climatic extremes on bird species’</w:t>
      </w:r>
      <w:r>
        <w:tab/>
      </w:r>
      <w:r w:rsidRPr="00837353">
        <w:t xml:space="preserve">responses to time since fire. Diversity and Distributions, 28(3), 417-438. </w:t>
      </w:r>
    </w:p>
    <w:p w14:paraId="70754C25" w14:textId="77777777" w:rsidR="00236EB4" w:rsidRDefault="00236EB4" w:rsidP="00236EB4">
      <w:r>
        <w:t>Dorazio, R. M., &amp; Royle, J. A. (2003). Mixture models for estimating the size of a</w:t>
      </w:r>
      <w:r>
        <w:tab/>
        <w:t>closed population when capture rates vary among individuals. Biometrics, 59(2),</w:t>
      </w:r>
      <w:r>
        <w:tab/>
        <w:t xml:space="preserve">351-364. </w:t>
      </w:r>
    </w:p>
    <w:p w14:paraId="5EF70C98" w14:textId="77777777" w:rsidR="00236EB4" w:rsidRDefault="00236EB4" w:rsidP="00236EB4">
      <w:r>
        <w:t>Good, I. J. (1953). The population frequencies of species and the estimation of</w:t>
      </w:r>
      <w:r>
        <w:tab/>
        <w:t>population parameters. </w:t>
      </w:r>
      <w:proofErr w:type="spellStart"/>
      <w:r>
        <w:t>Biometrika</w:t>
      </w:r>
      <w:proofErr w:type="spellEnd"/>
      <w:r>
        <w:t>, 40(3-4), 237-264.</w:t>
      </w:r>
    </w:p>
    <w:p w14:paraId="46AB0573" w14:textId="77777777" w:rsidR="00236EB4" w:rsidRDefault="00236EB4" w:rsidP="00236EB4">
      <w:r>
        <w:t>Good, I. J. (2000). Turing’s anticipation of empirical Bayes in connection with the</w:t>
      </w:r>
      <w:r>
        <w:tab/>
        <w:t>cryptanalysis of the naval Enigma. Journal of Statistical Computation and</w:t>
      </w:r>
      <w:r>
        <w:tab/>
        <w:t>Simulation, 66(2), 101-111.</w:t>
      </w:r>
    </w:p>
    <w:p w14:paraId="29FCEBA3" w14:textId="77777777" w:rsidR="00236EB4" w:rsidRDefault="00236EB4" w:rsidP="00236EB4">
      <w:r>
        <w:t>Lawton, J. H., Bignell, D. E., Bolton, B., Bloemers, G. F., Eggleton, P., Hammond, P.</w:t>
      </w:r>
      <w:r>
        <w:tab/>
        <w:t>M., ... &amp; Watt, A. D. (1998). Biodiversity inventories, indicator taxa and effects</w:t>
      </w:r>
      <w:r>
        <w:tab/>
        <w:t>of habitat modification in tropical forest. Nature, 391(6662), 72-76.</w:t>
      </w:r>
    </w:p>
    <w:p w14:paraId="66E8A467" w14:textId="77777777" w:rsidR="00236EB4" w:rsidRDefault="00236EB4" w:rsidP="00236EB4">
      <w:r w:rsidRPr="00D25222">
        <w:t>Maestre, F. T., Quero, J. L., Gotelli, N. J., Escudero, A., Ochoa, V., Delgado</w:t>
      </w:r>
      <w:r>
        <w:tab/>
      </w:r>
      <w:r w:rsidRPr="00D25222">
        <w:t xml:space="preserve">Baquerizo, M., ... &amp; </w:t>
      </w:r>
      <w:proofErr w:type="spellStart"/>
      <w:r w:rsidRPr="00D25222">
        <w:t>Zaady</w:t>
      </w:r>
      <w:proofErr w:type="spellEnd"/>
      <w:r w:rsidRPr="00D25222">
        <w:t>, E. (2012). Plant species richness and ecosystem</w:t>
      </w:r>
      <w:r>
        <w:tab/>
      </w:r>
      <w:r w:rsidRPr="00D25222">
        <w:t xml:space="preserve">multifunctionality in global drylands. Science, 335(6065), 214-218. </w:t>
      </w:r>
    </w:p>
    <w:p w14:paraId="05F7FB9B" w14:textId="77777777" w:rsidR="00236EB4" w:rsidRDefault="00236EB4" w:rsidP="00236EB4">
      <w:r>
        <w:t xml:space="preserve">Pan, H. Y., Chao, A., &amp; </w:t>
      </w:r>
      <w:proofErr w:type="spellStart"/>
      <w:r>
        <w:t>Foissner</w:t>
      </w:r>
      <w:proofErr w:type="spellEnd"/>
      <w:r>
        <w:t>, W. (2009). A nonparametric lower bound for the</w:t>
      </w:r>
      <w:r>
        <w:tab/>
        <w:t>number of species shared by multiple communities. Journal of agricultural,</w:t>
      </w:r>
      <w:r>
        <w:tab/>
        <w:t>biological, and environmental statistics, 14, 452-468.</w:t>
      </w:r>
    </w:p>
    <w:p w14:paraId="157C2A46" w14:textId="77777777" w:rsidR="00236EB4" w:rsidRDefault="00236EB4" w:rsidP="00236EB4">
      <w:r>
        <w:t>Shen, T. J., &amp; He, F. (2008). An incidence‐based richness estimator for quadrats</w:t>
      </w:r>
      <w:r>
        <w:tab/>
        <w:t>sampled without replacement. Ecology, 89(7), 2052-2060.</w:t>
      </w:r>
    </w:p>
    <w:p w14:paraId="46010002" w14:textId="77777777" w:rsidR="00236EB4" w:rsidRDefault="00236EB4" w:rsidP="00236EB4">
      <w:proofErr w:type="spellStart"/>
      <w:r>
        <w:lastRenderedPageBreak/>
        <w:t>Shmida</w:t>
      </w:r>
      <w:proofErr w:type="spellEnd"/>
      <w:r>
        <w:t>, A., &amp; Wilson, M. (1985). Biological determinants of species</w:t>
      </w:r>
      <w:r>
        <w:tab/>
        <w:t>diversity. Journal of Biogeography, 12, 1-20. https://doi.org/10.2307/2845026.</w:t>
      </w:r>
    </w:p>
    <w:p w14:paraId="2F6A3806" w14:textId="77777777" w:rsidR="00236EB4" w:rsidRDefault="00236EB4" w:rsidP="00236EB4">
      <w:r>
        <w:t xml:space="preserve">Wilson, P., &amp; Coleman, L. A. (2022). Niches and guilds of bryophytes along a </w:t>
      </w:r>
      <w:r>
        <w:tab/>
      </w:r>
      <w:r>
        <w:tab/>
        <w:t>3000-meter elevational gradient. The Bryologist, 125(1), 115-134.</w:t>
      </w:r>
    </w:p>
    <w:p w14:paraId="18F41C38" w14:textId="77777777" w:rsidR="00236EB4" w:rsidRPr="00416496" w:rsidRDefault="00236EB4" w:rsidP="00236EB4">
      <w:r>
        <w:t>Wu, B., Guan, Z., &amp; Zhao, H. (2006). Parametric and Nonparametric FDR Estimation</w:t>
      </w:r>
      <w:r>
        <w:tab/>
        <w:t>Revisited. Biometrics, 62. https://doi.org/10.1111/j.1541-0420.2006.00531.x.</w:t>
      </w:r>
    </w:p>
    <w:p w14:paraId="5D38ABEC" w14:textId="77777777" w:rsidR="00236EB4" w:rsidRPr="00236EB4" w:rsidRDefault="00236EB4" w:rsidP="00236EB4">
      <w:pPr>
        <w:sectPr w:rsidR="00236EB4" w:rsidRPr="00236EB4" w:rsidSect="004F2E60">
          <w:pgSz w:w="11906" w:h="16838"/>
          <w:pgMar w:top="1440" w:right="1800" w:bottom="1440" w:left="1800" w:header="851" w:footer="992" w:gutter="0"/>
          <w:cols w:space="425"/>
          <w:docGrid w:type="lines" w:linePitch="360"/>
        </w:sectPr>
      </w:pPr>
    </w:p>
    <w:p w14:paraId="5997FF21" w14:textId="77777777" w:rsidR="00331994" w:rsidRDefault="00331994" w:rsidP="00331994">
      <w:pPr>
        <w:pStyle w:val="1"/>
        <w:numPr>
          <w:ilvl w:val="0"/>
          <w:numId w:val="0"/>
        </w:numPr>
        <w:ind w:left="425" w:hanging="425"/>
      </w:pPr>
      <w:bookmarkStart w:id="349" w:name="_Toc163389358"/>
      <w:bookmarkStart w:id="350" w:name="_Hlk163388850"/>
      <w:r>
        <w:rPr>
          <w:rFonts w:hint="eastAsia"/>
        </w:rPr>
        <w:lastRenderedPageBreak/>
        <w:t>附錄</w:t>
      </w:r>
      <w:bookmarkEnd w:id="349"/>
    </w:p>
    <w:p w14:paraId="372387EE" w14:textId="7EDEDAAA" w:rsidR="00331994" w:rsidRDefault="00331994" w:rsidP="00331994">
      <w:r>
        <w:tab/>
      </w:r>
      <w:r>
        <w:rPr>
          <w:rFonts w:hint="eastAsia"/>
        </w:rPr>
        <w:t>針對</w:t>
      </w:r>
      <w:r>
        <w:fldChar w:fldCharType="begin"/>
      </w:r>
      <w:r>
        <w:instrText xml:space="preserve"> </w:instrText>
      </w:r>
      <w:r>
        <w:rPr>
          <w:rFonts w:hint="eastAsia"/>
        </w:rPr>
        <w:instrText>REF _Ref163150916 \r \h</w:instrText>
      </w:r>
      <w:r>
        <w:instrText xml:space="preserve"> </w:instrText>
      </w:r>
      <w:r>
        <w:fldChar w:fldCharType="separate"/>
      </w:r>
      <w:r w:rsidR="009D47CB">
        <w:rPr>
          <w:rFonts w:hint="eastAsia"/>
        </w:rPr>
        <w:t>第</w:t>
      </w:r>
      <w:r w:rsidR="009D47CB">
        <w:rPr>
          <w:rFonts w:hint="eastAsia"/>
        </w:rPr>
        <w:t>4</w:t>
      </w:r>
      <w:r w:rsidR="009D47CB">
        <w:rPr>
          <w:rFonts w:hint="eastAsia"/>
        </w:rPr>
        <w:t>章</w:t>
      </w:r>
      <w:r>
        <w:fldChar w:fldCharType="end"/>
      </w:r>
      <w:r>
        <w:rPr>
          <w:rFonts w:hint="eastAsia"/>
        </w:rPr>
        <w:t>電腦模擬結果，在不同抽樣方式，第二種至第四種物種與區塊假設下之模擬，重複抽樣次數為</w:t>
      </w:r>
      <w:r>
        <w:rPr>
          <w:rFonts w:hint="eastAsia"/>
        </w:rPr>
        <w:t>1000</w:t>
      </w:r>
      <w:r>
        <w:rPr>
          <w:rFonts w:hint="eastAsia"/>
        </w:rPr>
        <w:t>次，結果如以下表格所示：</w:t>
      </w:r>
    </w:p>
    <w:p w14:paraId="6922815C" w14:textId="77777777" w:rsidR="00331994" w:rsidRPr="00AB0043" w:rsidRDefault="00331994" w:rsidP="00331994"/>
    <w:p w14:paraId="6BC9A6B2" w14:textId="4A053AE9" w:rsidR="00331994" w:rsidRDefault="00331994" w:rsidP="00331994">
      <w:pPr>
        <w:pStyle w:val="af1"/>
        <w:spacing w:line="240" w:lineRule="auto"/>
      </w:pPr>
      <w:bookmarkStart w:id="351" w:name="_Toc163389737"/>
      <w:bookmarkStart w:id="352" w:name="_Toc163389806"/>
      <w:bookmarkStart w:id="353" w:name="_Toc163389953"/>
      <w:r>
        <w:t xml:space="preserve">Table S. </w:t>
      </w:r>
      <w:fldSimple w:instr=" SEQ Table_S. \* ARABIC ">
        <w:r w:rsidR="009D47CB">
          <w:rPr>
            <w:noProof/>
          </w:rPr>
          <w:t>1</w:t>
        </w:r>
      </w:fldSimple>
      <w:r>
        <w:rPr>
          <w:rFonts w:hint="eastAsia"/>
        </w:rPr>
        <w:t>取後放回的抽樣方式在第二種物種與區塊假設下，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351"/>
      <w:bookmarkEnd w:id="352"/>
      <w:bookmarkEnd w:id="35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0A15A124"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20CF9AB"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36D2EA77"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479ACCC"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AE6F895"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9DB4A3D"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1CBBE56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F5C285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D85350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A4F2A46"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E2282A0" w14:textId="77777777" w:rsidTr="008B57D8">
        <w:trPr>
          <w:trHeight w:val="324"/>
        </w:trPr>
        <w:tc>
          <w:tcPr>
            <w:tcW w:w="997" w:type="dxa"/>
            <w:vMerge w:val="restart"/>
            <w:noWrap/>
            <w:hideMark/>
          </w:tcPr>
          <w:p w14:paraId="7AD39028" w14:textId="77777777" w:rsidR="00331994" w:rsidRPr="00582304" w:rsidRDefault="00331994" w:rsidP="008B57D8">
            <w:pPr>
              <w:spacing w:line="240" w:lineRule="auto"/>
              <w:rPr>
                <w:iCs/>
                <w:szCs w:val="24"/>
              </w:rPr>
            </w:pPr>
            <w:r w:rsidRPr="00582304">
              <w:rPr>
                <w:iCs/>
                <w:szCs w:val="24"/>
              </w:rPr>
              <w:t>10</w:t>
            </w:r>
          </w:p>
        </w:tc>
        <w:tc>
          <w:tcPr>
            <w:tcW w:w="1274" w:type="dxa"/>
          </w:tcPr>
          <w:p w14:paraId="214E439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2830763" w14:textId="77777777" w:rsidR="00331994" w:rsidRPr="00582304" w:rsidRDefault="00331994" w:rsidP="008B57D8">
            <w:pPr>
              <w:spacing w:line="240" w:lineRule="auto"/>
              <w:rPr>
                <w:iCs/>
                <w:szCs w:val="24"/>
              </w:rPr>
            </w:pPr>
            <w:r>
              <w:rPr>
                <w:rFonts w:hint="eastAsia"/>
                <w:color w:val="000000"/>
              </w:rPr>
              <w:t>124.84</w:t>
            </w:r>
          </w:p>
        </w:tc>
        <w:tc>
          <w:tcPr>
            <w:tcW w:w="1084" w:type="dxa"/>
            <w:noWrap/>
          </w:tcPr>
          <w:p w14:paraId="07BF4885" w14:textId="77777777" w:rsidR="00331994" w:rsidRPr="00582304" w:rsidRDefault="00331994" w:rsidP="008B57D8">
            <w:pPr>
              <w:spacing w:line="240" w:lineRule="auto"/>
              <w:rPr>
                <w:iCs/>
                <w:szCs w:val="24"/>
              </w:rPr>
            </w:pPr>
            <w:r>
              <w:rPr>
                <w:rFonts w:hint="eastAsia"/>
                <w:color w:val="000000"/>
              </w:rPr>
              <w:t>269.26</w:t>
            </w:r>
          </w:p>
        </w:tc>
        <w:tc>
          <w:tcPr>
            <w:tcW w:w="1085" w:type="dxa"/>
            <w:noWrap/>
          </w:tcPr>
          <w:p w14:paraId="504DCAD7" w14:textId="77777777" w:rsidR="00331994" w:rsidRPr="00582304" w:rsidRDefault="00331994" w:rsidP="008B57D8">
            <w:pPr>
              <w:spacing w:line="240" w:lineRule="auto"/>
              <w:rPr>
                <w:iCs/>
                <w:szCs w:val="24"/>
              </w:rPr>
            </w:pPr>
            <w:r>
              <w:rPr>
                <w:rFonts w:hint="eastAsia"/>
                <w:color w:val="000000"/>
              </w:rPr>
              <w:t>-30.74</w:t>
            </w:r>
          </w:p>
        </w:tc>
        <w:tc>
          <w:tcPr>
            <w:tcW w:w="1089" w:type="dxa"/>
            <w:noWrap/>
          </w:tcPr>
          <w:p w14:paraId="536B809B" w14:textId="77777777" w:rsidR="00331994" w:rsidRPr="00582304" w:rsidRDefault="00331994" w:rsidP="008B57D8">
            <w:pPr>
              <w:spacing w:line="240" w:lineRule="auto"/>
              <w:rPr>
                <w:iCs/>
                <w:szCs w:val="24"/>
              </w:rPr>
            </w:pPr>
            <w:r>
              <w:rPr>
                <w:rFonts w:hint="eastAsia"/>
                <w:color w:val="000000"/>
              </w:rPr>
              <w:t>61.37</w:t>
            </w:r>
          </w:p>
        </w:tc>
        <w:tc>
          <w:tcPr>
            <w:tcW w:w="992" w:type="dxa"/>
            <w:noWrap/>
          </w:tcPr>
          <w:p w14:paraId="5E31A6BA" w14:textId="77777777" w:rsidR="00331994" w:rsidRPr="00582304" w:rsidRDefault="00331994" w:rsidP="008B57D8">
            <w:pPr>
              <w:spacing w:line="240" w:lineRule="auto"/>
              <w:rPr>
                <w:iCs/>
                <w:szCs w:val="24"/>
              </w:rPr>
            </w:pPr>
            <w:r>
              <w:rPr>
                <w:rFonts w:hint="eastAsia"/>
                <w:color w:val="000000"/>
              </w:rPr>
              <w:t>46.09</w:t>
            </w:r>
          </w:p>
        </w:tc>
        <w:tc>
          <w:tcPr>
            <w:tcW w:w="990" w:type="dxa"/>
            <w:noWrap/>
          </w:tcPr>
          <w:p w14:paraId="31D62768" w14:textId="77777777" w:rsidR="00331994" w:rsidRPr="00582304" w:rsidRDefault="00331994" w:rsidP="008B57D8">
            <w:pPr>
              <w:spacing w:line="240" w:lineRule="auto"/>
              <w:rPr>
                <w:iCs/>
                <w:szCs w:val="24"/>
              </w:rPr>
            </w:pPr>
            <w:r>
              <w:rPr>
                <w:rFonts w:hint="eastAsia"/>
                <w:color w:val="000000"/>
              </w:rPr>
              <w:t>68.61</w:t>
            </w:r>
          </w:p>
        </w:tc>
        <w:tc>
          <w:tcPr>
            <w:tcW w:w="1278" w:type="dxa"/>
          </w:tcPr>
          <w:p w14:paraId="7FB28197"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4E1EB757" w14:textId="77777777" w:rsidTr="008B57D8">
        <w:trPr>
          <w:trHeight w:val="324"/>
        </w:trPr>
        <w:tc>
          <w:tcPr>
            <w:tcW w:w="997" w:type="dxa"/>
            <w:vMerge/>
            <w:hideMark/>
          </w:tcPr>
          <w:p w14:paraId="0CFA2F3C" w14:textId="77777777" w:rsidR="00331994" w:rsidRPr="00582304" w:rsidRDefault="00331994" w:rsidP="008B57D8">
            <w:pPr>
              <w:spacing w:line="240" w:lineRule="auto"/>
              <w:rPr>
                <w:iCs/>
                <w:szCs w:val="24"/>
              </w:rPr>
            </w:pPr>
          </w:p>
        </w:tc>
        <w:tc>
          <w:tcPr>
            <w:tcW w:w="1274" w:type="dxa"/>
          </w:tcPr>
          <w:p w14:paraId="74F2D50E"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22E46622" w14:textId="77777777" w:rsidR="00331994" w:rsidRPr="00582304" w:rsidRDefault="00331994" w:rsidP="008B57D8">
            <w:pPr>
              <w:spacing w:line="240" w:lineRule="auto"/>
              <w:rPr>
                <w:iCs/>
                <w:szCs w:val="24"/>
              </w:rPr>
            </w:pPr>
          </w:p>
        </w:tc>
        <w:tc>
          <w:tcPr>
            <w:tcW w:w="1084" w:type="dxa"/>
            <w:noWrap/>
          </w:tcPr>
          <w:p w14:paraId="2F2EFD7F" w14:textId="77777777" w:rsidR="00331994" w:rsidRPr="00582304" w:rsidRDefault="00331994" w:rsidP="008B57D8">
            <w:pPr>
              <w:spacing w:line="240" w:lineRule="auto"/>
              <w:rPr>
                <w:iCs/>
                <w:szCs w:val="24"/>
              </w:rPr>
            </w:pPr>
            <w:r>
              <w:rPr>
                <w:rFonts w:hint="eastAsia"/>
                <w:color w:val="000000"/>
              </w:rPr>
              <w:t>245.44</w:t>
            </w:r>
          </w:p>
        </w:tc>
        <w:tc>
          <w:tcPr>
            <w:tcW w:w="1085" w:type="dxa"/>
            <w:noWrap/>
          </w:tcPr>
          <w:p w14:paraId="38BFAE21" w14:textId="77777777" w:rsidR="00331994" w:rsidRPr="00582304" w:rsidRDefault="00331994" w:rsidP="008B57D8">
            <w:pPr>
              <w:spacing w:line="240" w:lineRule="auto"/>
              <w:rPr>
                <w:iCs/>
                <w:szCs w:val="24"/>
              </w:rPr>
            </w:pPr>
            <w:r>
              <w:rPr>
                <w:rFonts w:hint="eastAsia"/>
                <w:color w:val="000000"/>
              </w:rPr>
              <w:t>-54.56</w:t>
            </w:r>
          </w:p>
        </w:tc>
        <w:tc>
          <w:tcPr>
            <w:tcW w:w="1089" w:type="dxa"/>
            <w:noWrap/>
          </w:tcPr>
          <w:p w14:paraId="2C87FC49" w14:textId="77777777" w:rsidR="00331994" w:rsidRPr="00582304" w:rsidRDefault="00331994" w:rsidP="008B57D8">
            <w:pPr>
              <w:spacing w:line="240" w:lineRule="auto"/>
              <w:rPr>
                <w:iCs/>
                <w:szCs w:val="24"/>
              </w:rPr>
            </w:pPr>
            <w:r>
              <w:rPr>
                <w:rFonts w:hint="eastAsia"/>
                <w:color w:val="000000"/>
              </w:rPr>
              <w:t>40.48</w:t>
            </w:r>
          </w:p>
        </w:tc>
        <w:tc>
          <w:tcPr>
            <w:tcW w:w="992" w:type="dxa"/>
            <w:noWrap/>
          </w:tcPr>
          <w:p w14:paraId="77E63D41" w14:textId="77777777" w:rsidR="00331994" w:rsidRPr="00582304" w:rsidRDefault="00331994" w:rsidP="008B57D8">
            <w:pPr>
              <w:spacing w:line="240" w:lineRule="auto"/>
              <w:rPr>
                <w:iCs/>
                <w:szCs w:val="24"/>
              </w:rPr>
            </w:pPr>
            <w:r>
              <w:rPr>
                <w:rFonts w:hint="eastAsia"/>
                <w:color w:val="000000"/>
              </w:rPr>
              <w:t>27.76</w:t>
            </w:r>
          </w:p>
        </w:tc>
        <w:tc>
          <w:tcPr>
            <w:tcW w:w="990" w:type="dxa"/>
            <w:noWrap/>
          </w:tcPr>
          <w:p w14:paraId="56C8E46B" w14:textId="77777777" w:rsidR="00331994" w:rsidRPr="00582304" w:rsidRDefault="00331994" w:rsidP="008B57D8">
            <w:pPr>
              <w:spacing w:line="240" w:lineRule="auto"/>
              <w:rPr>
                <w:iCs/>
                <w:szCs w:val="24"/>
              </w:rPr>
            </w:pPr>
            <w:r>
              <w:rPr>
                <w:rFonts w:hint="eastAsia"/>
                <w:color w:val="000000"/>
              </w:rPr>
              <w:t>67.92</w:t>
            </w:r>
          </w:p>
        </w:tc>
        <w:tc>
          <w:tcPr>
            <w:tcW w:w="1278" w:type="dxa"/>
          </w:tcPr>
          <w:p w14:paraId="73EFB5CF" w14:textId="77777777" w:rsidR="00331994" w:rsidRPr="00582304" w:rsidRDefault="00331994" w:rsidP="008B57D8">
            <w:pPr>
              <w:spacing w:line="240" w:lineRule="auto"/>
              <w:rPr>
                <w:color w:val="FF0000"/>
                <w:szCs w:val="24"/>
              </w:rPr>
            </w:pPr>
            <w:r>
              <w:rPr>
                <w:rFonts w:hint="eastAsia"/>
                <w:color w:val="000000"/>
              </w:rPr>
              <w:t>0.82</w:t>
            </w:r>
          </w:p>
        </w:tc>
      </w:tr>
      <w:tr w:rsidR="00331994" w:rsidRPr="00582304" w14:paraId="12C38706" w14:textId="77777777" w:rsidTr="008B57D8">
        <w:trPr>
          <w:trHeight w:val="324"/>
        </w:trPr>
        <w:tc>
          <w:tcPr>
            <w:tcW w:w="997" w:type="dxa"/>
            <w:vMerge w:val="restart"/>
            <w:noWrap/>
          </w:tcPr>
          <w:p w14:paraId="0B6C693D" w14:textId="77777777" w:rsidR="00331994" w:rsidRPr="00582304" w:rsidRDefault="00331994" w:rsidP="008B57D8">
            <w:pPr>
              <w:spacing w:line="240" w:lineRule="auto"/>
              <w:rPr>
                <w:iCs/>
                <w:szCs w:val="24"/>
              </w:rPr>
            </w:pPr>
            <w:r w:rsidRPr="00582304">
              <w:rPr>
                <w:iCs/>
                <w:szCs w:val="24"/>
              </w:rPr>
              <w:t>30</w:t>
            </w:r>
          </w:p>
        </w:tc>
        <w:tc>
          <w:tcPr>
            <w:tcW w:w="1274" w:type="dxa"/>
          </w:tcPr>
          <w:p w14:paraId="590DFA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84E6EA4" w14:textId="77777777" w:rsidR="00331994" w:rsidRPr="00582304" w:rsidRDefault="00331994" w:rsidP="008B57D8">
            <w:pPr>
              <w:spacing w:line="240" w:lineRule="auto"/>
              <w:rPr>
                <w:iCs/>
                <w:szCs w:val="24"/>
              </w:rPr>
            </w:pPr>
            <w:r>
              <w:rPr>
                <w:rFonts w:hint="eastAsia"/>
                <w:color w:val="000000"/>
              </w:rPr>
              <w:t>238.61</w:t>
            </w:r>
          </w:p>
        </w:tc>
        <w:tc>
          <w:tcPr>
            <w:tcW w:w="1084" w:type="dxa"/>
            <w:noWrap/>
          </w:tcPr>
          <w:p w14:paraId="43F74106" w14:textId="77777777" w:rsidR="00331994" w:rsidRPr="00582304" w:rsidRDefault="00331994" w:rsidP="008B57D8">
            <w:pPr>
              <w:spacing w:line="240" w:lineRule="auto"/>
              <w:rPr>
                <w:iCs/>
                <w:szCs w:val="24"/>
              </w:rPr>
            </w:pPr>
            <w:r>
              <w:rPr>
                <w:rFonts w:hint="eastAsia"/>
                <w:color w:val="000000"/>
              </w:rPr>
              <w:t>284.7</w:t>
            </w:r>
          </w:p>
        </w:tc>
        <w:tc>
          <w:tcPr>
            <w:tcW w:w="1085" w:type="dxa"/>
            <w:noWrap/>
          </w:tcPr>
          <w:p w14:paraId="7F866CE6" w14:textId="77777777" w:rsidR="00331994" w:rsidRPr="00582304" w:rsidRDefault="00331994" w:rsidP="008B57D8">
            <w:pPr>
              <w:spacing w:line="240" w:lineRule="auto"/>
              <w:rPr>
                <w:iCs/>
                <w:szCs w:val="24"/>
              </w:rPr>
            </w:pPr>
            <w:r>
              <w:rPr>
                <w:rFonts w:hint="eastAsia"/>
                <w:color w:val="000000"/>
              </w:rPr>
              <w:t>-15.3</w:t>
            </w:r>
          </w:p>
        </w:tc>
        <w:tc>
          <w:tcPr>
            <w:tcW w:w="1089" w:type="dxa"/>
            <w:noWrap/>
          </w:tcPr>
          <w:p w14:paraId="630CBF12" w14:textId="77777777" w:rsidR="00331994" w:rsidRPr="00582304" w:rsidRDefault="00331994" w:rsidP="008B57D8">
            <w:pPr>
              <w:spacing w:line="240" w:lineRule="auto"/>
              <w:rPr>
                <w:iCs/>
                <w:szCs w:val="24"/>
              </w:rPr>
            </w:pPr>
            <w:r>
              <w:rPr>
                <w:rFonts w:hint="eastAsia"/>
                <w:color w:val="000000"/>
              </w:rPr>
              <w:t>19.95</w:t>
            </w:r>
          </w:p>
        </w:tc>
        <w:tc>
          <w:tcPr>
            <w:tcW w:w="992" w:type="dxa"/>
            <w:noWrap/>
          </w:tcPr>
          <w:p w14:paraId="7B0AF7C4" w14:textId="77777777" w:rsidR="00331994" w:rsidRPr="00582304" w:rsidRDefault="00331994" w:rsidP="008B57D8">
            <w:pPr>
              <w:spacing w:line="240" w:lineRule="auto"/>
              <w:rPr>
                <w:iCs/>
                <w:szCs w:val="24"/>
              </w:rPr>
            </w:pPr>
            <w:r>
              <w:rPr>
                <w:rFonts w:hint="eastAsia"/>
                <w:color w:val="000000"/>
              </w:rPr>
              <w:t>18.05</w:t>
            </w:r>
          </w:p>
        </w:tc>
        <w:tc>
          <w:tcPr>
            <w:tcW w:w="990" w:type="dxa"/>
            <w:noWrap/>
          </w:tcPr>
          <w:p w14:paraId="6ED01F6C" w14:textId="77777777" w:rsidR="00331994" w:rsidRPr="00582304" w:rsidRDefault="00331994" w:rsidP="008B57D8">
            <w:pPr>
              <w:spacing w:line="240" w:lineRule="auto"/>
              <w:rPr>
                <w:iCs/>
                <w:szCs w:val="24"/>
              </w:rPr>
            </w:pPr>
            <w:r>
              <w:rPr>
                <w:rFonts w:hint="eastAsia"/>
                <w:color w:val="000000"/>
              </w:rPr>
              <w:t>25.13</w:t>
            </w:r>
          </w:p>
        </w:tc>
        <w:tc>
          <w:tcPr>
            <w:tcW w:w="1278" w:type="dxa"/>
          </w:tcPr>
          <w:p w14:paraId="415270F0"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DBE0446" w14:textId="77777777" w:rsidTr="008B57D8">
        <w:trPr>
          <w:trHeight w:val="324"/>
        </w:trPr>
        <w:tc>
          <w:tcPr>
            <w:tcW w:w="997" w:type="dxa"/>
            <w:vMerge/>
          </w:tcPr>
          <w:p w14:paraId="721FB0DE" w14:textId="77777777" w:rsidR="00331994" w:rsidRPr="00582304" w:rsidRDefault="00331994" w:rsidP="008B57D8">
            <w:pPr>
              <w:spacing w:line="240" w:lineRule="auto"/>
              <w:rPr>
                <w:iCs/>
                <w:szCs w:val="24"/>
              </w:rPr>
            </w:pPr>
          </w:p>
        </w:tc>
        <w:tc>
          <w:tcPr>
            <w:tcW w:w="1274" w:type="dxa"/>
          </w:tcPr>
          <w:p w14:paraId="44D11D9F"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56A4909" w14:textId="77777777" w:rsidR="00331994" w:rsidRPr="00582304" w:rsidRDefault="00331994" w:rsidP="008B57D8">
            <w:pPr>
              <w:spacing w:line="240" w:lineRule="auto"/>
              <w:rPr>
                <w:iCs/>
                <w:szCs w:val="24"/>
              </w:rPr>
            </w:pPr>
          </w:p>
        </w:tc>
        <w:tc>
          <w:tcPr>
            <w:tcW w:w="1084" w:type="dxa"/>
            <w:noWrap/>
          </w:tcPr>
          <w:p w14:paraId="7980A3CD" w14:textId="77777777" w:rsidR="00331994" w:rsidRPr="00582304" w:rsidRDefault="00331994" w:rsidP="008B57D8">
            <w:pPr>
              <w:spacing w:line="240" w:lineRule="auto"/>
              <w:rPr>
                <w:iCs/>
                <w:szCs w:val="24"/>
              </w:rPr>
            </w:pPr>
            <w:r>
              <w:rPr>
                <w:rFonts w:hint="eastAsia"/>
                <w:color w:val="000000"/>
              </w:rPr>
              <w:t>275.22</w:t>
            </w:r>
          </w:p>
        </w:tc>
        <w:tc>
          <w:tcPr>
            <w:tcW w:w="1085" w:type="dxa"/>
            <w:noWrap/>
          </w:tcPr>
          <w:p w14:paraId="5718DEE4" w14:textId="77777777" w:rsidR="00331994" w:rsidRPr="00582304" w:rsidRDefault="00331994" w:rsidP="008B57D8">
            <w:pPr>
              <w:spacing w:line="240" w:lineRule="auto"/>
              <w:rPr>
                <w:iCs/>
                <w:szCs w:val="24"/>
              </w:rPr>
            </w:pPr>
            <w:r>
              <w:rPr>
                <w:rFonts w:hint="eastAsia"/>
                <w:color w:val="000000"/>
              </w:rPr>
              <w:t>-24.78</w:t>
            </w:r>
          </w:p>
        </w:tc>
        <w:tc>
          <w:tcPr>
            <w:tcW w:w="1089" w:type="dxa"/>
            <w:noWrap/>
          </w:tcPr>
          <w:p w14:paraId="702BAE90" w14:textId="77777777" w:rsidR="00331994" w:rsidRPr="00582304" w:rsidRDefault="00331994" w:rsidP="008B57D8">
            <w:pPr>
              <w:spacing w:line="240" w:lineRule="auto"/>
              <w:rPr>
                <w:iCs/>
                <w:szCs w:val="24"/>
              </w:rPr>
            </w:pPr>
            <w:r>
              <w:rPr>
                <w:rFonts w:hint="eastAsia"/>
                <w:color w:val="000000"/>
              </w:rPr>
              <w:t>13.59</w:t>
            </w:r>
          </w:p>
        </w:tc>
        <w:tc>
          <w:tcPr>
            <w:tcW w:w="992" w:type="dxa"/>
            <w:noWrap/>
          </w:tcPr>
          <w:p w14:paraId="56D4AD11" w14:textId="77777777" w:rsidR="00331994" w:rsidRPr="00582304" w:rsidRDefault="00331994" w:rsidP="008B57D8">
            <w:pPr>
              <w:spacing w:line="240" w:lineRule="auto"/>
              <w:rPr>
                <w:iCs/>
                <w:szCs w:val="24"/>
              </w:rPr>
            </w:pPr>
            <w:r>
              <w:rPr>
                <w:rFonts w:hint="eastAsia"/>
                <w:color w:val="000000"/>
              </w:rPr>
              <w:t>11.76</w:t>
            </w:r>
          </w:p>
        </w:tc>
        <w:tc>
          <w:tcPr>
            <w:tcW w:w="990" w:type="dxa"/>
            <w:noWrap/>
          </w:tcPr>
          <w:p w14:paraId="38004E9A" w14:textId="77777777" w:rsidR="00331994" w:rsidRPr="00582304" w:rsidRDefault="00331994" w:rsidP="008B57D8">
            <w:pPr>
              <w:spacing w:line="240" w:lineRule="auto"/>
              <w:rPr>
                <w:iCs/>
                <w:szCs w:val="24"/>
              </w:rPr>
            </w:pPr>
            <w:r>
              <w:rPr>
                <w:rFonts w:hint="eastAsia"/>
                <w:color w:val="000000"/>
              </w:rPr>
              <w:t>28.26</w:t>
            </w:r>
          </w:p>
        </w:tc>
        <w:tc>
          <w:tcPr>
            <w:tcW w:w="1278" w:type="dxa"/>
          </w:tcPr>
          <w:p w14:paraId="7ED43339"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217F093" w14:textId="77777777" w:rsidTr="008B57D8">
        <w:trPr>
          <w:trHeight w:val="324"/>
        </w:trPr>
        <w:tc>
          <w:tcPr>
            <w:tcW w:w="997" w:type="dxa"/>
            <w:vMerge w:val="restart"/>
            <w:noWrap/>
          </w:tcPr>
          <w:p w14:paraId="6DB6C0ED" w14:textId="77777777" w:rsidR="00331994" w:rsidRPr="00582304" w:rsidRDefault="00331994" w:rsidP="008B57D8">
            <w:pPr>
              <w:spacing w:line="240" w:lineRule="auto"/>
              <w:rPr>
                <w:iCs/>
                <w:szCs w:val="24"/>
              </w:rPr>
            </w:pPr>
            <w:r w:rsidRPr="00582304">
              <w:rPr>
                <w:iCs/>
                <w:szCs w:val="24"/>
              </w:rPr>
              <w:t>50</w:t>
            </w:r>
          </w:p>
        </w:tc>
        <w:tc>
          <w:tcPr>
            <w:tcW w:w="1274" w:type="dxa"/>
          </w:tcPr>
          <w:p w14:paraId="17143997"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DF20222" w14:textId="77777777" w:rsidR="00331994" w:rsidRPr="00582304" w:rsidRDefault="00331994" w:rsidP="008B57D8">
            <w:pPr>
              <w:spacing w:line="240" w:lineRule="auto"/>
              <w:rPr>
                <w:iCs/>
                <w:szCs w:val="24"/>
              </w:rPr>
            </w:pPr>
            <w:r>
              <w:rPr>
                <w:rFonts w:hint="eastAsia"/>
                <w:color w:val="000000"/>
              </w:rPr>
              <w:t>265.18</w:t>
            </w:r>
          </w:p>
        </w:tc>
        <w:tc>
          <w:tcPr>
            <w:tcW w:w="1084" w:type="dxa"/>
            <w:noWrap/>
          </w:tcPr>
          <w:p w14:paraId="4848DFF7" w14:textId="77777777" w:rsidR="00331994" w:rsidRPr="00582304" w:rsidRDefault="00331994" w:rsidP="008B57D8">
            <w:pPr>
              <w:spacing w:line="240" w:lineRule="auto"/>
              <w:rPr>
                <w:iCs/>
                <w:szCs w:val="24"/>
              </w:rPr>
            </w:pPr>
            <w:r>
              <w:rPr>
                <w:rFonts w:hint="eastAsia"/>
                <w:color w:val="000000"/>
              </w:rPr>
              <w:t>295.03</w:t>
            </w:r>
          </w:p>
        </w:tc>
        <w:tc>
          <w:tcPr>
            <w:tcW w:w="1085" w:type="dxa"/>
            <w:noWrap/>
          </w:tcPr>
          <w:p w14:paraId="2EC4EC42" w14:textId="77777777" w:rsidR="00331994" w:rsidRPr="00582304" w:rsidRDefault="00331994" w:rsidP="008B57D8">
            <w:pPr>
              <w:spacing w:line="240" w:lineRule="auto"/>
              <w:rPr>
                <w:iCs/>
                <w:szCs w:val="24"/>
              </w:rPr>
            </w:pPr>
            <w:r>
              <w:rPr>
                <w:rFonts w:hint="eastAsia"/>
                <w:color w:val="000000"/>
              </w:rPr>
              <w:t>-4.97</w:t>
            </w:r>
          </w:p>
        </w:tc>
        <w:tc>
          <w:tcPr>
            <w:tcW w:w="1089" w:type="dxa"/>
            <w:noWrap/>
          </w:tcPr>
          <w:p w14:paraId="53A87E89" w14:textId="77777777" w:rsidR="00331994" w:rsidRPr="00582304" w:rsidRDefault="00331994" w:rsidP="008B57D8">
            <w:pPr>
              <w:spacing w:line="240" w:lineRule="auto"/>
              <w:rPr>
                <w:iCs/>
                <w:szCs w:val="24"/>
              </w:rPr>
            </w:pPr>
            <w:r>
              <w:rPr>
                <w:rFonts w:hint="eastAsia"/>
                <w:color w:val="000000"/>
              </w:rPr>
              <w:t>17.2</w:t>
            </w:r>
          </w:p>
        </w:tc>
        <w:tc>
          <w:tcPr>
            <w:tcW w:w="992" w:type="dxa"/>
            <w:noWrap/>
          </w:tcPr>
          <w:p w14:paraId="020B3074" w14:textId="77777777" w:rsidR="00331994" w:rsidRPr="00582304" w:rsidRDefault="00331994" w:rsidP="008B57D8">
            <w:pPr>
              <w:spacing w:line="240" w:lineRule="auto"/>
              <w:rPr>
                <w:iCs/>
                <w:szCs w:val="24"/>
              </w:rPr>
            </w:pPr>
            <w:r>
              <w:rPr>
                <w:rFonts w:hint="eastAsia"/>
                <w:color w:val="000000"/>
              </w:rPr>
              <w:t>15.4</w:t>
            </w:r>
          </w:p>
        </w:tc>
        <w:tc>
          <w:tcPr>
            <w:tcW w:w="990" w:type="dxa"/>
            <w:noWrap/>
          </w:tcPr>
          <w:p w14:paraId="024E8E16" w14:textId="77777777" w:rsidR="00331994" w:rsidRPr="00582304" w:rsidRDefault="00331994" w:rsidP="008B57D8">
            <w:pPr>
              <w:spacing w:line="240" w:lineRule="auto"/>
              <w:rPr>
                <w:iCs/>
                <w:szCs w:val="24"/>
              </w:rPr>
            </w:pPr>
            <w:r>
              <w:rPr>
                <w:rFonts w:hint="eastAsia"/>
                <w:color w:val="000000"/>
              </w:rPr>
              <w:t>17.9</w:t>
            </w:r>
          </w:p>
        </w:tc>
        <w:tc>
          <w:tcPr>
            <w:tcW w:w="1278" w:type="dxa"/>
          </w:tcPr>
          <w:p w14:paraId="1AADA176"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2D70155" w14:textId="77777777" w:rsidTr="008B57D8">
        <w:trPr>
          <w:trHeight w:val="324"/>
        </w:trPr>
        <w:tc>
          <w:tcPr>
            <w:tcW w:w="997" w:type="dxa"/>
            <w:vMerge/>
          </w:tcPr>
          <w:p w14:paraId="3B74F8E9" w14:textId="77777777" w:rsidR="00331994" w:rsidRPr="00582304" w:rsidRDefault="00331994" w:rsidP="008B57D8">
            <w:pPr>
              <w:spacing w:line="240" w:lineRule="auto"/>
              <w:rPr>
                <w:iCs/>
                <w:szCs w:val="24"/>
              </w:rPr>
            </w:pPr>
          </w:p>
        </w:tc>
        <w:tc>
          <w:tcPr>
            <w:tcW w:w="1274" w:type="dxa"/>
          </w:tcPr>
          <w:p w14:paraId="117DCB32"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1E9088B" w14:textId="77777777" w:rsidR="00331994" w:rsidRPr="00582304" w:rsidRDefault="00331994" w:rsidP="008B57D8">
            <w:pPr>
              <w:spacing w:line="240" w:lineRule="auto"/>
              <w:rPr>
                <w:iCs/>
                <w:szCs w:val="24"/>
              </w:rPr>
            </w:pPr>
          </w:p>
        </w:tc>
        <w:tc>
          <w:tcPr>
            <w:tcW w:w="1084" w:type="dxa"/>
            <w:noWrap/>
          </w:tcPr>
          <w:p w14:paraId="03F98C00" w14:textId="77777777" w:rsidR="00331994" w:rsidRPr="00582304" w:rsidRDefault="00331994" w:rsidP="008B57D8">
            <w:pPr>
              <w:spacing w:line="240" w:lineRule="auto"/>
              <w:rPr>
                <w:iCs/>
                <w:szCs w:val="24"/>
              </w:rPr>
            </w:pPr>
            <w:r>
              <w:rPr>
                <w:rFonts w:hint="eastAsia"/>
                <w:color w:val="000000"/>
              </w:rPr>
              <w:t>287.6</w:t>
            </w:r>
          </w:p>
        </w:tc>
        <w:tc>
          <w:tcPr>
            <w:tcW w:w="1085" w:type="dxa"/>
            <w:noWrap/>
          </w:tcPr>
          <w:p w14:paraId="177C84C4" w14:textId="77777777" w:rsidR="00331994" w:rsidRPr="00582304" w:rsidRDefault="00331994" w:rsidP="008B57D8">
            <w:pPr>
              <w:spacing w:line="240" w:lineRule="auto"/>
              <w:rPr>
                <w:iCs/>
                <w:szCs w:val="24"/>
              </w:rPr>
            </w:pPr>
            <w:r>
              <w:rPr>
                <w:rFonts w:hint="eastAsia"/>
                <w:color w:val="000000"/>
              </w:rPr>
              <w:t>-12.4</w:t>
            </w:r>
          </w:p>
        </w:tc>
        <w:tc>
          <w:tcPr>
            <w:tcW w:w="1089" w:type="dxa"/>
            <w:noWrap/>
          </w:tcPr>
          <w:p w14:paraId="1EFDFF7D" w14:textId="77777777" w:rsidR="00331994" w:rsidRPr="00582304" w:rsidRDefault="00331994" w:rsidP="008B57D8">
            <w:pPr>
              <w:spacing w:line="240" w:lineRule="auto"/>
              <w:rPr>
                <w:iCs/>
                <w:szCs w:val="24"/>
              </w:rPr>
            </w:pPr>
            <w:r>
              <w:rPr>
                <w:rFonts w:hint="eastAsia"/>
                <w:color w:val="000000"/>
              </w:rPr>
              <w:t>11.82</w:t>
            </w:r>
          </w:p>
        </w:tc>
        <w:tc>
          <w:tcPr>
            <w:tcW w:w="992" w:type="dxa"/>
            <w:noWrap/>
          </w:tcPr>
          <w:p w14:paraId="113F1F4D" w14:textId="77777777" w:rsidR="00331994" w:rsidRPr="00582304" w:rsidRDefault="00331994" w:rsidP="008B57D8">
            <w:pPr>
              <w:spacing w:line="240" w:lineRule="auto"/>
              <w:rPr>
                <w:iCs/>
                <w:szCs w:val="24"/>
              </w:rPr>
            </w:pPr>
            <w:r>
              <w:rPr>
                <w:rFonts w:hint="eastAsia"/>
                <w:color w:val="000000"/>
              </w:rPr>
              <w:t>10.15</w:t>
            </w:r>
          </w:p>
        </w:tc>
        <w:tc>
          <w:tcPr>
            <w:tcW w:w="990" w:type="dxa"/>
            <w:noWrap/>
          </w:tcPr>
          <w:p w14:paraId="3DA08BFD" w14:textId="77777777" w:rsidR="00331994" w:rsidRPr="00582304" w:rsidRDefault="00331994" w:rsidP="008B57D8">
            <w:pPr>
              <w:spacing w:line="240" w:lineRule="auto"/>
              <w:rPr>
                <w:iCs/>
                <w:szCs w:val="24"/>
              </w:rPr>
            </w:pPr>
            <w:r>
              <w:rPr>
                <w:rFonts w:hint="eastAsia"/>
                <w:color w:val="000000"/>
              </w:rPr>
              <w:t>17.13</w:t>
            </w:r>
          </w:p>
        </w:tc>
        <w:tc>
          <w:tcPr>
            <w:tcW w:w="1278" w:type="dxa"/>
          </w:tcPr>
          <w:p w14:paraId="53273988"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397F1554" w14:textId="77777777" w:rsidTr="008B57D8">
        <w:trPr>
          <w:trHeight w:val="324"/>
        </w:trPr>
        <w:tc>
          <w:tcPr>
            <w:tcW w:w="997" w:type="dxa"/>
            <w:vMerge w:val="restart"/>
            <w:noWrap/>
          </w:tcPr>
          <w:p w14:paraId="2D5AD513" w14:textId="77777777" w:rsidR="00331994" w:rsidRPr="00582304" w:rsidRDefault="00331994" w:rsidP="008B57D8">
            <w:pPr>
              <w:spacing w:line="240" w:lineRule="auto"/>
              <w:rPr>
                <w:iCs/>
                <w:szCs w:val="24"/>
              </w:rPr>
            </w:pPr>
            <w:r w:rsidRPr="00582304">
              <w:rPr>
                <w:iCs/>
                <w:szCs w:val="24"/>
              </w:rPr>
              <w:t>70</w:t>
            </w:r>
          </w:p>
        </w:tc>
        <w:tc>
          <w:tcPr>
            <w:tcW w:w="1274" w:type="dxa"/>
          </w:tcPr>
          <w:p w14:paraId="10AD006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7F5930F" w14:textId="77777777" w:rsidR="00331994" w:rsidRPr="00582304" w:rsidRDefault="00331994" w:rsidP="008B57D8">
            <w:pPr>
              <w:spacing w:line="240" w:lineRule="auto"/>
              <w:rPr>
                <w:iCs/>
                <w:szCs w:val="24"/>
              </w:rPr>
            </w:pPr>
            <w:r>
              <w:rPr>
                <w:rFonts w:hint="eastAsia"/>
                <w:color w:val="000000"/>
              </w:rPr>
              <w:t>275.28</w:t>
            </w:r>
          </w:p>
        </w:tc>
        <w:tc>
          <w:tcPr>
            <w:tcW w:w="1084" w:type="dxa"/>
            <w:noWrap/>
          </w:tcPr>
          <w:p w14:paraId="03179B44" w14:textId="77777777" w:rsidR="00331994" w:rsidRPr="00582304" w:rsidRDefault="00331994" w:rsidP="008B57D8">
            <w:pPr>
              <w:spacing w:line="240" w:lineRule="auto"/>
              <w:rPr>
                <w:iCs/>
                <w:szCs w:val="24"/>
              </w:rPr>
            </w:pPr>
            <w:r>
              <w:rPr>
                <w:rFonts w:hint="eastAsia"/>
                <w:color w:val="000000"/>
              </w:rPr>
              <w:t>299.83</w:t>
            </w:r>
          </w:p>
        </w:tc>
        <w:tc>
          <w:tcPr>
            <w:tcW w:w="1085" w:type="dxa"/>
            <w:noWrap/>
          </w:tcPr>
          <w:p w14:paraId="3BAC39FF" w14:textId="77777777" w:rsidR="00331994" w:rsidRPr="00582304" w:rsidRDefault="00331994" w:rsidP="008B57D8">
            <w:pPr>
              <w:spacing w:line="240" w:lineRule="auto"/>
              <w:rPr>
                <w:iCs/>
                <w:szCs w:val="24"/>
              </w:rPr>
            </w:pPr>
            <w:r>
              <w:rPr>
                <w:rFonts w:hint="eastAsia"/>
                <w:color w:val="000000"/>
              </w:rPr>
              <w:t>-0.17</w:t>
            </w:r>
          </w:p>
        </w:tc>
        <w:tc>
          <w:tcPr>
            <w:tcW w:w="1089" w:type="dxa"/>
            <w:noWrap/>
          </w:tcPr>
          <w:p w14:paraId="5939D19E" w14:textId="77777777" w:rsidR="00331994" w:rsidRPr="00582304" w:rsidRDefault="00331994" w:rsidP="008B57D8">
            <w:pPr>
              <w:spacing w:line="240" w:lineRule="auto"/>
              <w:rPr>
                <w:iCs/>
                <w:szCs w:val="24"/>
              </w:rPr>
            </w:pPr>
            <w:r>
              <w:rPr>
                <w:rFonts w:hint="eastAsia"/>
                <w:color w:val="000000"/>
              </w:rPr>
              <w:t>16.08</w:t>
            </w:r>
          </w:p>
        </w:tc>
        <w:tc>
          <w:tcPr>
            <w:tcW w:w="992" w:type="dxa"/>
            <w:noWrap/>
          </w:tcPr>
          <w:p w14:paraId="1A2B6D0C" w14:textId="77777777" w:rsidR="00331994" w:rsidRPr="00582304" w:rsidRDefault="00331994" w:rsidP="008B57D8">
            <w:pPr>
              <w:spacing w:line="240" w:lineRule="auto"/>
              <w:rPr>
                <w:iCs/>
                <w:szCs w:val="24"/>
              </w:rPr>
            </w:pPr>
            <w:r>
              <w:rPr>
                <w:rFonts w:hint="eastAsia"/>
                <w:color w:val="000000"/>
              </w:rPr>
              <w:t>14.19</w:t>
            </w:r>
          </w:p>
        </w:tc>
        <w:tc>
          <w:tcPr>
            <w:tcW w:w="990" w:type="dxa"/>
            <w:noWrap/>
          </w:tcPr>
          <w:p w14:paraId="0F032640" w14:textId="77777777" w:rsidR="00331994" w:rsidRPr="00582304" w:rsidRDefault="00331994" w:rsidP="008B57D8">
            <w:pPr>
              <w:spacing w:line="240" w:lineRule="auto"/>
              <w:rPr>
                <w:iCs/>
                <w:szCs w:val="24"/>
              </w:rPr>
            </w:pPr>
            <w:r>
              <w:rPr>
                <w:rFonts w:hint="eastAsia"/>
                <w:color w:val="000000"/>
              </w:rPr>
              <w:t>16.07</w:t>
            </w:r>
          </w:p>
        </w:tc>
        <w:tc>
          <w:tcPr>
            <w:tcW w:w="1278" w:type="dxa"/>
          </w:tcPr>
          <w:p w14:paraId="06DF2445"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45A0FF18" w14:textId="77777777" w:rsidTr="008B57D8">
        <w:trPr>
          <w:trHeight w:val="324"/>
        </w:trPr>
        <w:tc>
          <w:tcPr>
            <w:tcW w:w="997" w:type="dxa"/>
            <w:vMerge/>
          </w:tcPr>
          <w:p w14:paraId="5B61FC13" w14:textId="77777777" w:rsidR="00331994" w:rsidRPr="00582304" w:rsidRDefault="00331994" w:rsidP="008B57D8">
            <w:pPr>
              <w:spacing w:line="240" w:lineRule="auto"/>
              <w:rPr>
                <w:iCs/>
                <w:szCs w:val="24"/>
              </w:rPr>
            </w:pPr>
          </w:p>
        </w:tc>
        <w:tc>
          <w:tcPr>
            <w:tcW w:w="1274" w:type="dxa"/>
          </w:tcPr>
          <w:p w14:paraId="5910467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06BE360" w14:textId="77777777" w:rsidR="00331994" w:rsidRPr="00582304" w:rsidRDefault="00331994" w:rsidP="008B57D8">
            <w:pPr>
              <w:spacing w:line="240" w:lineRule="auto"/>
              <w:rPr>
                <w:iCs/>
                <w:szCs w:val="24"/>
              </w:rPr>
            </w:pPr>
          </w:p>
        </w:tc>
        <w:tc>
          <w:tcPr>
            <w:tcW w:w="1084" w:type="dxa"/>
            <w:noWrap/>
          </w:tcPr>
          <w:p w14:paraId="25FEB0CB" w14:textId="77777777" w:rsidR="00331994" w:rsidRPr="00582304" w:rsidRDefault="00331994" w:rsidP="008B57D8">
            <w:pPr>
              <w:spacing w:line="240" w:lineRule="auto"/>
              <w:rPr>
                <w:iCs/>
                <w:szCs w:val="24"/>
              </w:rPr>
            </w:pPr>
            <w:r>
              <w:rPr>
                <w:rFonts w:hint="eastAsia"/>
                <w:color w:val="000000"/>
              </w:rPr>
              <w:t>293.29</w:t>
            </w:r>
          </w:p>
        </w:tc>
        <w:tc>
          <w:tcPr>
            <w:tcW w:w="1085" w:type="dxa"/>
            <w:noWrap/>
          </w:tcPr>
          <w:p w14:paraId="36D12A32" w14:textId="77777777" w:rsidR="00331994" w:rsidRPr="00582304" w:rsidRDefault="00331994" w:rsidP="008B57D8">
            <w:pPr>
              <w:spacing w:line="240" w:lineRule="auto"/>
              <w:rPr>
                <w:iCs/>
                <w:szCs w:val="24"/>
              </w:rPr>
            </w:pPr>
            <w:r>
              <w:rPr>
                <w:rFonts w:hint="eastAsia"/>
                <w:color w:val="000000"/>
              </w:rPr>
              <w:t>-6.71</w:t>
            </w:r>
          </w:p>
        </w:tc>
        <w:tc>
          <w:tcPr>
            <w:tcW w:w="1089" w:type="dxa"/>
            <w:noWrap/>
          </w:tcPr>
          <w:p w14:paraId="114CA0D3" w14:textId="77777777" w:rsidR="00331994" w:rsidRPr="00582304" w:rsidRDefault="00331994" w:rsidP="008B57D8">
            <w:pPr>
              <w:spacing w:line="240" w:lineRule="auto"/>
              <w:rPr>
                <w:iCs/>
                <w:szCs w:val="24"/>
              </w:rPr>
            </w:pPr>
            <w:r>
              <w:rPr>
                <w:rFonts w:hint="eastAsia"/>
                <w:color w:val="000000"/>
              </w:rPr>
              <w:t>10.96</w:t>
            </w:r>
          </w:p>
        </w:tc>
        <w:tc>
          <w:tcPr>
            <w:tcW w:w="992" w:type="dxa"/>
            <w:noWrap/>
          </w:tcPr>
          <w:p w14:paraId="43C27E44" w14:textId="77777777" w:rsidR="00331994" w:rsidRPr="00582304" w:rsidRDefault="00331994" w:rsidP="008B57D8">
            <w:pPr>
              <w:spacing w:line="240" w:lineRule="auto"/>
              <w:rPr>
                <w:iCs/>
                <w:szCs w:val="24"/>
              </w:rPr>
            </w:pPr>
            <w:r>
              <w:rPr>
                <w:rFonts w:hint="eastAsia"/>
                <w:color w:val="000000"/>
              </w:rPr>
              <w:t>9.37</w:t>
            </w:r>
          </w:p>
        </w:tc>
        <w:tc>
          <w:tcPr>
            <w:tcW w:w="990" w:type="dxa"/>
            <w:noWrap/>
          </w:tcPr>
          <w:p w14:paraId="1772D8B6" w14:textId="77777777" w:rsidR="00331994" w:rsidRPr="00582304" w:rsidRDefault="00331994" w:rsidP="008B57D8">
            <w:pPr>
              <w:spacing w:line="240" w:lineRule="auto"/>
              <w:rPr>
                <w:iCs/>
                <w:szCs w:val="24"/>
              </w:rPr>
            </w:pPr>
            <w:r>
              <w:rPr>
                <w:rFonts w:hint="eastAsia"/>
                <w:color w:val="000000"/>
              </w:rPr>
              <w:t>12.85</w:t>
            </w:r>
          </w:p>
        </w:tc>
        <w:tc>
          <w:tcPr>
            <w:tcW w:w="1278" w:type="dxa"/>
          </w:tcPr>
          <w:p w14:paraId="2BF08813" w14:textId="77777777" w:rsidR="00331994" w:rsidRPr="00582304" w:rsidRDefault="00331994" w:rsidP="008B57D8">
            <w:pPr>
              <w:spacing w:line="240" w:lineRule="auto"/>
              <w:rPr>
                <w:color w:val="000000"/>
                <w:szCs w:val="24"/>
              </w:rPr>
            </w:pPr>
            <w:r>
              <w:rPr>
                <w:rFonts w:hint="eastAsia"/>
                <w:color w:val="000000"/>
              </w:rPr>
              <w:t>0.85</w:t>
            </w:r>
          </w:p>
        </w:tc>
      </w:tr>
    </w:tbl>
    <w:p w14:paraId="4C670C6B" w14:textId="77777777" w:rsidR="00331994" w:rsidRDefault="00331994" w:rsidP="00331994">
      <w:pPr>
        <w:spacing w:line="240" w:lineRule="auto"/>
        <w:rPr>
          <w:sz w:val="20"/>
          <w:szCs w:val="20"/>
        </w:rPr>
      </w:pPr>
    </w:p>
    <w:p w14:paraId="28543067" w14:textId="3447AADD" w:rsidR="00331994" w:rsidRPr="008E12A9" w:rsidRDefault="00331994" w:rsidP="00331994">
      <w:pPr>
        <w:pStyle w:val="af1"/>
        <w:spacing w:line="240" w:lineRule="auto"/>
      </w:pPr>
      <w:bookmarkStart w:id="354" w:name="_Toc163389738"/>
      <w:bookmarkStart w:id="355" w:name="_Toc163389807"/>
      <w:bookmarkStart w:id="356" w:name="_Toc163389954"/>
      <w:r>
        <w:t xml:space="preserve">Table S. </w:t>
      </w:r>
      <w:fldSimple w:instr=" SEQ Table_S. \* ARABIC ">
        <w:r w:rsidR="009D47CB">
          <w:rPr>
            <w:noProof/>
          </w:rPr>
          <w:t>2</w:t>
        </w:r>
      </w:fldSimple>
      <w:r w:rsidRPr="008E12A9">
        <w:rPr>
          <w:rFonts w:hint="eastAsia"/>
        </w:rPr>
        <w:t>取後放回的抽樣方式在第二種物種與區塊假設下，</w:t>
      </w:r>
      <w:r w:rsidRPr="008E12A9">
        <w:rPr>
          <w:rFonts w:cs="Times New Roman" w:hint="eastAsia"/>
        </w:rPr>
        <w:t>兩群落皆為均勻模型之情況下的估計結果。</w:t>
      </w:r>
      <w:bookmarkEnd w:id="354"/>
      <w:bookmarkEnd w:id="355"/>
      <w:bookmarkEnd w:id="35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75785D4F"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0D1967E"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438726A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2E2CE6D"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2160BC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2CFC05D"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713AA8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881780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9E6518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3D174B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530F292F" w14:textId="77777777" w:rsidTr="008B57D8">
        <w:trPr>
          <w:trHeight w:val="324"/>
        </w:trPr>
        <w:tc>
          <w:tcPr>
            <w:tcW w:w="997" w:type="dxa"/>
            <w:vMerge w:val="restart"/>
            <w:noWrap/>
            <w:hideMark/>
          </w:tcPr>
          <w:p w14:paraId="25A09A0F" w14:textId="77777777" w:rsidR="00331994" w:rsidRPr="00582304" w:rsidRDefault="00331994" w:rsidP="008B57D8">
            <w:pPr>
              <w:spacing w:line="240" w:lineRule="auto"/>
              <w:rPr>
                <w:iCs/>
                <w:szCs w:val="24"/>
              </w:rPr>
            </w:pPr>
            <w:r w:rsidRPr="00582304">
              <w:rPr>
                <w:iCs/>
                <w:szCs w:val="24"/>
              </w:rPr>
              <w:t>10</w:t>
            </w:r>
          </w:p>
        </w:tc>
        <w:tc>
          <w:tcPr>
            <w:tcW w:w="1274" w:type="dxa"/>
          </w:tcPr>
          <w:p w14:paraId="1D42FCC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DE740A5" w14:textId="77777777" w:rsidR="00331994" w:rsidRPr="00582304" w:rsidRDefault="00331994" w:rsidP="008B57D8">
            <w:pPr>
              <w:spacing w:line="240" w:lineRule="auto"/>
              <w:rPr>
                <w:iCs/>
                <w:szCs w:val="24"/>
              </w:rPr>
            </w:pPr>
            <w:r>
              <w:rPr>
                <w:rFonts w:hint="eastAsia"/>
                <w:color w:val="000000"/>
              </w:rPr>
              <w:t>118.72</w:t>
            </w:r>
          </w:p>
        </w:tc>
        <w:tc>
          <w:tcPr>
            <w:tcW w:w="1084" w:type="dxa"/>
            <w:noWrap/>
          </w:tcPr>
          <w:p w14:paraId="1BA7CD30" w14:textId="77777777" w:rsidR="00331994" w:rsidRPr="00582304" w:rsidRDefault="00331994" w:rsidP="008B57D8">
            <w:pPr>
              <w:spacing w:line="240" w:lineRule="auto"/>
              <w:rPr>
                <w:iCs/>
                <w:szCs w:val="24"/>
              </w:rPr>
            </w:pPr>
            <w:r>
              <w:rPr>
                <w:rFonts w:hint="eastAsia"/>
                <w:color w:val="000000"/>
              </w:rPr>
              <w:t>239.86</w:t>
            </w:r>
          </w:p>
        </w:tc>
        <w:tc>
          <w:tcPr>
            <w:tcW w:w="1085" w:type="dxa"/>
            <w:noWrap/>
          </w:tcPr>
          <w:p w14:paraId="0F777CB6" w14:textId="77777777" w:rsidR="00331994" w:rsidRPr="00582304" w:rsidRDefault="00331994" w:rsidP="008B57D8">
            <w:pPr>
              <w:spacing w:line="240" w:lineRule="auto"/>
              <w:rPr>
                <w:iCs/>
                <w:szCs w:val="24"/>
              </w:rPr>
            </w:pPr>
            <w:r>
              <w:rPr>
                <w:rFonts w:hint="eastAsia"/>
                <w:color w:val="000000"/>
              </w:rPr>
              <w:t>-60.14</w:t>
            </w:r>
          </w:p>
        </w:tc>
        <w:tc>
          <w:tcPr>
            <w:tcW w:w="1089" w:type="dxa"/>
            <w:noWrap/>
          </w:tcPr>
          <w:p w14:paraId="75F81686" w14:textId="77777777" w:rsidR="00331994" w:rsidRPr="00582304" w:rsidRDefault="00331994" w:rsidP="008B57D8">
            <w:pPr>
              <w:spacing w:line="240" w:lineRule="auto"/>
              <w:rPr>
                <w:iCs/>
                <w:szCs w:val="24"/>
              </w:rPr>
            </w:pPr>
            <w:r>
              <w:rPr>
                <w:rFonts w:hint="eastAsia"/>
                <w:color w:val="000000"/>
              </w:rPr>
              <w:t>54.85</w:t>
            </w:r>
          </w:p>
        </w:tc>
        <w:tc>
          <w:tcPr>
            <w:tcW w:w="992" w:type="dxa"/>
            <w:noWrap/>
          </w:tcPr>
          <w:p w14:paraId="49850CAA" w14:textId="77777777" w:rsidR="00331994" w:rsidRPr="00582304" w:rsidRDefault="00331994" w:rsidP="008B57D8">
            <w:pPr>
              <w:spacing w:line="240" w:lineRule="auto"/>
              <w:rPr>
                <w:iCs/>
                <w:szCs w:val="24"/>
              </w:rPr>
            </w:pPr>
            <w:r>
              <w:rPr>
                <w:rFonts w:hint="eastAsia"/>
                <w:color w:val="000000"/>
              </w:rPr>
              <w:t>40.74</w:t>
            </w:r>
          </w:p>
        </w:tc>
        <w:tc>
          <w:tcPr>
            <w:tcW w:w="990" w:type="dxa"/>
            <w:noWrap/>
          </w:tcPr>
          <w:p w14:paraId="1043A483" w14:textId="77777777" w:rsidR="00331994" w:rsidRPr="00582304" w:rsidRDefault="00331994" w:rsidP="008B57D8">
            <w:pPr>
              <w:spacing w:line="240" w:lineRule="auto"/>
              <w:rPr>
                <w:iCs/>
                <w:szCs w:val="24"/>
              </w:rPr>
            </w:pPr>
            <w:r>
              <w:rPr>
                <w:rFonts w:hint="eastAsia"/>
                <w:color w:val="000000"/>
              </w:rPr>
              <w:t>81.37</w:t>
            </w:r>
          </w:p>
        </w:tc>
        <w:tc>
          <w:tcPr>
            <w:tcW w:w="1278" w:type="dxa"/>
          </w:tcPr>
          <w:p w14:paraId="0E0AE566"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7D99282A" w14:textId="77777777" w:rsidTr="008B57D8">
        <w:trPr>
          <w:trHeight w:val="324"/>
        </w:trPr>
        <w:tc>
          <w:tcPr>
            <w:tcW w:w="997" w:type="dxa"/>
            <w:vMerge/>
            <w:hideMark/>
          </w:tcPr>
          <w:p w14:paraId="07ABD395" w14:textId="77777777" w:rsidR="00331994" w:rsidRPr="00582304" w:rsidRDefault="00331994" w:rsidP="008B57D8">
            <w:pPr>
              <w:spacing w:line="240" w:lineRule="auto"/>
              <w:rPr>
                <w:iCs/>
                <w:szCs w:val="24"/>
              </w:rPr>
            </w:pPr>
          </w:p>
        </w:tc>
        <w:tc>
          <w:tcPr>
            <w:tcW w:w="1274" w:type="dxa"/>
          </w:tcPr>
          <w:p w14:paraId="65E0B6F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78D9337E" w14:textId="77777777" w:rsidR="00331994" w:rsidRPr="00582304" w:rsidRDefault="00331994" w:rsidP="008B57D8">
            <w:pPr>
              <w:spacing w:line="240" w:lineRule="auto"/>
              <w:rPr>
                <w:iCs/>
                <w:szCs w:val="24"/>
              </w:rPr>
            </w:pPr>
          </w:p>
        </w:tc>
        <w:tc>
          <w:tcPr>
            <w:tcW w:w="1084" w:type="dxa"/>
            <w:noWrap/>
          </w:tcPr>
          <w:p w14:paraId="3F996754" w14:textId="77777777" w:rsidR="00331994" w:rsidRPr="00582304" w:rsidRDefault="00331994" w:rsidP="008B57D8">
            <w:pPr>
              <w:spacing w:line="240" w:lineRule="auto"/>
              <w:rPr>
                <w:iCs/>
                <w:szCs w:val="24"/>
              </w:rPr>
            </w:pPr>
            <w:r>
              <w:rPr>
                <w:rFonts w:hint="eastAsia"/>
                <w:color w:val="000000"/>
              </w:rPr>
              <w:t>215.07</w:t>
            </w:r>
          </w:p>
        </w:tc>
        <w:tc>
          <w:tcPr>
            <w:tcW w:w="1085" w:type="dxa"/>
            <w:noWrap/>
          </w:tcPr>
          <w:p w14:paraId="7B1DD369" w14:textId="77777777" w:rsidR="00331994" w:rsidRPr="00582304" w:rsidRDefault="00331994" w:rsidP="008B57D8">
            <w:pPr>
              <w:spacing w:line="240" w:lineRule="auto"/>
              <w:rPr>
                <w:iCs/>
                <w:szCs w:val="24"/>
              </w:rPr>
            </w:pPr>
            <w:r>
              <w:rPr>
                <w:rFonts w:hint="eastAsia"/>
                <w:color w:val="000000"/>
              </w:rPr>
              <w:t>-84.93</w:t>
            </w:r>
          </w:p>
        </w:tc>
        <w:tc>
          <w:tcPr>
            <w:tcW w:w="1089" w:type="dxa"/>
            <w:noWrap/>
          </w:tcPr>
          <w:p w14:paraId="42445170" w14:textId="77777777" w:rsidR="00331994" w:rsidRPr="00582304" w:rsidRDefault="00331994" w:rsidP="008B57D8">
            <w:pPr>
              <w:spacing w:line="240" w:lineRule="auto"/>
              <w:rPr>
                <w:iCs/>
                <w:szCs w:val="24"/>
              </w:rPr>
            </w:pPr>
            <w:r>
              <w:rPr>
                <w:rFonts w:hint="eastAsia"/>
                <w:color w:val="000000"/>
              </w:rPr>
              <w:t>33.16</w:t>
            </w:r>
          </w:p>
        </w:tc>
        <w:tc>
          <w:tcPr>
            <w:tcW w:w="992" w:type="dxa"/>
            <w:noWrap/>
          </w:tcPr>
          <w:p w14:paraId="51F51DE9" w14:textId="77777777" w:rsidR="00331994" w:rsidRPr="00582304" w:rsidRDefault="00331994" w:rsidP="008B57D8">
            <w:pPr>
              <w:spacing w:line="240" w:lineRule="auto"/>
              <w:rPr>
                <w:iCs/>
                <w:szCs w:val="24"/>
              </w:rPr>
            </w:pPr>
            <w:r>
              <w:rPr>
                <w:rFonts w:hint="eastAsia"/>
                <w:color w:val="000000"/>
              </w:rPr>
              <w:t>22.92</w:t>
            </w:r>
          </w:p>
        </w:tc>
        <w:tc>
          <w:tcPr>
            <w:tcW w:w="990" w:type="dxa"/>
            <w:noWrap/>
          </w:tcPr>
          <w:p w14:paraId="438966E2" w14:textId="77777777" w:rsidR="00331994" w:rsidRPr="00582304" w:rsidRDefault="00331994" w:rsidP="008B57D8">
            <w:pPr>
              <w:spacing w:line="240" w:lineRule="auto"/>
              <w:rPr>
                <w:iCs/>
                <w:szCs w:val="24"/>
              </w:rPr>
            </w:pPr>
            <w:r>
              <w:rPr>
                <w:rFonts w:hint="eastAsia"/>
                <w:color w:val="000000"/>
              </w:rPr>
              <w:t>91.17</w:t>
            </w:r>
          </w:p>
        </w:tc>
        <w:tc>
          <w:tcPr>
            <w:tcW w:w="1278" w:type="dxa"/>
          </w:tcPr>
          <w:p w14:paraId="093CD3E2" w14:textId="77777777" w:rsidR="00331994" w:rsidRPr="00582304" w:rsidRDefault="00331994" w:rsidP="008B57D8">
            <w:pPr>
              <w:spacing w:line="240" w:lineRule="auto"/>
              <w:rPr>
                <w:color w:val="FF0000"/>
                <w:szCs w:val="24"/>
              </w:rPr>
            </w:pPr>
            <w:r>
              <w:rPr>
                <w:rFonts w:hint="eastAsia"/>
                <w:color w:val="000000"/>
              </w:rPr>
              <w:t>0.83</w:t>
            </w:r>
          </w:p>
        </w:tc>
      </w:tr>
      <w:tr w:rsidR="00331994" w:rsidRPr="00582304" w14:paraId="13018634" w14:textId="77777777" w:rsidTr="008B57D8">
        <w:trPr>
          <w:trHeight w:val="324"/>
        </w:trPr>
        <w:tc>
          <w:tcPr>
            <w:tcW w:w="997" w:type="dxa"/>
            <w:vMerge w:val="restart"/>
            <w:noWrap/>
          </w:tcPr>
          <w:p w14:paraId="77A6D3C2" w14:textId="77777777" w:rsidR="00331994" w:rsidRPr="00582304" w:rsidRDefault="00331994" w:rsidP="008B57D8">
            <w:pPr>
              <w:spacing w:line="240" w:lineRule="auto"/>
              <w:rPr>
                <w:iCs/>
                <w:szCs w:val="24"/>
              </w:rPr>
            </w:pPr>
            <w:r w:rsidRPr="00582304">
              <w:rPr>
                <w:iCs/>
                <w:szCs w:val="24"/>
              </w:rPr>
              <w:t>30</w:t>
            </w:r>
          </w:p>
        </w:tc>
        <w:tc>
          <w:tcPr>
            <w:tcW w:w="1274" w:type="dxa"/>
          </w:tcPr>
          <w:p w14:paraId="5616A71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E153A08" w14:textId="77777777" w:rsidR="00331994" w:rsidRPr="00582304" w:rsidRDefault="00331994" w:rsidP="008B57D8">
            <w:pPr>
              <w:spacing w:line="240" w:lineRule="auto"/>
              <w:rPr>
                <w:iCs/>
                <w:szCs w:val="24"/>
              </w:rPr>
            </w:pPr>
            <w:r>
              <w:rPr>
                <w:rFonts w:hint="eastAsia"/>
                <w:color w:val="000000"/>
              </w:rPr>
              <w:t>222.32</w:t>
            </w:r>
          </w:p>
        </w:tc>
        <w:tc>
          <w:tcPr>
            <w:tcW w:w="1084" w:type="dxa"/>
            <w:noWrap/>
          </w:tcPr>
          <w:p w14:paraId="4F60177A" w14:textId="77777777" w:rsidR="00331994" w:rsidRPr="00582304" w:rsidRDefault="00331994" w:rsidP="008B57D8">
            <w:pPr>
              <w:spacing w:line="240" w:lineRule="auto"/>
              <w:rPr>
                <w:iCs/>
                <w:szCs w:val="24"/>
              </w:rPr>
            </w:pPr>
            <w:r>
              <w:rPr>
                <w:rFonts w:hint="eastAsia"/>
                <w:color w:val="000000"/>
              </w:rPr>
              <w:t>276.8</w:t>
            </w:r>
          </w:p>
        </w:tc>
        <w:tc>
          <w:tcPr>
            <w:tcW w:w="1085" w:type="dxa"/>
            <w:noWrap/>
          </w:tcPr>
          <w:p w14:paraId="3471839B" w14:textId="77777777" w:rsidR="00331994" w:rsidRPr="00582304" w:rsidRDefault="00331994" w:rsidP="008B57D8">
            <w:pPr>
              <w:spacing w:line="240" w:lineRule="auto"/>
              <w:rPr>
                <w:iCs/>
                <w:szCs w:val="24"/>
              </w:rPr>
            </w:pPr>
            <w:r>
              <w:rPr>
                <w:rFonts w:hint="eastAsia"/>
                <w:color w:val="000000"/>
              </w:rPr>
              <w:t>-23.2</w:t>
            </w:r>
          </w:p>
        </w:tc>
        <w:tc>
          <w:tcPr>
            <w:tcW w:w="1089" w:type="dxa"/>
            <w:noWrap/>
          </w:tcPr>
          <w:p w14:paraId="01D29473" w14:textId="77777777" w:rsidR="00331994" w:rsidRPr="00582304" w:rsidRDefault="00331994" w:rsidP="008B57D8">
            <w:pPr>
              <w:spacing w:line="240" w:lineRule="auto"/>
              <w:rPr>
                <w:iCs/>
                <w:szCs w:val="24"/>
              </w:rPr>
            </w:pPr>
            <w:r>
              <w:rPr>
                <w:rFonts w:hint="eastAsia"/>
                <w:color w:val="000000"/>
              </w:rPr>
              <w:t>21.96</w:t>
            </w:r>
          </w:p>
        </w:tc>
        <w:tc>
          <w:tcPr>
            <w:tcW w:w="992" w:type="dxa"/>
            <w:noWrap/>
          </w:tcPr>
          <w:p w14:paraId="0695A9AB" w14:textId="77777777" w:rsidR="00331994" w:rsidRPr="00582304" w:rsidRDefault="00331994" w:rsidP="008B57D8">
            <w:pPr>
              <w:spacing w:line="240" w:lineRule="auto"/>
              <w:rPr>
                <w:iCs/>
                <w:szCs w:val="24"/>
              </w:rPr>
            </w:pPr>
            <w:r>
              <w:rPr>
                <w:rFonts w:hint="eastAsia"/>
                <w:color w:val="000000"/>
              </w:rPr>
              <w:t>20.52</w:t>
            </w:r>
          </w:p>
        </w:tc>
        <w:tc>
          <w:tcPr>
            <w:tcW w:w="990" w:type="dxa"/>
            <w:noWrap/>
          </w:tcPr>
          <w:p w14:paraId="369AA6D8" w14:textId="77777777" w:rsidR="00331994" w:rsidRPr="00582304" w:rsidRDefault="00331994" w:rsidP="008B57D8">
            <w:pPr>
              <w:spacing w:line="240" w:lineRule="auto"/>
              <w:rPr>
                <w:iCs/>
                <w:szCs w:val="24"/>
              </w:rPr>
            </w:pPr>
            <w:r>
              <w:rPr>
                <w:rFonts w:hint="eastAsia"/>
                <w:color w:val="000000"/>
              </w:rPr>
              <w:t>31.94</w:t>
            </w:r>
          </w:p>
        </w:tc>
        <w:tc>
          <w:tcPr>
            <w:tcW w:w="1278" w:type="dxa"/>
          </w:tcPr>
          <w:p w14:paraId="65FF6CE5"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9A0AA7" w14:textId="77777777" w:rsidTr="008B57D8">
        <w:trPr>
          <w:trHeight w:val="324"/>
        </w:trPr>
        <w:tc>
          <w:tcPr>
            <w:tcW w:w="997" w:type="dxa"/>
            <w:vMerge/>
          </w:tcPr>
          <w:p w14:paraId="3C8639C7" w14:textId="77777777" w:rsidR="00331994" w:rsidRPr="00582304" w:rsidRDefault="00331994" w:rsidP="008B57D8">
            <w:pPr>
              <w:spacing w:line="240" w:lineRule="auto"/>
              <w:rPr>
                <w:iCs/>
                <w:szCs w:val="24"/>
              </w:rPr>
            </w:pPr>
          </w:p>
        </w:tc>
        <w:tc>
          <w:tcPr>
            <w:tcW w:w="1274" w:type="dxa"/>
          </w:tcPr>
          <w:p w14:paraId="04636CAD"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54CD31B" w14:textId="77777777" w:rsidR="00331994" w:rsidRPr="00582304" w:rsidRDefault="00331994" w:rsidP="008B57D8">
            <w:pPr>
              <w:spacing w:line="240" w:lineRule="auto"/>
              <w:rPr>
                <w:iCs/>
                <w:szCs w:val="24"/>
              </w:rPr>
            </w:pPr>
          </w:p>
        </w:tc>
        <w:tc>
          <w:tcPr>
            <w:tcW w:w="1084" w:type="dxa"/>
            <w:noWrap/>
          </w:tcPr>
          <w:p w14:paraId="1F4B9DBC" w14:textId="77777777" w:rsidR="00331994" w:rsidRPr="00582304" w:rsidRDefault="00331994" w:rsidP="008B57D8">
            <w:pPr>
              <w:spacing w:line="240" w:lineRule="auto"/>
              <w:rPr>
                <w:iCs/>
                <w:szCs w:val="24"/>
              </w:rPr>
            </w:pPr>
            <w:r>
              <w:rPr>
                <w:rFonts w:hint="eastAsia"/>
                <w:color w:val="000000"/>
              </w:rPr>
              <w:t>264.23</w:t>
            </w:r>
          </w:p>
        </w:tc>
        <w:tc>
          <w:tcPr>
            <w:tcW w:w="1085" w:type="dxa"/>
            <w:noWrap/>
          </w:tcPr>
          <w:p w14:paraId="32EEF091" w14:textId="77777777" w:rsidR="00331994" w:rsidRPr="00582304" w:rsidRDefault="00331994" w:rsidP="008B57D8">
            <w:pPr>
              <w:spacing w:line="240" w:lineRule="auto"/>
              <w:rPr>
                <w:iCs/>
                <w:szCs w:val="24"/>
              </w:rPr>
            </w:pPr>
            <w:r>
              <w:rPr>
                <w:rFonts w:hint="eastAsia"/>
                <w:color w:val="000000"/>
              </w:rPr>
              <w:t>-35.77</w:t>
            </w:r>
          </w:p>
        </w:tc>
        <w:tc>
          <w:tcPr>
            <w:tcW w:w="1089" w:type="dxa"/>
            <w:noWrap/>
          </w:tcPr>
          <w:p w14:paraId="138FB828" w14:textId="77777777" w:rsidR="00331994" w:rsidRPr="00582304" w:rsidRDefault="00331994" w:rsidP="008B57D8">
            <w:pPr>
              <w:spacing w:line="240" w:lineRule="auto"/>
              <w:rPr>
                <w:iCs/>
                <w:szCs w:val="24"/>
              </w:rPr>
            </w:pPr>
            <w:r>
              <w:rPr>
                <w:rFonts w:hint="eastAsia"/>
                <w:color w:val="000000"/>
              </w:rPr>
              <w:t>14.67</w:t>
            </w:r>
          </w:p>
        </w:tc>
        <w:tc>
          <w:tcPr>
            <w:tcW w:w="992" w:type="dxa"/>
            <w:noWrap/>
          </w:tcPr>
          <w:p w14:paraId="0B9882F8" w14:textId="77777777" w:rsidR="00331994" w:rsidRPr="00582304" w:rsidRDefault="00331994" w:rsidP="008B57D8">
            <w:pPr>
              <w:spacing w:line="240" w:lineRule="auto"/>
              <w:rPr>
                <w:iCs/>
                <w:szCs w:val="24"/>
              </w:rPr>
            </w:pPr>
            <w:r>
              <w:rPr>
                <w:rFonts w:hint="eastAsia"/>
                <w:color w:val="000000"/>
              </w:rPr>
              <w:t>12.74</w:t>
            </w:r>
          </w:p>
        </w:tc>
        <w:tc>
          <w:tcPr>
            <w:tcW w:w="990" w:type="dxa"/>
            <w:noWrap/>
          </w:tcPr>
          <w:p w14:paraId="74E50C8D" w14:textId="77777777" w:rsidR="00331994" w:rsidRPr="00582304" w:rsidRDefault="00331994" w:rsidP="008B57D8">
            <w:pPr>
              <w:spacing w:line="240" w:lineRule="auto"/>
              <w:rPr>
                <w:iCs/>
                <w:szCs w:val="24"/>
              </w:rPr>
            </w:pPr>
            <w:r>
              <w:rPr>
                <w:rFonts w:hint="eastAsia"/>
                <w:color w:val="000000"/>
              </w:rPr>
              <w:t>38.66</w:t>
            </w:r>
          </w:p>
        </w:tc>
        <w:tc>
          <w:tcPr>
            <w:tcW w:w="1278" w:type="dxa"/>
          </w:tcPr>
          <w:p w14:paraId="121F80BA"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08A23B13" w14:textId="77777777" w:rsidTr="008B57D8">
        <w:trPr>
          <w:trHeight w:val="324"/>
        </w:trPr>
        <w:tc>
          <w:tcPr>
            <w:tcW w:w="997" w:type="dxa"/>
            <w:vMerge w:val="restart"/>
            <w:noWrap/>
          </w:tcPr>
          <w:p w14:paraId="79979383" w14:textId="77777777" w:rsidR="00331994" w:rsidRPr="00582304" w:rsidRDefault="00331994" w:rsidP="008B57D8">
            <w:pPr>
              <w:spacing w:line="240" w:lineRule="auto"/>
              <w:rPr>
                <w:iCs/>
                <w:szCs w:val="24"/>
              </w:rPr>
            </w:pPr>
            <w:r w:rsidRPr="00582304">
              <w:rPr>
                <w:iCs/>
                <w:szCs w:val="24"/>
              </w:rPr>
              <w:t>50</w:t>
            </w:r>
          </w:p>
        </w:tc>
        <w:tc>
          <w:tcPr>
            <w:tcW w:w="1274" w:type="dxa"/>
          </w:tcPr>
          <w:p w14:paraId="4703098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A91E433" w14:textId="77777777" w:rsidR="00331994" w:rsidRPr="00582304" w:rsidRDefault="00331994" w:rsidP="008B57D8">
            <w:pPr>
              <w:spacing w:line="240" w:lineRule="auto"/>
              <w:rPr>
                <w:iCs/>
                <w:szCs w:val="24"/>
              </w:rPr>
            </w:pPr>
            <w:r>
              <w:rPr>
                <w:rFonts w:hint="eastAsia"/>
                <w:color w:val="000000"/>
              </w:rPr>
              <w:t>252.94</w:t>
            </w:r>
          </w:p>
        </w:tc>
        <w:tc>
          <w:tcPr>
            <w:tcW w:w="1084" w:type="dxa"/>
            <w:noWrap/>
          </w:tcPr>
          <w:p w14:paraId="29EC560A" w14:textId="77777777" w:rsidR="00331994" w:rsidRPr="00582304" w:rsidRDefault="00331994" w:rsidP="008B57D8">
            <w:pPr>
              <w:spacing w:line="240" w:lineRule="auto"/>
              <w:rPr>
                <w:iCs/>
                <w:szCs w:val="24"/>
              </w:rPr>
            </w:pPr>
            <w:r>
              <w:rPr>
                <w:rFonts w:hint="eastAsia"/>
                <w:color w:val="000000"/>
              </w:rPr>
              <w:t>289.31</w:t>
            </w:r>
          </w:p>
        </w:tc>
        <w:tc>
          <w:tcPr>
            <w:tcW w:w="1085" w:type="dxa"/>
            <w:noWrap/>
          </w:tcPr>
          <w:p w14:paraId="6AAD8B7B" w14:textId="77777777" w:rsidR="00331994" w:rsidRPr="00582304" w:rsidRDefault="00331994" w:rsidP="008B57D8">
            <w:pPr>
              <w:spacing w:line="240" w:lineRule="auto"/>
              <w:rPr>
                <w:iCs/>
                <w:szCs w:val="24"/>
              </w:rPr>
            </w:pPr>
            <w:r>
              <w:rPr>
                <w:rFonts w:hint="eastAsia"/>
                <w:color w:val="000000"/>
              </w:rPr>
              <w:t>-10.69</w:t>
            </w:r>
          </w:p>
        </w:tc>
        <w:tc>
          <w:tcPr>
            <w:tcW w:w="1089" w:type="dxa"/>
            <w:noWrap/>
          </w:tcPr>
          <w:p w14:paraId="1ECCE353" w14:textId="77777777" w:rsidR="00331994" w:rsidRPr="00582304" w:rsidRDefault="00331994" w:rsidP="008B57D8">
            <w:pPr>
              <w:spacing w:line="240" w:lineRule="auto"/>
              <w:rPr>
                <w:iCs/>
                <w:szCs w:val="24"/>
              </w:rPr>
            </w:pPr>
            <w:r>
              <w:rPr>
                <w:rFonts w:hint="eastAsia"/>
                <w:color w:val="000000"/>
              </w:rPr>
              <w:t>17.5</w:t>
            </w:r>
          </w:p>
        </w:tc>
        <w:tc>
          <w:tcPr>
            <w:tcW w:w="992" w:type="dxa"/>
            <w:noWrap/>
          </w:tcPr>
          <w:p w14:paraId="3539A15F" w14:textId="77777777" w:rsidR="00331994" w:rsidRPr="00582304" w:rsidRDefault="00331994" w:rsidP="008B57D8">
            <w:pPr>
              <w:spacing w:line="240" w:lineRule="auto"/>
              <w:rPr>
                <w:iCs/>
                <w:szCs w:val="24"/>
              </w:rPr>
            </w:pPr>
            <w:r>
              <w:rPr>
                <w:rFonts w:hint="eastAsia"/>
                <w:color w:val="000000"/>
              </w:rPr>
              <w:t>16.05</w:t>
            </w:r>
          </w:p>
        </w:tc>
        <w:tc>
          <w:tcPr>
            <w:tcW w:w="990" w:type="dxa"/>
            <w:noWrap/>
          </w:tcPr>
          <w:p w14:paraId="7EF09884" w14:textId="77777777" w:rsidR="00331994" w:rsidRPr="00582304" w:rsidRDefault="00331994" w:rsidP="008B57D8">
            <w:pPr>
              <w:spacing w:line="240" w:lineRule="auto"/>
              <w:rPr>
                <w:iCs/>
                <w:szCs w:val="24"/>
              </w:rPr>
            </w:pPr>
            <w:r>
              <w:rPr>
                <w:rFonts w:hint="eastAsia"/>
                <w:color w:val="000000"/>
              </w:rPr>
              <w:t>20.5</w:t>
            </w:r>
          </w:p>
        </w:tc>
        <w:tc>
          <w:tcPr>
            <w:tcW w:w="1278" w:type="dxa"/>
          </w:tcPr>
          <w:p w14:paraId="6F180C7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2AC38EA6" w14:textId="77777777" w:rsidTr="008B57D8">
        <w:trPr>
          <w:trHeight w:val="324"/>
        </w:trPr>
        <w:tc>
          <w:tcPr>
            <w:tcW w:w="997" w:type="dxa"/>
            <w:vMerge/>
          </w:tcPr>
          <w:p w14:paraId="52C0EA4B" w14:textId="77777777" w:rsidR="00331994" w:rsidRPr="00582304" w:rsidRDefault="00331994" w:rsidP="008B57D8">
            <w:pPr>
              <w:spacing w:line="240" w:lineRule="auto"/>
              <w:rPr>
                <w:iCs/>
                <w:szCs w:val="24"/>
              </w:rPr>
            </w:pPr>
          </w:p>
        </w:tc>
        <w:tc>
          <w:tcPr>
            <w:tcW w:w="1274" w:type="dxa"/>
          </w:tcPr>
          <w:p w14:paraId="4DE9276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9939F7" w14:textId="77777777" w:rsidR="00331994" w:rsidRPr="00582304" w:rsidRDefault="00331994" w:rsidP="008B57D8">
            <w:pPr>
              <w:spacing w:line="240" w:lineRule="auto"/>
              <w:rPr>
                <w:iCs/>
                <w:szCs w:val="24"/>
              </w:rPr>
            </w:pPr>
          </w:p>
        </w:tc>
        <w:tc>
          <w:tcPr>
            <w:tcW w:w="1084" w:type="dxa"/>
            <w:noWrap/>
          </w:tcPr>
          <w:p w14:paraId="05517E45" w14:textId="77777777" w:rsidR="00331994" w:rsidRPr="00582304" w:rsidRDefault="00331994" w:rsidP="008B57D8">
            <w:pPr>
              <w:spacing w:line="240" w:lineRule="auto"/>
              <w:rPr>
                <w:iCs/>
                <w:szCs w:val="24"/>
              </w:rPr>
            </w:pPr>
            <w:r>
              <w:rPr>
                <w:rFonts w:hint="eastAsia"/>
                <w:color w:val="000000"/>
              </w:rPr>
              <w:t>280.84</w:t>
            </w:r>
          </w:p>
        </w:tc>
        <w:tc>
          <w:tcPr>
            <w:tcW w:w="1085" w:type="dxa"/>
            <w:noWrap/>
          </w:tcPr>
          <w:p w14:paraId="2265BFC3" w14:textId="77777777" w:rsidR="00331994" w:rsidRPr="00582304" w:rsidRDefault="00331994" w:rsidP="008B57D8">
            <w:pPr>
              <w:spacing w:line="240" w:lineRule="auto"/>
              <w:rPr>
                <w:iCs/>
                <w:szCs w:val="24"/>
              </w:rPr>
            </w:pPr>
            <w:r>
              <w:rPr>
                <w:rFonts w:hint="eastAsia"/>
                <w:color w:val="000000"/>
              </w:rPr>
              <w:t>-19.16</w:t>
            </w:r>
          </w:p>
        </w:tc>
        <w:tc>
          <w:tcPr>
            <w:tcW w:w="1089" w:type="dxa"/>
            <w:noWrap/>
          </w:tcPr>
          <w:p w14:paraId="347A5323" w14:textId="77777777" w:rsidR="00331994" w:rsidRPr="00582304" w:rsidRDefault="00331994" w:rsidP="008B57D8">
            <w:pPr>
              <w:spacing w:line="240" w:lineRule="auto"/>
              <w:rPr>
                <w:iCs/>
                <w:szCs w:val="24"/>
              </w:rPr>
            </w:pPr>
            <w:r>
              <w:rPr>
                <w:rFonts w:hint="eastAsia"/>
                <w:color w:val="000000"/>
              </w:rPr>
              <w:t>12</w:t>
            </w:r>
          </w:p>
        </w:tc>
        <w:tc>
          <w:tcPr>
            <w:tcW w:w="992" w:type="dxa"/>
            <w:noWrap/>
          </w:tcPr>
          <w:p w14:paraId="53D44180" w14:textId="77777777" w:rsidR="00331994" w:rsidRPr="00582304" w:rsidRDefault="00331994" w:rsidP="008B57D8">
            <w:pPr>
              <w:spacing w:line="240" w:lineRule="auto"/>
              <w:rPr>
                <w:iCs/>
                <w:szCs w:val="24"/>
              </w:rPr>
            </w:pPr>
            <w:r>
              <w:rPr>
                <w:rFonts w:hint="eastAsia"/>
                <w:color w:val="000000"/>
              </w:rPr>
              <w:t>10.54</w:t>
            </w:r>
          </w:p>
        </w:tc>
        <w:tc>
          <w:tcPr>
            <w:tcW w:w="990" w:type="dxa"/>
            <w:noWrap/>
          </w:tcPr>
          <w:p w14:paraId="10E1B8E6" w14:textId="77777777" w:rsidR="00331994" w:rsidRPr="00582304" w:rsidRDefault="00331994" w:rsidP="008B57D8">
            <w:pPr>
              <w:spacing w:line="240" w:lineRule="auto"/>
              <w:rPr>
                <w:iCs/>
                <w:szCs w:val="24"/>
              </w:rPr>
            </w:pPr>
            <w:r>
              <w:rPr>
                <w:rFonts w:hint="eastAsia"/>
                <w:color w:val="000000"/>
              </w:rPr>
              <w:t>22.61</w:t>
            </w:r>
          </w:p>
        </w:tc>
        <w:tc>
          <w:tcPr>
            <w:tcW w:w="1278" w:type="dxa"/>
          </w:tcPr>
          <w:p w14:paraId="3E7F0A86"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10FC2B3" w14:textId="77777777" w:rsidTr="008B57D8">
        <w:trPr>
          <w:trHeight w:val="324"/>
        </w:trPr>
        <w:tc>
          <w:tcPr>
            <w:tcW w:w="997" w:type="dxa"/>
            <w:vMerge w:val="restart"/>
            <w:noWrap/>
          </w:tcPr>
          <w:p w14:paraId="2B443339" w14:textId="77777777" w:rsidR="00331994" w:rsidRPr="00582304" w:rsidRDefault="00331994" w:rsidP="008B57D8">
            <w:pPr>
              <w:spacing w:line="240" w:lineRule="auto"/>
              <w:rPr>
                <w:iCs/>
                <w:szCs w:val="24"/>
              </w:rPr>
            </w:pPr>
            <w:r w:rsidRPr="00582304">
              <w:rPr>
                <w:iCs/>
                <w:szCs w:val="24"/>
              </w:rPr>
              <w:t>70</w:t>
            </w:r>
          </w:p>
        </w:tc>
        <w:tc>
          <w:tcPr>
            <w:tcW w:w="1274" w:type="dxa"/>
          </w:tcPr>
          <w:p w14:paraId="726DDF0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C122120" w14:textId="77777777" w:rsidR="00331994" w:rsidRPr="00582304" w:rsidRDefault="00331994" w:rsidP="008B57D8">
            <w:pPr>
              <w:spacing w:line="240" w:lineRule="auto"/>
              <w:rPr>
                <w:iCs/>
                <w:szCs w:val="24"/>
              </w:rPr>
            </w:pPr>
            <w:r>
              <w:rPr>
                <w:rFonts w:hint="eastAsia"/>
                <w:color w:val="000000"/>
              </w:rPr>
              <w:t>267.23</w:t>
            </w:r>
          </w:p>
        </w:tc>
        <w:tc>
          <w:tcPr>
            <w:tcW w:w="1084" w:type="dxa"/>
            <w:noWrap/>
          </w:tcPr>
          <w:p w14:paraId="5E8DC621" w14:textId="77777777" w:rsidR="00331994" w:rsidRPr="00582304" w:rsidRDefault="00331994" w:rsidP="008B57D8">
            <w:pPr>
              <w:spacing w:line="240" w:lineRule="auto"/>
              <w:rPr>
                <w:iCs/>
                <w:szCs w:val="24"/>
              </w:rPr>
            </w:pPr>
            <w:r>
              <w:rPr>
                <w:rFonts w:hint="eastAsia"/>
                <w:color w:val="000000"/>
              </w:rPr>
              <w:t>295.18</w:t>
            </w:r>
          </w:p>
        </w:tc>
        <w:tc>
          <w:tcPr>
            <w:tcW w:w="1085" w:type="dxa"/>
            <w:noWrap/>
          </w:tcPr>
          <w:p w14:paraId="7FF6C36A" w14:textId="77777777" w:rsidR="00331994" w:rsidRPr="00582304" w:rsidRDefault="00331994" w:rsidP="008B57D8">
            <w:pPr>
              <w:spacing w:line="240" w:lineRule="auto"/>
              <w:rPr>
                <w:iCs/>
                <w:szCs w:val="24"/>
              </w:rPr>
            </w:pPr>
            <w:r>
              <w:rPr>
                <w:rFonts w:hint="eastAsia"/>
                <w:color w:val="000000"/>
              </w:rPr>
              <w:t>-4.82</w:t>
            </w:r>
          </w:p>
        </w:tc>
        <w:tc>
          <w:tcPr>
            <w:tcW w:w="1089" w:type="dxa"/>
            <w:noWrap/>
          </w:tcPr>
          <w:p w14:paraId="38B3BB22" w14:textId="77777777" w:rsidR="00331994" w:rsidRPr="00582304" w:rsidRDefault="00331994" w:rsidP="008B57D8">
            <w:pPr>
              <w:spacing w:line="240" w:lineRule="auto"/>
              <w:rPr>
                <w:iCs/>
                <w:szCs w:val="24"/>
              </w:rPr>
            </w:pPr>
            <w:r>
              <w:rPr>
                <w:rFonts w:hint="eastAsia"/>
                <w:color w:val="000000"/>
              </w:rPr>
              <w:t>14.71</w:t>
            </w:r>
          </w:p>
        </w:tc>
        <w:tc>
          <w:tcPr>
            <w:tcW w:w="992" w:type="dxa"/>
            <w:noWrap/>
          </w:tcPr>
          <w:p w14:paraId="621EEA7B" w14:textId="77777777" w:rsidR="00331994" w:rsidRPr="00582304" w:rsidRDefault="00331994" w:rsidP="008B57D8">
            <w:pPr>
              <w:spacing w:line="240" w:lineRule="auto"/>
              <w:rPr>
                <w:iCs/>
                <w:szCs w:val="24"/>
              </w:rPr>
            </w:pPr>
            <w:r>
              <w:rPr>
                <w:rFonts w:hint="eastAsia"/>
                <w:color w:val="000000"/>
              </w:rPr>
              <w:t>13.98</w:t>
            </w:r>
          </w:p>
        </w:tc>
        <w:tc>
          <w:tcPr>
            <w:tcW w:w="990" w:type="dxa"/>
            <w:noWrap/>
          </w:tcPr>
          <w:p w14:paraId="5716566F" w14:textId="77777777" w:rsidR="00331994" w:rsidRPr="00582304" w:rsidRDefault="00331994" w:rsidP="008B57D8">
            <w:pPr>
              <w:spacing w:line="240" w:lineRule="auto"/>
              <w:rPr>
                <w:iCs/>
                <w:szCs w:val="24"/>
              </w:rPr>
            </w:pPr>
            <w:r>
              <w:rPr>
                <w:rFonts w:hint="eastAsia"/>
                <w:color w:val="000000"/>
              </w:rPr>
              <w:t>15.47</w:t>
            </w:r>
          </w:p>
        </w:tc>
        <w:tc>
          <w:tcPr>
            <w:tcW w:w="1278" w:type="dxa"/>
          </w:tcPr>
          <w:p w14:paraId="0EFED3CB"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764A2ED" w14:textId="77777777" w:rsidTr="008B57D8">
        <w:trPr>
          <w:trHeight w:val="324"/>
        </w:trPr>
        <w:tc>
          <w:tcPr>
            <w:tcW w:w="997" w:type="dxa"/>
            <w:vMerge/>
          </w:tcPr>
          <w:p w14:paraId="34AD3075" w14:textId="77777777" w:rsidR="00331994" w:rsidRPr="00582304" w:rsidRDefault="00331994" w:rsidP="008B57D8">
            <w:pPr>
              <w:spacing w:line="240" w:lineRule="auto"/>
              <w:rPr>
                <w:iCs/>
                <w:szCs w:val="24"/>
              </w:rPr>
            </w:pPr>
          </w:p>
        </w:tc>
        <w:tc>
          <w:tcPr>
            <w:tcW w:w="1274" w:type="dxa"/>
          </w:tcPr>
          <w:p w14:paraId="7328D3C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050E930" w14:textId="77777777" w:rsidR="00331994" w:rsidRPr="00582304" w:rsidRDefault="00331994" w:rsidP="008B57D8">
            <w:pPr>
              <w:spacing w:line="240" w:lineRule="auto"/>
              <w:rPr>
                <w:iCs/>
                <w:szCs w:val="24"/>
              </w:rPr>
            </w:pPr>
          </w:p>
        </w:tc>
        <w:tc>
          <w:tcPr>
            <w:tcW w:w="1084" w:type="dxa"/>
            <w:noWrap/>
          </w:tcPr>
          <w:p w14:paraId="3B0E87F7" w14:textId="77777777" w:rsidR="00331994" w:rsidRPr="00582304" w:rsidRDefault="00331994" w:rsidP="008B57D8">
            <w:pPr>
              <w:spacing w:line="240" w:lineRule="auto"/>
              <w:rPr>
                <w:iCs/>
                <w:szCs w:val="24"/>
              </w:rPr>
            </w:pPr>
            <w:r>
              <w:rPr>
                <w:rFonts w:hint="eastAsia"/>
                <w:color w:val="000000"/>
              </w:rPr>
              <w:t>288.57</w:t>
            </w:r>
          </w:p>
        </w:tc>
        <w:tc>
          <w:tcPr>
            <w:tcW w:w="1085" w:type="dxa"/>
            <w:noWrap/>
          </w:tcPr>
          <w:p w14:paraId="3782EB0B" w14:textId="77777777" w:rsidR="00331994" w:rsidRPr="00582304" w:rsidRDefault="00331994" w:rsidP="008B57D8">
            <w:pPr>
              <w:spacing w:line="240" w:lineRule="auto"/>
              <w:rPr>
                <w:iCs/>
                <w:szCs w:val="24"/>
              </w:rPr>
            </w:pPr>
            <w:r>
              <w:rPr>
                <w:rFonts w:hint="eastAsia"/>
                <w:color w:val="000000"/>
              </w:rPr>
              <w:t>-11.43</w:t>
            </w:r>
          </w:p>
        </w:tc>
        <w:tc>
          <w:tcPr>
            <w:tcW w:w="1089" w:type="dxa"/>
            <w:noWrap/>
          </w:tcPr>
          <w:p w14:paraId="347FE4D5" w14:textId="77777777" w:rsidR="00331994" w:rsidRPr="00582304" w:rsidRDefault="00331994" w:rsidP="008B57D8">
            <w:pPr>
              <w:spacing w:line="240" w:lineRule="auto"/>
              <w:rPr>
                <w:iCs/>
                <w:szCs w:val="24"/>
              </w:rPr>
            </w:pPr>
            <w:r>
              <w:rPr>
                <w:rFonts w:hint="eastAsia"/>
                <w:color w:val="000000"/>
              </w:rPr>
              <w:t>10.33</w:t>
            </w:r>
          </w:p>
        </w:tc>
        <w:tc>
          <w:tcPr>
            <w:tcW w:w="992" w:type="dxa"/>
            <w:noWrap/>
          </w:tcPr>
          <w:p w14:paraId="297A7F12" w14:textId="77777777" w:rsidR="00331994" w:rsidRPr="00582304" w:rsidRDefault="00331994" w:rsidP="008B57D8">
            <w:pPr>
              <w:spacing w:line="240" w:lineRule="auto"/>
              <w:rPr>
                <w:iCs/>
                <w:szCs w:val="24"/>
              </w:rPr>
            </w:pPr>
            <w:r>
              <w:rPr>
                <w:rFonts w:hint="eastAsia"/>
                <w:color w:val="000000"/>
              </w:rPr>
              <w:t>9.39</w:t>
            </w:r>
          </w:p>
        </w:tc>
        <w:tc>
          <w:tcPr>
            <w:tcW w:w="990" w:type="dxa"/>
            <w:noWrap/>
          </w:tcPr>
          <w:p w14:paraId="5B699826" w14:textId="77777777" w:rsidR="00331994" w:rsidRPr="00582304" w:rsidRDefault="00331994" w:rsidP="008B57D8">
            <w:pPr>
              <w:spacing w:line="240" w:lineRule="auto"/>
              <w:rPr>
                <w:iCs/>
                <w:szCs w:val="24"/>
              </w:rPr>
            </w:pPr>
            <w:r>
              <w:rPr>
                <w:rFonts w:hint="eastAsia"/>
                <w:color w:val="000000"/>
              </w:rPr>
              <w:t>15.4</w:t>
            </w:r>
          </w:p>
        </w:tc>
        <w:tc>
          <w:tcPr>
            <w:tcW w:w="1278" w:type="dxa"/>
          </w:tcPr>
          <w:p w14:paraId="7CFED5FF" w14:textId="77777777" w:rsidR="00331994" w:rsidRPr="00582304" w:rsidRDefault="00331994" w:rsidP="008B57D8">
            <w:pPr>
              <w:spacing w:line="240" w:lineRule="auto"/>
              <w:rPr>
                <w:color w:val="000000"/>
                <w:szCs w:val="24"/>
              </w:rPr>
            </w:pPr>
            <w:r>
              <w:rPr>
                <w:rFonts w:hint="eastAsia"/>
                <w:color w:val="000000"/>
              </w:rPr>
              <w:t>0.87</w:t>
            </w:r>
          </w:p>
        </w:tc>
      </w:tr>
    </w:tbl>
    <w:p w14:paraId="4ACB51B6" w14:textId="77777777" w:rsidR="00331994" w:rsidRDefault="00331994" w:rsidP="00331994">
      <w:pPr>
        <w:widowControl/>
        <w:spacing w:line="240" w:lineRule="auto"/>
      </w:pPr>
    </w:p>
    <w:p w14:paraId="750A975E" w14:textId="77777777" w:rsidR="00331994" w:rsidRDefault="00331994" w:rsidP="00331994">
      <w:pPr>
        <w:widowControl/>
        <w:spacing w:line="240" w:lineRule="auto"/>
        <w:rPr>
          <w:sz w:val="20"/>
          <w:szCs w:val="20"/>
        </w:rPr>
      </w:pPr>
      <w:r>
        <w:br w:type="page"/>
      </w:r>
    </w:p>
    <w:p w14:paraId="325DF2B3" w14:textId="47DC12D0" w:rsidR="00331994" w:rsidRPr="008E12A9" w:rsidRDefault="00331994" w:rsidP="00331994">
      <w:pPr>
        <w:pStyle w:val="af1"/>
        <w:spacing w:line="240" w:lineRule="auto"/>
      </w:pPr>
      <w:bookmarkStart w:id="357" w:name="_Toc163389739"/>
      <w:bookmarkStart w:id="358" w:name="_Toc163389808"/>
      <w:bookmarkStart w:id="359" w:name="_Toc163389955"/>
      <w:r>
        <w:lastRenderedPageBreak/>
        <w:t xml:space="preserve">Table S. </w:t>
      </w:r>
      <w:fldSimple w:instr=" SEQ Table_S. \* ARABIC ">
        <w:r w:rsidR="009D47CB">
          <w:rPr>
            <w:noProof/>
          </w:rPr>
          <w:t>3</w:t>
        </w:r>
      </w:fldSimple>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357"/>
      <w:bookmarkEnd w:id="358"/>
      <w:bookmarkEnd w:id="359"/>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28722F3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934991D"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1E2D07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5634FE7"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DFD0405"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E90090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6B67FB8"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24EA88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EA5536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77CC3D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3F6370A" w14:textId="77777777" w:rsidTr="008B57D8">
        <w:trPr>
          <w:trHeight w:val="324"/>
        </w:trPr>
        <w:tc>
          <w:tcPr>
            <w:tcW w:w="997" w:type="dxa"/>
            <w:vMerge w:val="restart"/>
            <w:noWrap/>
            <w:hideMark/>
          </w:tcPr>
          <w:p w14:paraId="3F8AA447" w14:textId="77777777" w:rsidR="00331994" w:rsidRPr="00582304" w:rsidRDefault="00331994" w:rsidP="008B57D8">
            <w:pPr>
              <w:spacing w:line="240" w:lineRule="auto"/>
              <w:rPr>
                <w:iCs/>
                <w:szCs w:val="24"/>
              </w:rPr>
            </w:pPr>
            <w:r w:rsidRPr="00582304">
              <w:rPr>
                <w:iCs/>
                <w:szCs w:val="24"/>
              </w:rPr>
              <w:t>10</w:t>
            </w:r>
          </w:p>
        </w:tc>
        <w:tc>
          <w:tcPr>
            <w:tcW w:w="1274" w:type="dxa"/>
          </w:tcPr>
          <w:p w14:paraId="44CD1A5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B77B686" w14:textId="77777777" w:rsidR="00331994" w:rsidRPr="00582304" w:rsidRDefault="00331994" w:rsidP="008B57D8">
            <w:pPr>
              <w:spacing w:line="240" w:lineRule="auto"/>
              <w:rPr>
                <w:iCs/>
                <w:szCs w:val="24"/>
              </w:rPr>
            </w:pPr>
            <w:r>
              <w:rPr>
                <w:rFonts w:hint="eastAsia"/>
                <w:color w:val="000000"/>
              </w:rPr>
              <w:t>119.37</w:t>
            </w:r>
          </w:p>
        </w:tc>
        <w:tc>
          <w:tcPr>
            <w:tcW w:w="1084" w:type="dxa"/>
            <w:noWrap/>
          </w:tcPr>
          <w:p w14:paraId="0AA1FA64" w14:textId="77777777" w:rsidR="00331994" w:rsidRPr="00582304" w:rsidRDefault="00331994" w:rsidP="008B57D8">
            <w:pPr>
              <w:spacing w:line="240" w:lineRule="auto"/>
              <w:rPr>
                <w:iCs/>
                <w:szCs w:val="24"/>
              </w:rPr>
            </w:pPr>
            <w:r>
              <w:rPr>
                <w:rFonts w:hint="eastAsia"/>
                <w:color w:val="000000"/>
              </w:rPr>
              <w:t>229.87</w:t>
            </w:r>
          </w:p>
        </w:tc>
        <w:tc>
          <w:tcPr>
            <w:tcW w:w="1085" w:type="dxa"/>
            <w:noWrap/>
          </w:tcPr>
          <w:p w14:paraId="030F7B4A" w14:textId="77777777" w:rsidR="00331994" w:rsidRPr="00582304" w:rsidRDefault="00331994" w:rsidP="008B57D8">
            <w:pPr>
              <w:spacing w:line="240" w:lineRule="auto"/>
              <w:rPr>
                <w:iCs/>
                <w:szCs w:val="24"/>
              </w:rPr>
            </w:pPr>
            <w:r>
              <w:rPr>
                <w:rFonts w:hint="eastAsia"/>
                <w:color w:val="000000"/>
              </w:rPr>
              <w:t>-70.13</w:t>
            </w:r>
          </w:p>
        </w:tc>
        <w:tc>
          <w:tcPr>
            <w:tcW w:w="1089" w:type="dxa"/>
            <w:noWrap/>
          </w:tcPr>
          <w:p w14:paraId="03F978C3" w14:textId="77777777" w:rsidR="00331994" w:rsidRPr="00582304" w:rsidRDefault="00331994" w:rsidP="008B57D8">
            <w:pPr>
              <w:spacing w:line="240" w:lineRule="auto"/>
              <w:rPr>
                <w:iCs/>
                <w:szCs w:val="24"/>
              </w:rPr>
            </w:pPr>
            <w:r>
              <w:rPr>
                <w:rFonts w:hint="eastAsia"/>
                <w:color w:val="000000"/>
              </w:rPr>
              <w:t>48.08</w:t>
            </w:r>
          </w:p>
        </w:tc>
        <w:tc>
          <w:tcPr>
            <w:tcW w:w="992" w:type="dxa"/>
            <w:noWrap/>
          </w:tcPr>
          <w:p w14:paraId="149A9122" w14:textId="77777777" w:rsidR="00331994" w:rsidRPr="00582304" w:rsidRDefault="00331994" w:rsidP="008B57D8">
            <w:pPr>
              <w:spacing w:line="240" w:lineRule="auto"/>
              <w:rPr>
                <w:iCs/>
                <w:szCs w:val="24"/>
              </w:rPr>
            </w:pPr>
            <w:r>
              <w:rPr>
                <w:rFonts w:hint="eastAsia"/>
                <w:color w:val="000000"/>
              </w:rPr>
              <w:t>38.03</w:t>
            </w:r>
          </w:p>
        </w:tc>
        <w:tc>
          <w:tcPr>
            <w:tcW w:w="990" w:type="dxa"/>
            <w:noWrap/>
          </w:tcPr>
          <w:p w14:paraId="08BE89FB" w14:textId="77777777" w:rsidR="00331994" w:rsidRPr="00582304" w:rsidRDefault="00331994" w:rsidP="008B57D8">
            <w:pPr>
              <w:spacing w:line="240" w:lineRule="auto"/>
              <w:rPr>
                <w:iCs/>
                <w:szCs w:val="24"/>
              </w:rPr>
            </w:pPr>
            <w:r>
              <w:rPr>
                <w:rFonts w:hint="eastAsia"/>
                <w:color w:val="000000"/>
              </w:rPr>
              <w:t>85.02</w:t>
            </w:r>
          </w:p>
        </w:tc>
        <w:tc>
          <w:tcPr>
            <w:tcW w:w="1278" w:type="dxa"/>
          </w:tcPr>
          <w:p w14:paraId="10C0151A"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2684D1DF" w14:textId="77777777" w:rsidTr="008B57D8">
        <w:trPr>
          <w:trHeight w:val="324"/>
        </w:trPr>
        <w:tc>
          <w:tcPr>
            <w:tcW w:w="997" w:type="dxa"/>
            <w:vMerge/>
            <w:hideMark/>
          </w:tcPr>
          <w:p w14:paraId="07AA3964" w14:textId="77777777" w:rsidR="00331994" w:rsidRPr="00582304" w:rsidRDefault="00331994" w:rsidP="008B57D8">
            <w:pPr>
              <w:spacing w:line="240" w:lineRule="auto"/>
              <w:rPr>
                <w:iCs/>
                <w:szCs w:val="24"/>
              </w:rPr>
            </w:pPr>
          </w:p>
        </w:tc>
        <w:tc>
          <w:tcPr>
            <w:tcW w:w="1274" w:type="dxa"/>
          </w:tcPr>
          <w:p w14:paraId="28685662"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45C6AD67" w14:textId="77777777" w:rsidR="00331994" w:rsidRPr="00582304" w:rsidRDefault="00331994" w:rsidP="008B57D8">
            <w:pPr>
              <w:spacing w:line="240" w:lineRule="auto"/>
              <w:rPr>
                <w:iCs/>
                <w:szCs w:val="24"/>
              </w:rPr>
            </w:pPr>
          </w:p>
        </w:tc>
        <w:tc>
          <w:tcPr>
            <w:tcW w:w="1084" w:type="dxa"/>
            <w:noWrap/>
          </w:tcPr>
          <w:p w14:paraId="71F728A9" w14:textId="77777777" w:rsidR="00331994" w:rsidRPr="00582304" w:rsidRDefault="00331994" w:rsidP="008B57D8">
            <w:pPr>
              <w:spacing w:line="240" w:lineRule="auto"/>
              <w:rPr>
                <w:iCs/>
                <w:szCs w:val="24"/>
              </w:rPr>
            </w:pPr>
            <w:r>
              <w:rPr>
                <w:rFonts w:hint="eastAsia"/>
                <w:color w:val="000000"/>
              </w:rPr>
              <w:t>204.97</w:t>
            </w:r>
          </w:p>
        </w:tc>
        <w:tc>
          <w:tcPr>
            <w:tcW w:w="1085" w:type="dxa"/>
            <w:noWrap/>
          </w:tcPr>
          <w:p w14:paraId="31DFD4A1" w14:textId="77777777" w:rsidR="00331994" w:rsidRPr="00582304" w:rsidRDefault="00331994" w:rsidP="008B57D8">
            <w:pPr>
              <w:spacing w:line="240" w:lineRule="auto"/>
              <w:rPr>
                <w:iCs/>
                <w:szCs w:val="24"/>
              </w:rPr>
            </w:pPr>
            <w:r>
              <w:rPr>
                <w:rFonts w:hint="eastAsia"/>
                <w:color w:val="000000"/>
              </w:rPr>
              <w:t>-95.03</w:t>
            </w:r>
          </w:p>
        </w:tc>
        <w:tc>
          <w:tcPr>
            <w:tcW w:w="1089" w:type="dxa"/>
            <w:noWrap/>
          </w:tcPr>
          <w:p w14:paraId="72ECFA6E" w14:textId="77777777" w:rsidR="00331994" w:rsidRPr="00582304" w:rsidRDefault="00331994" w:rsidP="008B57D8">
            <w:pPr>
              <w:spacing w:line="240" w:lineRule="auto"/>
              <w:rPr>
                <w:iCs/>
                <w:szCs w:val="24"/>
              </w:rPr>
            </w:pPr>
            <w:r>
              <w:rPr>
                <w:rFonts w:hint="eastAsia"/>
                <w:color w:val="000000"/>
              </w:rPr>
              <w:t>29.66</w:t>
            </w:r>
          </w:p>
        </w:tc>
        <w:tc>
          <w:tcPr>
            <w:tcW w:w="992" w:type="dxa"/>
            <w:noWrap/>
          </w:tcPr>
          <w:p w14:paraId="085034EB" w14:textId="77777777" w:rsidR="00331994" w:rsidRPr="00582304" w:rsidRDefault="00331994" w:rsidP="008B57D8">
            <w:pPr>
              <w:spacing w:line="240" w:lineRule="auto"/>
              <w:rPr>
                <w:iCs/>
                <w:szCs w:val="24"/>
              </w:rPr>
            </w:pPr>
            <w:r>
              <w:rPr>
                <w:rFonts w:hint="eastAsia"/>
                <w:color w:val="000000"/>
              </w:rPr>
              <w:t>21.54</w:t>
            </w:r>
          </w:p>
        </w:tc>
        <w:tc>
          <w:tcPr>
            <w:tcW w:w="990" w:type="dxa"/>
            <w:noWrap/>
          </w:tcPr>
          <w:p w14:paraId="080ABEAB" w14:textId="77777777" w:rsidR="00331994" w:rsidRPr="00582304" w:rsidRDefault="00331994" w:rsidP="008B57D8">
            <w:pPr>
              <w:spacing w:line="240" w:lineRule="auto"/>
              <w:rPr>
                <w:iCs/>
                <w:szCs w:val="24"/>
              </w:rPr>
            </w:pPr>
            <w:r>
              <w:rPr>
                <w:rFonts w:hint="eastAsia"/>
                <w:color w:val="000000"/>
              </w:rPr>
              <w:t>99.54</w:t>
            </w:r>
          </w:p>
        </w:tc>
        <w:tc>
          <w:tcPr>
            <w:tcW w:w="1278" w:type="dxa"/>
          </w:tcPr>
          <w:p w14:paraId="1F414871" w14:textId="77777777" w:rsidR="00331994" w:rsidRPr="00582304" w:rsidRDefault="00331994" w:rsidP="008B57D8">
            <w:pPr>
              <w:spacing w:line="240" w:lineRule="auto"/>
              <w:rPr>
                <w:color w:val="FF0000"/>
                <w:szCs w:val="24"/>
              </w:rPr>
            </w:pPr>
            <w:r>
              <w:rPr>
                <w:rFonts w:hint="eastAsia"/>
                <w:color w:val="000000"/>
              </w:rPr>
              <w:t>0.84</w:t>
            </w:r>
          </w:p>
        </w:tc>
      </w:tr>
      <w:tr w:rsidR="00331994" w:rsidRPr="00582304" w14:paraId="782893CE" w14:textId="77777777" w:rsidTr="008B57D8">
        <w:trPr>
          <w:trHeight w:val="324"/>
        </w:trPr>
        <w:tc>
          <w:tcPr>
            <w:tcW w:w="997" w:type="dxa"/>
            <w:vMerge w:val="restart"/>
            <w:noWrap/>
          </w:tcPr>
          <w:p w14:paraId="5074220A" w14:textId="77777777" w:rsidR="00331994" w:rsidRPr="00582304" w:rsidRDefault="00331994" w:rsidP="008B57D8">
            <w:pPr>
              <w:spacing w:line="240" w:lineRule="auto"/>
              <w:rPr>
                <w:iCs/>
                <w:szCs w:val="24"/>
              </w:rPr>
            </w:pPr>
            <w:r w:rsidRPr="00582304">
              <w:rPr>
                <w:iCs/>
                <w:szCs w:val="24"/>
              </w:rPr>
              <w:t>30</w:t>
            </w:r>
          </w:p>
        </w:tc>
        <w:tc>
          <w:tcPr>
            <w:tcW w:w="1274" w:type="dxa"/>
          </w:tcPr>
          <w:p w14:paraId="124AC52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97A5C1B" w14:textId="77777777" w:rsidR="00331994" w:rsidRPr="00582304" w:rsidRDefault="00331994" w:rsidP="008B57D8">
            <w:pPr>
              <w:spacing w:line="240" w:lineRule="auto"/>
              <w:rPr>
                <w:iCs/>
                <w:szCs w:val="24"/>
              </w:rPr>
            </w:pPr>
            <w:r>
              <w:rPr>
                <w:rFonts w:hint="eastAsia"/>
                <w:color w:val="000000"/>
              </w:rPr>
              <w:t>214.79</w:t>
            </w:r>
          </w:p>
        </w:tc>
        <w:tc>
          <w:tcPr>
            <w:tcW w:w="1084" w:type="dxa"/>
            <w:noWrap/>
          </w:tcPr>
          <w:p w14:paraId="462C6A13" w14:textId="77777777" w:rsidR="00331994" w:rsidRPr="00582304" w:rsidRDefault="00331994" w:rsidP="008B57D8">
            <w:pPr>
              <w:spacing w:line="240" w:lineRule="auto"/>
              <w:rPr>
                <w:iCs/>
                <w:szCs w:val="24"/>
              </w:rPr>
            </w:pPr>
            <w:r>
              <w:rPr>
                <w:rFonts w:hint="eastAsia"/>
                <w:color w:val="000000"/>
              </w:rPr>
              <w:t>272.01</w:t>
            </w:r>
          </w:p>
        </w:tc>
        <w:tc>
          <w:tcPr>
            <w:tcW w:w="1085" w:type="dxa"/>
            <w:noWrap/>
          </w:tcPr>
          <w:p w14:paraId="30EE34D1" w14:textId="77777777" w:rsidR="00331994" w:rsidRPr="00582304" w:rsidRDefault="00331994" w:rsidP="008B57D8">
            <w:pPr>
              <w:spacing w:line="240" w:lineRule="auto"/>
              <w:rPr>
                <w:iCs/>
                <w:szCs w:val="24"/>
              </w:rPr>
            </w:pPr>
            <w:r>
              <w:rPr>
                <w:rFonts w:hint="eastAsia"/>
                <w:color w:val="000000"/>
              </w:rPr>
              <w:t>-27.99</w:t>
            </w:r>
          </w:p>
        </w:tc>
        <w:tc>
          <w:tcPr>
            <w:tcW w:w="1089" w:type="dxa"/>
            <w:noWrap/>
          </w:tcPr>
          <w:p w14:paraId="3D6D0E91" w14:textId="77777777" w:rsidR="00331994" w:rsidRPr="00582304" w:rsidRDefault="00331994" w:rsidP="008B57D8">
            <w:pPr>
              <w:spacing w:line="240" w:lineRule="auto"/>
              <w:rPr>
                <w:iCs/>
                <w:szCs w:val="24"/>
              </w:rPr>
            </w:pPr>
            <w:r>
              <w:rPr>
                <w:rFonts w:hint="eastAsia"/>
                <w:color w:val="000000"/>
              </w:rPr>
              <w:t>24.65</w:t>
            </w:r>
          </w:p>
        </w:tc>
        <w:tc>
          <w:tcPr>
            <w:tcW w:w="992" w:type="dxa"/>
            <w:noWrap/>
          </w:tcPr>
          <w:p w14:paraId="1BD4A5F2" w14:textId="77777777" w:rsidR="00331994" w:rsidRPr="00582304" w:rsidRDefault="00331994" w:rsidP="008B57D8">
            <w:pPr>
              <w:spacing w:line="240" w:lineRule="auto"/>
              <w:rPr>
                <w:iCs/>
                <w:szCs w:val="24"/>
              </w:rPr>
            </w:pPr>
            <w:r>
              <w:rPr>
                <w:rFonts w:hint="eastAsia"/>
                <w:color w:val="000000"/>
              </w:rPr>
              <w:t>21.57</w:t>
            </w:r>
          </w:p>
        </w:tc>
        <w:tc>
          <w:tcPr>
            <w:tcW w:w="990" w:type="dxa"/>
            <w:noWrap/>
          </w:tcPr>
          <w:p w14:paraId="47EF0384" w14:textId="77777777" w:rsidR="00331994" w:rsidRPr="00582304" w:rsidRDefault="00331994" w:rsidP="008B57D8">
            <w:pPr>
              <w:spacing w:line="240" w:lineRule="auto"/>
              <w:rPr>
                <w:iCs/>
                <w:szCs w:val="24"/>
              </w:rPr>
            </w:pPr>
            <w:r>
              <w:rPr>
                <w:rFonts w:hint="eastAsia"/>
                <w:color w:val="000000"/>
              </w:rPr>
              <w:t>37.29</w:t>
            </w:r>
          </w:p>
        </w:tc>
        <w:tc>
          <w:tcPr>
            <w:tcW w:w="1278" w:type="dxa"/>
          </w:tcPr>
          <w:p w14:paraId="3766A72F"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F954855" w14:textId="77777777" w:rsidTr="008B57D8">
        <w:trPr>
          <w:trHeight w:val="324"/>
        </w:trPr>
        <w:tc>
          <w:tcPr>
            <w:tcW w:w="997" w:type="dxa"/>
            <w:vMerge/>
          </w:tcPr>
          <w:p w14:paraId="47BB4EF4" w14:textId="77777777" w:rsidR="00331994" w:rsidRPr="00582304" w:rsidRDefault="00331994" w:rsidP="008B57D8">
            <w:pPr>
              <w:spacing w:line="240" w:lineRule="auto"/>
              <w:rPr>
                <w:iCs/>
                <w:szCs w:val="24"/>
              </w:rPr>
            </w:pPr>
          </w:p>
        </w:tc>
        <w:tc>
          <w:tcPr>
            <w:tcW w:w="1274" w:type="dxa"/>
          </w:tcPr>
          <w:p w14:paraId="77D0D01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0CAE575" w14:textId="77777777" w:rsidR="00331994" w:rsidRPr="00582304" w:rsidRDefault="00331994" w:rsidP="008B57D8">
            <w:pPr>
              <w:spacing w:line="240" w:lineRule="auto"/>
              <w:rPr>
                <w:iCs/>
                <w:szCs w:val="24"/>
              </w:rPr>
            </w:pPr>
          </w:p>
        </w:tc>
        <w:tc>
          <w:tcPr>
            <w:tcW w:w="1084" w:type="dxa"/>
            <w:noWrap/>
          </w:tcPr>
          <w:p w14:paraId="22D185DC" w14:textId="77777777" w:rsidR="00331994" w:rsidRPr="00582304" w:rsidRDefault="00331994" w:rsidP="008B57D8">
            <w:pPr>
              <w:spacing w:line="240" w:lineRule="auto"/>
              <w:rPr>
                <w:iCs/>
                <w:szCs w:val="24"/>
              </w:rPr>
            </w:pPr>
            <w:r>
              <w:rPr>
                <w:rFonts w:hint="eastAsia"/>
                <w:color w:val="000000"/>
              </w:rPr>
              <w:t>258.13</w:t>
            </w:r>
          </w:p>
        </w:tc>
        <w:tc>
          <w:tcPr>
            <w:tcW w:w="1085" w:type="dxa"/>
            <w:noWrap/>
          </w:tcPr>
          <w:p w14:paraId="5B08FFEB" w14:textId="77777777" w:rsidR="00331994" w:rsidRPr="00582304" w:rsidRDefault="00331994" w:rsidP="008B57D8">
            <w:pPr>
              <w:spacing w:line="240" w:lineRule="auto"/>
              <w:rPr>
                <w:iCs/>
                <w:szCs w:val="24"/>
              </w:rPr>
            </w:pPr>
            <w:r>
              <w:rPr>
                <w:rFonts w:hint="eastAsia"/>
                <w:color w:val="000000"/>
              </w:rPr>
              <w:t>-41.87</w:t>
            </w:r>
          </w:p>
        </w:tc>
        <w:tc>
          <w:tcPr>
            <w:tcW w:w="1089" w:type="dxa"/>
            <w:noWrap/>
          </w:tcPr>
          <w:p w14:paraId="034EC0A7" w14:textId="77777777" w:rsidR="00331994" w:rsidRPr="00582304" w:rsidRDefault="00331994" w:rsidP="008B57D8">
            <w:pPr>
              <w:spacing w:line="240" w:lineRule="auto"/>
              <w:rPr>
                <w:iCs/>
                <w:szCs w:val="24"/>
              </w:rPr>
            </w:pPr>
            <w:r>
              <w:rPr>
                <w:rFonts w:hint="eastAsia"/>
                <w:color w:val="000000"/>
              </w:rPr>
              <w:t>16.59</w:t>
            </w:r>
          </w:p>
        </w:tc>
        <w:tc>
          <w:tcPr>
            <w:tcW w:w="992" w:type="dxa"/>
            <w:noWrap/>
          </w:tcPr>
          <w:p w14:paraId="7F4177D1" w14:textId="77777777" w:rsidR="00331994" w:rsidRPr="00582304" w:rsidRDefault="00331994" w:rsidP="008B57D8">
            <w:pPr>
              <w:spacing w:line="240" w:lineRule="auto"/>
              <w:rPr>
                <w:iCs/>
                <w:szCs w:val="24"/>
              </w:rPr>
            </w:pPr>
            <w:r>
              <w:rPr>
                <w:rFonts w:hint="eastAsia"/>
                <w:color w:val="000000"/>
              </w:rPr>
              <w:t>13.56</w:t>
            </w:r>
          </w:p>
        </w:tc>
        <w:tc>
          <w:tcPr>
            <w:tcW w:w="990" w:type="dxa"/>
            <w:noWrap/>
          </w:tcPr>
          <w:p w14:paraId="0D9E9321" w14:textId="77777777" w:rsidR="00331994" w:rsidRPr="00582304" w:rsidRDefault="00331994" w:rsidP="008B57D8">
            <w:pPr>
              <w:spacing w:line="240" w:lineRule="auto"/>
              <w:rPr>
                <w:iCs/>
                <w:szCs w:val="24"/>
              </w:rPr>
            </w:pPr>
            <w:r>
              <w:rPr>
                <w:rFonts w:hint="eastAsia"/>
                <w:color w:val="000000"/>
              </w:rPr>
              <w:t>45.03</w:t>
            </w:r>
          </w:p>
        </w:tc>
        <w:tc>
          <w:tcPr>
            <w:tcW w:w="1278" w:type="dxa"/>
          </w:tcPr>
          <w:p w14:paraId="177F0952"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F4DC7AD" w14:textId="77777777" w:rsidTr="008B57D8">
        <w:trPr>
          <w:trHeight w:val="324"/>
        </w:trPr>
        <w:tc>
          <w:tcPr>
            <w:tcW w:w="997" w:type="dxa"/>
            <w:vMerge w:val="restart"/>
            <w:noWrap/>
          </w:tcPr>
          <w:p w14:paraId="1D04D1E7" w14:textId="77777777" w:rsidR="00331994" w:rsidRPr="00582304" w:rsidRDefault="00331994" w:rsidP="008B57D8">
            <w:pPr>
              <w:spacing w:line="240" w:lineRule="auto"/>
              <w:rPr>
                <w:iCs/>
                <w:szCs w:val="24"/>
              </w:rPr>
            </w:pPr>
            <w:r w:rsidRPr="00582304">
              <w:rPr>
                <w:iCs/>
                <w:szCs w:val="24"/>
              </w:rPr>
              <w:t>50</w:t>
            </w:r>
          </w:p>
        </w:tc>
        <w:tc>
          <w:tcPr>
            <w:tcW w:w="1274" w:type="dxa"/>
          </w:tcPr>
          <w:p w14:paraId="5CF5497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910E739" w14:textId="77777777" w:rsidR="00331994" w:rsidRPr="00582304" w:rsidRDefault="00331994" w:rsidP="008B57D8">
            <w:pPr>
              <w:spacing w:line="240" w:lineRule="auto"/>
              <w:rPr>
                <w:iCs/>
                <w:szCs w:val="24"/>
              </w:rPr>
            </w:pPr>
            <w:r>
              <w:rPr>
                <w:rFonts w:hint="eastAsia"/>
                <w:color w:val="000000"/>
              </w:rPr>
              <w:t>244.86</w:t>
            </w:r>
          </w:p>
        </w:tc>
        <w:tc>
          <w:tcPr>
            <w:tcW w:w="1084" w:type="dxa"/>
            <w:noWrap/>
          </w:tcPr>
          <w:p w14:paraId="288352FF" w14:textId="77777777" w:rsidR="00331994" w:rsidRPr="00582304" w:rsidRDefault="00331994" w:rsidP="008B57D8">
            <w:pPr>
              <w:spacing w:line="240" w:lineRule="auto"/>
              <w:rPr>
                <w:iCs/>
                <w:szCs w:val="24"/>
              </w:rPr>
            </w:pPr>
            <w:r>
              <w:rPr>
                <w:rFonts w:hint="eastAsia"/>
                <w:color w:val="000000"/>
              </w:rPr>
              <w:t>289.81</w:t>
            </w:r>
          </w:p>
        </w:tc>
        <w:tc>
          <w:tcPr>
            <w:tcW w:w="1085" w:type="dxa"/>
            <w:noWrap/>
          </w:tcPr>
          <w:p w14:paraId="5113B995" w14:textId="77777777" w:rsidR="00331994" w:rsidRPr="00582304" w:rsidRDefault="00331994" w:rsidP="008B57D8">
            <w:pPr>
              <w:spacing w:line="240" w:lineRule="auto"/>
              <w:rPr>
                <w:iCs/>
                <w:szCs w:val="24"/>
              </w:rPr>
            </w:pPr>
            <w:r>
              <w:rPr>
                <w:rFonts w:hint="eastAsia"/>
                <w:color w:val="000000"/>
              </w:rPr>
              <w:t>-10.19</w:t>
            </w:r>
          </w:p>
        </w:tc>
        <w:tc>
          <w:tcPr>
            <w:tcW w:w="1089" w:type="dxa"/>
            <w:noWrap/>
          </w:tcPr>
          <w:p w14:paraId="7CC364C3" w14:textId="77777777" w:rsidR="00331994" w:rsidRPr="00582304" w:rsidRDefault="00331994" w:rsidP="008B57D8">
            <w:pPr>
              <w:spacing w:line="240" w:lineRule="auto"/>
              <w:rPr>
                <w:iCs/>
                <w:szCs w:val="24"/>
              </w:rPr>
            </w:pPr>
            <w:r>
              <w:rPr>
                <w:rFonts w:hint="eastAsia"/>
                <w:color w:val="000000"/>
              </w:rPr>
              <w:t>20.88</w:t>
            </w:r>
          </w:p>
        </w:tc>
        <w:tc>
          <w:tcPr>
            <w:tcW w:w="992" w:type="dxa"/>
            <w:noWrap/>
          </w:tcPr>
          <w:p w14:paraId="6EFD92A9" w14:textId="77777777" w:rsidR="00331994" w:rsidRPr="00582304" w:rsidRDefault="00331994" w:rsidP="008B57D8">
            <w:pPr>
              <w:spacing w:line="240" w:lineRule="auto"/>
              <w:rPr>
                <w:iCs/>
                <w:szCs w:val="24"/>
              </w:rPr>
            </w:pPr>
            <w:r>
              <w:rPr>
                <w:rFonts w:hint="eastAsia"/>
                <w:color w:val="000000"/>
              </w:rPr>
              <w:t>19.23</w:t>
            </w:r>
          </w:p>
        </w:tc>
        <w:tc>
          <w:tcPr>
            <w:tcW w:w="990" w:type="dxa"/>
            <w:noWrap/>
          </w:tcPr>
          <w:p w14:paraId="10F0471F" w14:textId="77777777" w:rsidR="00331994" w:rsidRPr="00582304" w:rsidRDefault="00331994" w:rsidP="008B57D8">
            <w:pPr>
              <w:spacing w:line="240" w:lineRule="auto"/>
              <w:rPr>
                <w:iCs/>
                <w:szCs w:val="24"/>
              </w:rPr>
            </w:pPr>
            <w:r>
              <w:rPr>
                <w:rFonts w:hint="eastAsia"/>
                <w:color w:val="000000"/>
              </w:rPr>
              <w:t>23.23</w:t>
            </w:r>
          </w:p>
        </w:tc>
        <w:tc>
          <w:tcPr>
            <w:tcW w:w="1278" w:type="dxa"/>
          </w:tcPr>
          <w:p w14:paraId="6CE52F20"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EB415D7" w14:textId="77777777" w:rsidTr="008B57D8">
        <w:trPr>
          <w:trHeight w:val="324"/>
        </w:trPr>
        <w:tc>
          <w:tcPr>
            <w:tcW w:w="997" w:type="dxa"/>
            <w:vMerge/>
          </w:tcPr>
          <w:p w14:paraId="55F204CC" w14:textId="77777777" w:rsidR="00331994" w:rsidRPr="00582304" w:rsidRDefault="00331994" w:rsidP="008B57D8">
            <w:pPr>
              <w:spacing w:line="240" w:lineRule="auto"/>
              <w:rPr>
                <w:iCs/>
                <w:szCs w:val="24"/>
              </w:rPr>
            </w:pPr>
          </w:p>
        </w:tc>
        <w:tc>
          <w:tcPr>
            <w:tcW w:w="1274" w:type="dxa"/>
          </w:tcPr>
          <w:p w14:paraId="40AEF4DB"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2F43ADF" w14:textId="77777777" w:rsidR="00331994" w:rsidRPr="00582304" w:rsidRDefault="00331994" w:rsidP="008B57D8">
            <w:pPr>
              <w:spacing w:line="240" w:lineRule="auto"/>
              <w:rPr>
                <w:iCs/>
                <w:szCs w:val="24"/>
              </w:rPr>
            </w:pPr>
          </w:p>
        </w:tc>
        <w:tc>
          <w:tcPr>
            <w:tcW w:w="1084" w:type="dxa"/>
            <w:noWrap/>
          </w:tcPr>
          <w:p w14:paraId="3E83312A" w14:textId="77777777" w:rsidR="00331994" w:rsidRPr="00582304" w:rsidRDefault="00331994" w:rsidP="008B57D8">
            <w:pPr>
              <w:spacing w:line="240" w:lineRule="auto"/>
              <w:rPr>
                <w:iCs/>
                <w:szCs w:val="24"/>
              </w:rPr>
            </w:pPr>
            <w:r>
              <w:rPr>
                <w:rFonts w:hint="eastAsia"/>
                <w:color w:val="000000"/>
              </w:rPr>
              <w:t>278.69</w:t>
            </w:r>
          </w:p>
        </w:tc>
        <w:tc>
          <w:tcPr>
            <w:tcW w:w="1085" w:type="dxa"/>
            <w:noWrap/>
          </w:tcPr>
          <w:p w14:paraId="4A01DBEB" w14:textId="77777777" w:rsidR="00331994" w:rsidRPr="00582304" w:rsidRDefault="00331994" w:rsidP="008B57D8">
            <w:pPr>
              <w:spacing w:line="240" w:lineRule="auto"/>
              <w:rPr>
                <w:iCs/>
                <w:szCs w:val="24"/>
              </w:rPr>
            </w:pPr>
            <w:r>
              <w:rPr>
                <w:rFonts w:hint="eastAsia"/>
                <w:color w:val="000000"/>
              </w:rPr>
              <w:t>-21.31</w:t>
            </w:r>
          </w:p>
        </w:tc>
        <w:tc>
          <w:tcPr>
            <w:tcW w:w="1089" w:type="dxa"/>
            <w:noWrap/>
          </w:tcPr>
          <w:p w14:paraId="445EA109" w14:textId="77777777" w:rsidR="00331994" w:rsidRPr="00582304" w:rsidRDefault="00331994" w:rsidP="008B57D8">
            <w:pPr>
              <w:spacing w:line="240" w:lineRule="auto"/>
              <w:rPr>
                <w:iCs/>
                <w:szCs w:val="24"/>
              </w:rPr>
            </w:pPr>
            <w:r>
              <w:rPr>
                <w:rFonts w:hint="eastAsia"/>
                <w:color w:val="000000"/>
              </w:rPr>
              <w:t>14.38</w:t>
            </w:r>
          </w:p>
        </w:tc>
        <w:tc>
          <w:tcPr>
            <w:tcW w:w="992" w:type="dxa"/>
            <w:noWrap/>
          </w:tcPr>
          <w:p w14:paraId="7D54A7DD" w14:textId="77777777" w:rsidR="00331994" w:rsidRPr="00582304" w:rsidRDefault="00331994" w:rsidP="008B57D8">
            <w:pPr>
              <w:spacing w:line="240" w:lineRule="auto"/>
              <w:rPr>
                <w:iCs/>
                <w:szCs w:val="24"/>
              </w:rPr>
            </w:pPr>
            <w:r>
              <w:rPr>
                <w:rFonts w:hint="eastAsia"/>
                <w:color w:val="000000"/>
              </w:rPr>
              <w:t>12.54</w:t>
            </w:r>
          </w:p>
        </w:tc>
        <w:tc>
          <w:tcPr>
            <w:tcW w:w="990" w:type="dxa"/>
            <w:noWrap/>
          </w:tcPr>
          <w:p w14:paraId="33B8C212" w14:textId="77777777" w:rsidR="00331994" w:rsidRPr="00582304" w:rsidRDefault="00331994" w:rsidP="008B57D8">
            <w:pPr>
              <w:spacing w:line="240" w:lineRule="auto"/>
              <w:rPr>
                <w:iCs/>
                <w:szCs w:val="24"/>
              </w:rPr>
            </w:pPr>
            <w:r>
              <w:rPr>
                <w:rFonts w:hint="eastAsia"/>
                <w:color w:val="000000"/>
              </w:rPr>
              <w:t>25.7</w:t>
            </w:r>
          </w:p>
        </w:tc>
        <w:tc>
          <w:tcPr>
            <w:tcW w:w="1278" w:type="dxa"/>
          </w:tcPr>
          <w:p w14:paraId="51F9FEE2"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3B34B32E" w14:textId="77777777" w:rsidTr="008B57D8">
        <w:trPr>
          <w:trHeight w:val="324"/>
        </w:trPr>
        <w:tc>
          <w:tcPr>
            <w:tcW w:w="997" w:type="dxa"/>
            <w:vMerge w:val="restart"/>
            <w:noWrap/>
          </w:tcPr>
          <w:p w14:paraId="5DB6CEF7" w14:textId="77777777" w:rsidR="00331994" w:rsidRPr="00582304" w:rsidRDefault="00331994" w:rsidP="008B57D8">
            <w:pPr>
              <w:spacing w:line="240" w:lineRule="auto"/>
              <w:rPr>
                <w:iCs/>
                <w:szCs w:val="24"/>
              </w:rPr>
            </w:pPr>
            <w:r w:rsidRPr="00582304">
              <w:rPr>
                <w:iCs/>
                <w:szCs w:val="24"/>
              </w:rPr>
              <w:t>70</w:t>
            </w:r>
          </w:p>
        </w:tc>
        <w:tc>
          <w:tcPr>
            <w:tcW w:w="1274" w:type="dxa"/>
          </w:tcPr>
          <w:p w14:paraId="492ECF4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3D349DD" w14:textId="77777777" w:rsidR="00331994" w:rsidRPr="00582304" w:rsidRDefault="00331994" w:rsidP="008B57D8">
            <w:pPr>
              <w:spacing w:line="240" w:lineRule="auto"/>
              <w:rPr>
                <w:iCs/>
                <w:szCs w:val="24"/>
              </w:rPr>
            </w:pPr>
            <w:r>
              <w:rPr>
                <w:rFonts w:hint="eastAsia"/>
                <w:color w:val="000000"/>
              </w:rPr>
              <w:t>260.18</w:t>
            </w:r>
          </w:p>
        </w:tc>
        <w:tc>
          <w:tcPr>
            <w:tcW w:w="1084" w:type="dxa"/>
            <w:noWrap/>
          </w:tcPr>
          <w:p w14:paraId="7BC5600C" w14:textId="77777777" w:rsidR="00331994" w:rsidRPr="00582304" w:rsidRDefault="00331994" w:rsidP="008B57D8">
            <w:pPr>
              <w:spacing w:line="240" w:lineRule="auto"/>
              <w:rPr>
                <w:iCs/>
                <w:szCs w:val="24"/>
              </w:rPr>
            </w:pPr>
            <w:r>
              <w:rPr>
                <w:rFonts w:hint="eastAsia"/>
                <w:color w:val="000000"/>
              </w:rPr>
              <w:t>296.43</w:t>
            </w:r>
          </w:p>
        </w:tc>
        <w:tc>
          <w:tcPr>
            <w:tcW w:w="1085" w:type="dxa"/>
            <w:noWrap/>
          </w:tcPr>
          <w:p w14:paraId="5E02B879" w14:textId="77777777" w:rsidR="00331994" w:rsidRPr="00582304" w:rsidRDefault="00331994" w:rsidP="008B57D8">
            <w:pPr>
              <w:spacing w:line="240" w:lineRule="auto"/>
              <w:rPr>
                <w:iCs/>
                <w:szCs w:val="24"/>
              </w:rPr>
            </w:pPr>
            <w:r>
              <w:rPr>
                <w:rFonts w:hint="eastAsia"/>
                <w:color w:val="000000"/>
              </w:rPr>
              <w:t>-3.57</w:t>
            </w:r>
          </w:p>
        </w:tc>
        <w:tc>
          <w:tcPr>
            <w:tcW w:w="1089" w:type="dxa"/>
            <w:noWrap/>
          </w:tcPr>
          <w:p w14:paraId="296BED93" w14:textId="77777777" w:rsidR="00331994" w:rsidRPr="00582304" w:rsidRDefault="00331994" w:rsidP="008B57D8">
            <w:pPr>
              <w:spacing w:line="240" w:lineRule="auto"/>
              <w:rPr>
                <w:iCs/>
                <w:szCs w:val="24"/>
              </w:rPr>
            </w:pPr>
            <w:r>
              <w:rPr>
                <w:rFonts w:hint="eastAsia"/>
                <w:color w:val="000000"/>
              </w:rPr>
              <w:t>18.26</w:t>
            </w:r>
          </w:p>
        </w:tc>
        <w:tc>
          <w:tcPr>
            <w:tcW w:w="992" w:type="dxa"/>
            <w:noWrap/>
          </w:tcPr>
          <w:p w14:paraId="2C85DE4B" w14:textId="77777777" w:rsidR="00331994" w:rsidRPr="00582304" w:rsidRDefault="00331994" w:rsidP="008B57D8">
            <w:pPr>
              <w:spacing w:line="240" w:lineRule="auto"/>
              <w:rPr>
                <w:iCs/>
                <w:szCs w:val="24"/>
              </w:rPr>
            </w:pPr>
            <w:r>
              <w:rPr>
                <w:rFonts w:hint="eastAsia"/>
                <w:color w:val="000000"/>
              </w:rPr>
              <w:t>17.32</w:t>
            </w:r>
          </w:p>
        </w:tc>
        <w:tc>
          <w:tcPr>
            <w:tcW w:w="990" w:type="dxa"/>
            <w:noWrap/>
          </w:tcPr>
          <w:p w14:paraId="26ADBE70" w14:textId="77777777" w:rsidR="00331994" w:rsidRPr="00582304" w:rsidRDefault="00331994" w:rsidP="008B57D8">
            <w:pPr>
              <w:spacing w:line="240" w:lineRule="auto"/>
              <w:rPr>
                <w:iCs/>
                <w:szCs w:val="24"/>
              </w:rPr>
            </w:pPr>
            <w:r>
              <w:rPr>
                <w:rFonts w:hint="eastAsia"/>
                <w:color w:val="000000"/>
              </w:rPr>
              <w:t>18.59</w:t>
            </w:r>
          </w:p>
        </w:tc>
        <w:tc>
          <w:tcPr>
            <w:tcW w:w="1278" w:type="dxa"/>
          </w:tcPr>
          <w:p w14:paraId="726F845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467BDF1" w14:textId="77777777" w:rsidTr="008B57D8">
        <w:trPr>
          <w:trHeight w:val="324"/>
        </w:trPr>
        <w:tc>
          <w:tcPr>
            <w:tcW w:w="997" w:type="dxa"/>
            <w:vMerge/>
          </w:tcPr>
          <w:p w14:paraId="6FCAC0C1" w14:textId="77777777" w:rsidR="00331994" w:rsidRPr="00582304" w:rsidRDefault="00331994" w:rsidP="008B57D8">
            <w:pPr>
              <w:spacing w:line="240" w:lineRule="auto"/>
              <w:rPr>
                <w:iCs/>
                <w:szCs w:val="24"/>
              </w:rPr>
            </w:pPr>
          </w:p>
        </w:tc>
        <w:tc>
          <w:tcPr>
            <w:tcW w:w="1274" w:type="dxa"/>
          </w:tcPr>
          <w:p w14:paraId="50518C2C"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37B48BA" w14:textId="77777777" w:rsidR="00331994" w:rsidRPr="00582304" w:rsidRDefault="00331994" w:rsidP="008B57D8">
            <w:pPr>
              <w:spacing w:line="240" w:lineRule="auto"/>
              <w:rPr>
                <w:iCs/>
                <w:szCs w:val="24"/>
              </w:rPr>
            </w:pPr>
          </w:p>
        </w:tc>
        <w:tc>
          <w:tcPr>
            <w:tcW w:w="1084" w:type="dxa"/>
            <w:noWrap/>
          </w:tcPr>
          <w:p w14:paraId="0BA1F21F" w14:textId="77777777" w:rsidR="00331994" w:rsidRPr="00582304" w:rsidRDefault="00331994" w:rsidP="008B57D8">
            <w:pPr>
              <w:spacing w:line="240" w:lineRule="auto"/>
              <w:rPr>
                <w:iCs/>
                <w:szCs w:val="24"/>
              </w:rPr>
            </w:pPr>
            <w:r>
              <w:rPr>
                <w:rFonts w:hint="eastAsia"/>
                <w:color w:val="000000"/>
              </w:rPr>
              <w:t>287.62</w:t>
            </w:r>
          </w:p>
        </w:tc>
        <w:tc>
          <w:tcPr>
            <w:tcW w:w="1085" w:type="dxa"/>
            <w:noWrap/>
          </w:tcPr>
          <w:p w14:paraId="5ED24DFA" w14:textId="77777777" w:rsidR="00331994" w:rsidRPr="00582304" w:rsidRDefault="00331994" w:rsidP="008B57D8">
            <w:pPr>
              <w:spacing w:line="240" w:lineRule="auto"/>
              <w:rPr>
                <w:iCs/>
                <w:szCs w:val="24"/>
              </w:rPr>
            </w:pPr>
            <w:r>
              <w:rPr>
                <w:rFonts w:hint="eastAsia"/>
                <w:color w:val="000000"/>
              </w:rPr>
              <w:t>-12.38</w:t>
            </w:r>
          </w:p>
        </w:tc>
        <w:tc>
          <w:tcPr>
            <w:tcW w:w="1089" w:type="dxa"/>
            <w:noWrap/>
          </w:tcPr>
          <w:p w14:paraId="45064AEF" w14:textId="77777777" w:rsidR="00331994" w:rsidRPr="00582304" w:rsidRDefault="00331994" w:rsidP="008B57D8">
            <w:pPr>
              <w:spacing w:line="240" w:lineRule="auto"/>
              <w:rPr>
                <w:iCs/>
                <w:szCs w:val="24"/>
              </w:rPr>
            </w:pPr>
            <w:r>
              <w:rPr>
                <w:rFonts w:hint="eastAsia"/>
                <w:color w:val="000000"/>
              </w:rPr>
              <w:t>12.68</w:t>
            </w:r>
          </w:p>
        </w:tc>
        <w:tc>
          <w:tcPr>
            <w:tcW w:w="992" w:type="dxa"/>
            <w:noWrap/>
          </w:tcPr>
          <w:p w14:paraId="1D7587DF" w14:textId="77777777" w:rsidR="00331994" w:rsidRPr="00582304" w:rsidRDefault="00331994" w:rsidP="008B57D8">
            <w:pPr>
              <w:spacing w:line="240" w:lineRule="auto"/>
              <w:rPr>
                <w:iCs/>
                <w:szCs w:val="24"/>
              </w:rPr>
            </w:pPr>
            <w:r>
              <w:rPr>
                <w:rFonts w:hint="eastAsia"/>
                <w:color w:val="000000"/>
              </w:rPr>
              <w:t>11.42</w:t>
            </w:r>
          </w:p>
        </w:tc>
        <w:tc>
          <w:tcPr>
            <w:tcW w:w="990" w:type="dxa"/>
            <w:noWrap/>
          </w:tcPr>
          <w:p w14:paraId="40EA2FB5" w14:textId="77777777" w:rsidR="00331994" w:rsidRPr="00582304" w:rsidRDefault="00331994" w:rsidP="008B57D8">
            <w:pPr>
              <w:spacing w:line="240" w:lineRule="auto"/>
              <w:rPr>
                <w:iCs/>
                <w:szCs w:val="24"/>
              </w:rPr>
            </w:pPr>
            <w:r>
              <w:rPr>
                <w:rFonts w:hint="eastAsia"/>
                <w:color w:val="000000"/>
              </w:rPr>
              <w:t>17.72</w:t>
            </w:r>
          </w:p>
        </w:tc>
        <w:tc>
          <w:tcPr>
            <w:tcW w:w="1278" w:type="dxa"/>
          </w:tcPr>
          <w:p w14:paraId="73350758" w14:textId="77777777" w:rsidR="00331994" w:rsidRPr="00582304" w:rsidRDefault="00331994" w:rsidP="008B57D8">
            <w:pPr>
              <w:spacing w:line="240" w:lineRule="auto"/>
              <w:rPr>
                <w:color w:val="000000"/>
                <w:szCs w:val="24"/>
              </w:rPr>
            </w:pPr>
            <w:r>
              <w:rPr>
                <w:rFonts w:hint="eastAsia"/>
                <w:color w:val="000000"/>
              </w:rPr>
              <w:t>0.88</w:t>
            </w:r>
          </w:p>
        </w:tc>
      </w:tr>
    </w:tbl>
    <w:p w14:paraId="2AEEB3DF" w14:textId="77777777" w:rsidR="00331994" w:rsidRDefault="00331994" w:rsidP="00331994">
      <w:pPr>
        <w:spacing w:line="240" w:lineRule="auto"/>
        <w:rPr>
          <w:sz w:val="20"/>
          <w:szCs w:val="20"/>
        </w:rPr>
      </w:pPr>
    </w:p>
    <w:p w14:paraId="22774C61" w14:textId="7DD8678F" w:rsidR="00331994" w:rsidRPr="008E12A9" w:rsidRDefault="00331994" w:rsidP="00331994">
      <w:pPr>
        <w:pStyle w:val="af1"/>
        <w:spacing w:line="240" w:lineRule="auto"/>
      </w:pPr>
      <w:bookmarkStart w:id="360" w:name="_Toc163389740"/>
      <w:bookmarkStart w:id="361" w:name="_Toc163389809"/>
      <w:bookmarkStart w:id="362" w:name="_Toc163389956"/>
      <w:r>
        <w:t xml:space="preserve">Table S. </w:t>
      </w:r>
      <w:fldSimple w:instr=" SEQ Table_S. \* ARABIC ">
        <w:r w:rsidR="009D47CB">
          <w:rPr>
            <w:noProof/>
          </w:rPr>
          <w:t>4</w:t>
        </w:r>
      </w:fldSimple>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360"/>
      <w:bookmarkEnd w:id="361"/>
      <w:bookmarkEnd w:id="362"/>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CAF2E30"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5B9DAF6"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611F246"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9883848"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9E3D542"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4791A2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4EDD19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28F66C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265B130"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24B4553"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52346147" w14:textId="77777777" w:rsidTr="008B57D8">
        <w:trPr>
          <w:trHeight w:val="324"/>
        </w:trPr>
        <w:tc>
          <w:tcPr>
            <w:tcW w:w="997" w:type="dxa"/>
            <w:vMerge w:val="restart"/>
            <w:noWrap/>
            <w:hideMark/>
          </w:tcPr>
          <w:p w14:paraId="078BA14A" w14:textId="77777777" w:rsidR="00331994" w:rsidRPr="00582304" w:rsidRDefault="00331994" w:rsidP="008B57D8">
            <w:pPr>
              <w:spacing w:line="240" w:lineRule="auto"/>
              <w:rPr>
                <w:iCs/>
                <w:szCs w:val="24"/>
              </w:rPr>
            </w:pPr>
            <w:r w:rsidRPr="00582304">
              <w:rPr>
                <w:iCs/>
                <w:szCs w:val="24"/>
              </w:rPr>
              <w:t>10</w:t>
            </w:r>
          </w:p>
        </w:tc>
        <w:tc>
          <w:tcPr>
            <w:tcW w:w="1274" w:type="dxa"/>
          </w:tcPr>
          <w:p w14:paraId="12B740B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B39919B" w14:textId="77777777" w:rsidR="00331994" w:rsidRPr="00582304" w:rsidRDefault="00331994" w:rsidP="008B57D8">
            <w:pPr>
              <w:spacing w:line="240" w:lineRule="auto"/>
              <w:rPr>
                <w:iCs/>
                <w:szCs w:val="24"/>
              </w:rPr>
            </w:pPr>
            <w:r>
              <w:rPr>
                <w:rFonts w:hint="eastAsia"/>
                <w:color w:val="000000"/>
              </w:rPr>
              <w:t>115.86</w:t>
            </w:r>
          </w:p>
        </w:tc>
        <w:tc>
          <w:tcPr>
            <w:tcW w:w="1084" w:type="dxa"/>
            <w:noWrap/>
          </w:tcPr>
          <w:p w14:paraId="0A93AFD8" w14:textId="77777777" w:rsidR="00331994" w:rsidRPr="00582304" w:rsidRDefault="00331994" w:rsidP="008B57D8">
            <w:pPr>
              <w:spacing w:line="240" w:lineRule="auto"/>
              <w:rPr>
                <w:iCs/>
                <w:szCs w:val="24"/>
              </w:rPr>
            </w:pPr>
            <w:r>
              <w:rPr>
                <w:rFonts w:hint="eastAsia"/>
                <w:color w:val="000000"/>
              </w:rPr>
              <w:t>229.83</w:t>
            </w:r>
          </w:p>
        </w:tc>
        <w:tc>
          <w:tcPr>
            <w:tcW w:w="1085" w:type="dxa"/>
            <w:noWrap/>
          </w:tcPr>
          <w:p w14:paraId="5ECD9E59" w14:textId="77777777" w:rsidR="00331994" w:rsidRPr="00582304" w:rsidRDefault="00331994" w:rsidP="008B57D8">
            <w:pPr>
              <w:spacing w:line="240" w:lineRule="auto"/>
              <w:rPr>
                <w:iCs/>
                <w:szCs w:val="24"/>
              </w:rPr>
            </w:pPr>
            <w:r>
              <w:rPr>
                <w:rFonts w:hint="eastAsia"/>
                <w:color w:val="000000"/>
              </w:rPr>
              <w:t>-70.17</w:t>
            </w:r>
          </w:p>
        </w:tc>
        <w:tc>
          <w:tcPr>
            <w:tcW w:w="1089" w:type="dxa"/>
            <w:noWrap/>
          </w:tcPr>
          <w:p w14:paraId="1140B4F8" w14:textId="77777777" w:rsidR="00331994" w:rsidRPr="00582304" w:rsidRDefault="00331994" w:rsidP="008B57D8">
            <w:pPr>
              <w:spacing w:line="240" w:lineRule="auto"/>
              <w:rPr>
                <w:iCs/>
                <w:szCs w:val="24"/>
              </w:rPr>
            </w:pPr>
            <w:r>
              <w:rPr>
                <w:rFonts w:hint="eastAsia"/>
                <w:color w:val="000000"/>
              </w:rPr>
              <w:t>50.19</w:t>
            </w:r>
          </w:p>
        </w:tc>
        <w:tc>
          <w:tcPr>
            <w:tcW w:w="992" w:type="dxa"/>
            <w:noWrap/>
          </w:tcPr>
          <w:p w14:paraId="7A6B5280" w14:textId="77777777" w:rsidR="00331994" w:rsidRPr="00582304" w:rsidRDefault="00331994" w:rsidP="008B57D8">
            <w:pPr>
              <w:spacing w:line="240" w:lineRule="auto"/>
              <w:rPr>
                <w:iCs/>
                <w:szCs w:val="24"/>
              </w:rPr>
            </w:pPr>
            <w:r>
              <w:rPr>
                <w:rFonts w:hint="eastAsia"/>
                <w:color w:val="000000"/>
              </w:rPr>
              <w:t>40.94</w:t>
            </w:r>
          </w:p>
        </w:tc>
        <w:tc>
          <w:tcPr>
            <w:tcW w:w="990" w:type="dxa"/>
            <w:noWrap/>
          </w:tcPr>
          <w:p w14:paraId="0248F27D" w14:textId="77777777" w:rsidR="00331994" w:rsidRPr="00582304" w:rsidRDefault="00331994" w:rsidP="008B57D8">
            <w:pPr>
              <w:spacing w:line="240" w:lineRule="auto"/>
              <w:rPr>
                <w:iCs/>
                <w:szCs w:val="24"/>
              </w:rPr>
            </w:pPr>
            <w:r>
              <w:rPr>
                <w:rFonts w:hint="eastAsia"/>
                <w:color w:val="000000"/>
              </w:rPr>
              <w:t>86.26</w:t>
            </w:r>
          </w:p>
        </w:tc>
        <w:tc>
          <w:tcPr>
            <w:tcW w:w="1278" w:type="dxa"/>
          </w:tcPr>
          <w:p w14:paraId="438B4DCC"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74FD8827" w14:textId="77777777" w:rsidTr="008B57D8">
        <w:trPr>
          <w:trHeight w:val="324"/>
        </w:trPr>
        <w:tc>
          <w:tcPr>
            <w:tcW w:w="997" w:type="dxa"/>
            <w:vMerge/>
            <w:hideMark/>
          </w:tcPr>
          <w:p w14:paraId="3E84CD4A" w14:textId="77777777" w:rsidR="00331994" w:rsidRPr="00582304" w:rsidRDefault="00331994" w:rsidP="008B57D8">
            <w:pPr>
              <w:spacing w:line="240" w:lineRule="auto"/>
              <w:rPr>
                <w:iCs/>
                <w:szCs w:val="24"/>
              </w:rPr>
            </w:pPr>
          </w:p>
        </w:tc>
        <w:tc>
          <w:tcPr>
            <w:tcW w:w="1274" w:type="dxa"/>
          </w:tcPr>
          <w:p w14:paraId="07C46A53"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2FAED9" w14:textId="77777777" w:rsidR="00331994" w:rsidRPr="00582304" w:rsidRDefault="00331994" w:rsidP="008B57D8">
            <w:pPr>
              <w:spacing w:line="240" w:lineRule="auto"/>
              <w:rPr>
                <w:iCs/>
                <w:szCs w:val="24"/>
              </w:rPr>
            </w:pPr>
          </w:p>
        </w:tc>
        <w:tc>
          <w:tcPr>
            <w:tcW w:w="1084" w:type="dxa"/>
            <w:noWrap/>
          </w:tcPr>
          <w:p w14:paraId="61537340" w14:textId="77777777" w:rsidR="00331994" w:rsidRPr="00582304" w:rsidRDefault="00331994" w:rsidP="008B57D8">
            <w:pPr>
              <w:spacing w:line="240" w:lineRule="auto"/>
              <w:rPr>
                <w:iCs/>
                <w:szCs w:val="24"/>
              </w:rPr>
            </w:pPr>
            <w:r>
              <w:rPr>
                <w:rFonts w:hint="eastAsia"/>
                <w:color w:val="000000"/>
              </w:rPr>
              <w:t>201.22</w:t>
            </w:r>
          </w:p>
        </w:tc>
        <w:tc>
          <w:tcPr>
            <w:tcW w:w="1085" w:type="dxa"/>
            <w:noWrap/>
          </w:tcPr>
          <w:p w14:paraId="597955D6" w14:textId="77777777" w:rsidR="00331994" w:rsidRPr="00582304" w:rsidRDefault="00331994" w:rsidP="008B57D8">
            <w:pPr>
              <w:spacing w:line="240" w:lineRule="auto"/>
              <w:rPr>
                <w:iCs/>
                <w:szCs w:val="24"/>
              </w:rPr>
            </w:pPr>
            <w:r>
              <w:rPr>
                <w:rFonts w:hint="eastAsia"/>
                <w:color w:val="000000"/>
              </w:rPr>
              <w:t>-98.78</w:t>
            </w:r>
          </w:p>
        </w:tc>
        <w:tc>
          <w:tcPr>
            <w:tcW w:w="1089" w:type="dxa"/>
            <w:noWrap/>
          </w:tcPr>
          <w:p w14:paraId="1EDEC8B0" w14:textId="77777777" w:rsidR="00331994" w:rsidRPr="00582304" w:rsidRDefault="00331994" w:rsidP="008B57D8">
            <w:pPr>
              <w:spacing w:line="240" w:lineRule="auto"/>
              <w:rPr>
                <w:iCs/>
                <w:szCs w:val="24"/>
              </w:rPr>
            </w:pPr>
            <w:r>
              <w:rPr>
                <w:rFonts w:hint="eastAsia"/>
                <w:color w:val="000000"/>
              </w:rPr>
              <w:t>30.98</w:t>
            </w:r>
          </w:p>
        </w:tc>
        <w:tc>
          <w:tcPr>
            <w:tcW w:w="992" w:type="dxa"/>
            <w:noWrap/>
          </w:tcPr>
          <w:p w14:paraId="63C5C886" w14:textId="77777777" w:rsidR="00331994" w:rsidRPr="00582304" w:rsidRDefault="00331994" w:rsidP="008B57D8">
            <w:pPr>
              <w:spacing w:line="240" w:lineRule="auto"/>
              <w:rPr>
                <w:iCs/>
                <w:szCs w:val="24"/>
              </w:rPr>
            </w:pPr>
            <w:r>
              <w:rPr>
                <w:rFonts w:hint="eastAsia"/>
                <w:color w:val="000000"/>
              </w:rPr>
              <w:t>22.83</w:t>
            </w:r>
          </w:p>
        </w:tc>
        <w:tc>
          <w:tcPr>
            <w:tcW w:w="990" w:type="dxa"/>
            <w:noWrap/>
          </w:tcPr>
          <w:p w14:paraId="35AAAC8C" w14:textId="77777777" w:rsidR="00331994" w:rsidRPr="00582304" w:rsidRDefault="00331994" w:rsidP="008B57D8">
            <w:pPr>
              <w:spacing w:line="240" w:lineRule="auto"/>
              <w:rPr>
                <w:iCs/>
                <w:szCs w:val="24"/>
              </w:rPr>
            </w:pPr>
            <w:r>
              <w:rPr>
                <w:rFonts w:hint="eastAsia"/>
                <w:color w:val="000000"/>
              </w:rPr>
              <w:t>103.52</w:t>
            </w:r>
          </w:p>
        </w:tc>
        <w:tc>
          <w:tcPr>
            <w:tcW w:w="1278" w:type="dxa"/>
          </w:tcPr>
          <w:p w14:paraId="6FAA57F7"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4BB472B2" w14:textId="77777777" w:rsidTr="008B57D8">
        <w:trPr>
          <w:trHeight w:val="324"/>
        </w:trPr>
        <w:tc>
          <w:tcPr>
            <w:tcW w:w="997" w:type="dxa"/>
            <w:vMerge w:val="restart"/>
            <w:noWrap/>
          </w:tcPr>
          <w:p w14:paraId="3D5D2FE3" w14:textId="77777777" w:rsidR="00331994" w:rsidRPr="00582304" w:rsidRDefault="00331994" w:rsidP="008B57D8">
            <w:pPr>
              <w:spacing w:line="240" w:lineRule="auto"/>
              <w:rPr>
                <w:iCs/>
                <w:szCs w:val="24"/>
              </w:rPr>
            </w:pPr>
            <w:r w:rsidRPr="00582304">
              <w:rPr>
                <w:iCs/>
                <w:szCs w:val="24"/>
              </w:rPr>
              <w:t>30</w:t>
            </w:r>
          </w:p>
        </w:tc>
        <w:tc>
          <w:tcPr>
            <w:tcW w:w="1274" w:type="dxa"/>
          </w:tcPr>
          <w:p w14:paraId="3B02EAB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9F31A63" w14:textId="77777777" w:rsidR="00331994" w:rsidRPr="00582304" w:rsidRDefault="00331994" w:rsidP="008B57D8">
            <w:pPr>
              <w:spacing w:line="240" w:lineRule="auto"/>
              <w:rPr>
                <w:iCs/>
                <w:szCs w:val="24"/>
              </w:rPr>
            </w:pPr>
            <w:r>
              <w:rPr>
                <w:rFonts w:hint="eastAsia"/>
                <w:color w:val="000000"/>
              </w:rPr>
              <w:t>209.58</w:t>
            </w:r>
          </w:p>
        </w:tc>
        <w:tc>
          <w:tcPr>
            <w:tcW w:w="1084" w:type="dxa"/>
            <w:noWrap/>
          </w:tcPr>
          <w:p w14:paraId="7E4832BC" w14:textId="77777777" w:rsidR="00331994" w:rsidRPr="00582304" w:rsidRDefault="00331994" w:rsidP="008B57D8">
            <w:pPr>
              <w:spacing w:line="240" w:lineRule="auto"/>
              <w:rPr>
                <w:iCs/>
                <w:szCs w:val="24"/>
              </w:rPr>
            </w:pPr>
            <w:r>
              <w:rPr>
                <w:rFonts w:hint="eastAsia"/>
                <w:color w:val="000000"/>
              </w:rPr>
              <w:t>275.15</w:t>
            </w:r>
          </w:p>
        </w:tc>
        <w:tc>
          <w:tcPr>
            <w:tcW w:w="1085" w:type="dxa"/>
            <w:noWrap/>
          </w:tcPr>
          <w:p w14:paraId="32CF505B" w14:textId="77777777" w:rsidR="00331994" w:rsidRPr="00582304" w:rsidRDefault="00331994" w:rsidP="008B57D8">
            <w:pPr>
              <w:spacing w:line="240" w:lineRule="auto"/>
              <w:rPr>
                <w:iCs/>
                <w:szCs w:val="24"/>
              </w:rPr>
            </w:pPr>
            <w:r>
              <w:rPr>
                <w:rFonts w:hint="eastAsia"/>
                <w:color w:val="000000"/>
              </w:rPr>
              <w:t>-24.85</w:t>
            </w:r>
          </w:p>
        </w:tc>
        <w:tc>
          <w:tcPr>
            <w:tcW w:w="1089" w:type="dxa"/>
            <w:noWrap/>
          </w:tcPr>
          <w:p w14:paraId="564A88DA" w14:textId="77777777" w:rsidR="00331994" w:rsidRPr="00582304" w:rsidRDefault="00331994" w:rsidP="008B57D8">
            <w:pPr>
              <w:spacing w:line="240" w:lineRule="auto"/>
              <w:rPr>
                <w:iCs/>
                <w:szCs w:val="24"/>
              </w:rPr>
            </w:pPr>
            <w:r>
              <w:rPr>
                <w:rFonts w:hint="eastAsia"/>
                <w:color w:val="000000"/>
              </w:rPr>
              <w:t>29.75</w:t>
            </w:r>
          </w:p>
        </w:tc>
        <w:tc>
          <w:tcPr>
            <w:tcW w:w="992" w:type="dxa"/>
            <w:noWrap/>
          </w:tcPr>
          <w:p w14:paraId="0470EC37" w14:textId="77777777" w:rsidR="00331994" w:rsidRPr="00582304" w:rsidRDefault="00331994" w:rsidP="008B57D8">
            <w:pPr>
              <w:spacing w:line="240" w:lineRule="auto"/>
              <w:rPr>
                <w:iCs/>
                <w:szCs w:val="24"/>
              </w:rPr>
            </w:pPr>
            <w:r>
              <w:rPr>
                <w:rFonts w:hint="eastAsia"/>
                <w:color w:val="000000"/>
              </w:rPr>
              <w:t>24.58</w:t>
            </w:r>
          </w:p>
        </w:tc>
        <w:tc>
          <w:tcPr>
            <w:tcW w:w="990" w:type="dxa"/>
            <w:noWrap/>
          </w:tcPr>
          <w:p w14:paraId="7B22A55C" w14:textId="77777777" w:rsidR="00331994" w:rsidRPr="00582304" w:rsidRDefault="00331994" w:rsidP="008B57D8">
            <w:pPr>
              <w:spacing w:line="240" w:lineRule="auto"/>
              <w:rPr>
                <w:iCs/>
                <w:szCs w:val="24"/>
              </w:rPr>
            </w:pPr>
            <w:r>
              <w:rPr>
                <w:rFonts w:hint="eastAsia"/>
                <w:color w:val="000000"/>
              </w:rPr>
              <w:t>38.75</w:t>
            </w:r>
          </w:p>
        </w:tc>
        <w:tc>
          <w:tcPr>
            <w:tcW w:w="1278" w:type="dxa"/>
          </w:tcPr>
          <w:p w14:paraId="7B2EC124"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E3A8D90" w14:textId="77777777" w:rsidTr="008B57D8">
        <w:trPr>
          <w:trHeight w:val="324"/>
        </w:trPr>
        <w:tc>
          <w:tcPr>
            <w:tcW w:w="997" w:type="dxa"/>
            <w:vMerge/>
          </w:tcPr>
          <w:p w14:paraId="64A0F0CD" w14:textId="77777777" w:rsidR="00331994" w:rsidRPr="00582304" w:rsidRDefault="00331994" w:rsidP="008B57D8">
            <w:pPr>
              <w:spacing w:line="240" w:lineRule="auto"/>
              <w:rPr>
                <w:iCs/>
                <w:szCs w:val="24"/>
              </w:rPr>
            </w:pPr>
          </w:p>
        </w:tc>
        <w:tc>
          <w:tcPr>
            <w:tcW w:w="1274" w:type="dxa"/>
          </w:tcPr>
          <w:p w14:paraId="0D42D60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81946B8" w14:textId="77777777" w:rsidR="00331994" w:rsidRPr="00582304" w:rsidRDefault="00331994" w:rsidP="008B57D8">
            <w:pPr>
              <w:spacing w:line="240" w:lineRule="auto"/>
              <w:rPr>
                <w:iCs/>
                <w:szCs w:val="24"/>
              </w:rPr>
            </w:pPr>
          </w:p>
        </w:tc>
        <w:tc>
          <w:tcPr>
            <w:tcW w:w="1084" w:type="dxa"/>
            <w:noWrap/>
          </w:tcPr>
          <w:p w14:paraId="5CBAF6EE" w14:textId="77777777" w:rsidR="00331994" w:rsidRPr="00582304" w:rsidRDefault="00331994" w:rsidP="008B57D8">
            <w:pPr>
              <w:spacing w:line="240" w:lineRule="auto"/>
              <w:rPr>
                <w:iCs/>
                <w:szCs w:val="24"/>
              </w:rPr>
            </w:pPr>
            <w:r>
              <w:rPr>
                <w:rFonts w:hint="eastAsia"/>
                <w:color w:val="000000"/>
              </w:rPr>
              <w:t>259.48</w:t>
            </w:r>
          </w:p>
        </w:tc>
        <w:tc>
          <w:tcPr>
            <w:tcW w:w="1085" w:type="dxa"/>
            <w:noWrap/>
          </w:tcPr>
          <w:p w14:paraId="0B9FEC7E" w14:textId="77777777" w:rsidR="00331994" w:rsidRPr="00582304" w:rsidRDefault="00331994" w:rsidP="008B57D8">
            <w:pPr>
              <w:spacing w:line="240" w:lineRule="auto"/>
              <w:rPr>
                <w:iCs/>
                <w:szCs w:val="24"/>
              </w:rPr>
            </w:pPr>
            <w:r>
              <w:rPr>
                <w:rFonts w:hint="eastAsia"/>
                <w:color w:val="000000"/>
              </w:rPr>
              <w:t>-40.52</w:t>
            </w:r>
          </w:p>
        </w:tc>
        <w:tc>
          <w:tcPr>
            <w:tcW w:w="1089" w:type="dxa"/>
            <w:noWrap/>
          </w:tcPr>
          <w:p w14:paraId="1140640F" w14:textId="77777777" w:rsidR="00331994" w:rsidRPr="00582304" w:rsidRDefault="00331994" w:rsidP="008B57D8">
            <w:pPr>
              <w:spacing w:line="240" w:lineRule="auto"/>
              <w:rPr>
                <w:iCs/>
                <w:szCs w:val="24"/>
              </w:rPr>
            </w:pPr>
            <w:r>
              <w:rPr>
                <w:rFonts w:hint="eastAsia"/>
                <w:color w:val="000000"/>
              </w:rPr>
              <w:t>19.16</w:t>
            </w:r>
          </w:p>
        </w:tc>
        <w:tc>
          <w:tcPr>
            <w:tcW w:w="992" w:type="dxa"/>
            <w:noWrap/>
          </w:tcPr>
          <w:p w14:paraId="6E4B5575" w14:textId="77777777" w:rsidR="00331994" w:rsidRPr="00582304" w:rsidRDefault="00331994" w:rsidP="008B57D8">
            <w:pPr>
              <w:spacing w:line="240" w:lineRule="auto"/>
              <w:rPr>
                <w:iCs/>
                <w:szCs w:val="24"/>
              </w:rPr>
            </w:pPr>
            <w:r>
              <w:rPr>
                <w:rFonts w:hint="eastAsia"/>
                <w:color w:val="000000"/>
              </w:rPr>
              <w:t>15.05</w:t>
            </w:r>
          </w:p>
        </w:tc>
        <w:tc>
          <w:tcPr>
            <w:tcW w:w="990" w:type="dxa"/>
            <w:noWrap/>
          </w:tcPr>
          <w:p w14:paraId="5B1A6AAE" w14:textId="77777777" w:rsidR="00331994" w:rsidRPr="00582304" w:rsidRDefault="00331994" w:rsidP="008B57D8">
            <w:pPr>
              <w:spacing w:line="240" w:lineRule="auto"/>
              <w:rPr>
                <w:iCs/>
                <w:szCs w:val="24"/>
              </w:rPr>
            </w:pPr>
            <w:r>
              <w:rPr>
                <w:rFonts w:hint="eastAsia"/>
                <w:color w:val="000000"/>
              </w:rPr>
              <w:t>44.81</w:t>
            </w:r>
          </w:p>
        </w:tc>
        <w:tc>
          <w:tcPr>
            <w:tcW w:w="1278" w:type="dxa"/>
          </w:tcPr>
          <w:p w14:paraId="1F7B74BF"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8B28C88" w14:textId="77777777" w:rsidTr="008B57D8">
        <w:trPr>
          <w:trHeight w:val="324"/>
        </w:trPr>
        <w:tc>
          <w:tcPr>
            <w:tcW w:w="997" w:type="dxa"/>
            <w:vMerge w:val="restart"/>
            <w:noWrap/>
          </w:tcPr>
          <w:p w14:paraId="0755C6C6" w14:textId="77777777" w:rsidR="00331994" w:rsidRPr="00582304" w:rsidRDefault="00331994" w:rsidP="008B57D8">
            <w:pPr>
              <w:spacing w:line="240" w:lineRule="auto"/>
              <w:rPr>
                <w:iCs/>
                <w:szCs w:val="24"/>
              </w:rPr>
            </w:pPr>
            <w:r w:rsidRPr="00582304">
              <w:rPr>
                <w:iCs/>
                <w:szCs w:val="24"/>
              </w:rPr>
              <w:t>50</w:t>
            </w:r>
          </w:p>
        </w:tc>
        <w:tc>
          <w:tcPr>
            <w:tcW w:w="1274" w:type="dxa"/>
          </w:tcPr>
          <w:p w14:paraId="00B75E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5A8235C" w14:textId="77777777" w:rsidR="00331994" w:rsidRPr="00582304" w:rsidRDefault="00331994" w:rsidP="008B57D8">
            <w:pPr>
              <w:spacing w:line="240" w:lineRule="auto"/>
              <w:rPr>
                <w:iCs/>
                <w:szCs w:val="24"/>
              </w:rPr>
            </w:pPr>
            <w:r>
              <w:rPr>
                <w:rFonts w:hint="eastAsia"/>
                <w:color w:val="000000"/>
              </w:rPr>
              <w:t>242.73</w:t>
            </w:r>
          </w:p>
        </w:tc>
        <w:tc>
          <w:tcPr>
            <w:tcW w:w="1084" w:type="dxa"/>
            <w:noWrap/>
          </w:tcPr>
          <w:p w14:paraId="6E612CEE" w14:textId="77777777" w:rsidR="00331994" w:rsidRPr="00582304" w:rsidRDefault="00331994" w:rsidP="008B57D8">
            <w:pPr>
              <w:spacing w:line="240" w:lineRule="auto"/>
              <w:rPr>
                <w:iCs/>
                <w:szCs w:val="24"/>
              </w:rPr>
            </w:pPr>
            <w:r>
              <w:rPr>
                <w:rFonts w:hint="eastAsia"/>
                <w:color w:val="000000"/>
              </w:rPr>
              <w:t>291.06</w:t>
            </w:r>
          </w:p>
        </w:tc>
        <w:tc>
          <w:tcPr>
            <w:tcW w:w="1085" w:type="dxa"/>
            <w:noWrap/>
          </w:tcPr>
          <w:p w14:paraId="210587C2" w14:textId="77777777" w:rsidR="00331994" w:rsidRPr="00582304" w:rsidRDefault="00331994" w:rsidP="008B57D8">
            <w:pPr>
              <w:spacing w:line="240" w:lineRule="auto"/>
              <w:rPr>
                <w:iCs/>
                <w:szCs w:val="24"/>
              </w:rPr>
            </w:pPr>
            <w:r>
              <w:rPr>
                <w:rFonts w:hint="eastAsia"/>
                <w:color w:val="000000"/>
              </w:rPr>
              <w:t>-8.94</w:t>
            </w:r>
          </w:p>
        </w:tc>
        <w:tc>
          <w:tcPr>
            <w:tcW w:w="1089" w:type="dxa"/>
            <w:noWrap/>
          </w:tcPr>
          <w:p w14:paraId="6C35DEE3" w14:textId="77777777" w:rsidR="00331994" w:rsidRPr="00582304" w:rsidRDefault="00331994" w:rsidP="008B57D8">
            <w:pPr>
              <w:spacing w:line="240" w:lineRule="auto"/>
              <w:rPr>
                <w:iCs/>
                <w:szCs w:val="24"/>
              </w:rPr>
            </w:pPr>
            <w:r>
              <w:rPr>
                <w:rFonts w:hint="eastAsia"/>
                <w:color w:val="000000"/>
              </w:rPr>
              <w:t>21.86</w:t>
            </w:r>
          </w:p>
        </w:tc>
        <w:tc>
          <w:tcPr>
            <w:tcW w:w="992" w:type="dxa"/>
            <w:noWrap/>
          </w:tcPr>
          <w:p w14:paraId="69B49A41" w14:textId="77777777" w:rsidR="00331994" w:rsidRPr="00582304" w:rsidRDefault="00331994" w:rsidP="008B57D8">
            <w:pPr>
              <w:spacing w:line="240" w:lineRule="auto"/>
              <w:rPr>
                <w:iCs/>
                <w:szCs w:val="24"/>
              </w:rPr>
            </w:pPr>
            <w:r>
              <w:rPr>
                <w:rFonts w:hint="eastAsia"/>
                <w:color w:val="000000"/>
              </w:rPr>
              <w:t>20.18</w:t>
            </w:r>
          </w:p>
        </w:tc>
        <w:tc>
          <w:tcPr>
            <w:tcW w:w="990" w:type="dxa"/>
            <w:noWrap/>
          </w:tcPr>
          <w:p w14:paraId="508EB01D" w14:textId="77777777" w:rsidR="00331994" w:rsidRPr="00582304" w:rsidRDefault="00331994" w:rsidP="008B57D8">
            <w:pPr>
              <w:spacing w:line="240" w:lineRule="auto"/>
              <w:rPr>
                <w:iCs/>
                <w:szCs w:val="24"/>
              </w:rPr>
            </w:pPr>
            <w:r>
              <w:rPr>
                <w:rFonts w:hint="eastAsia"/>
                <w:color w:val="000000"/>
              </w:rPr>
              <w:t>23.61</w:t>
            </w:r>
          </w:p>
        </w:tc>
        <w:tc>
          <w:tcPr>
            <w:tcW w:w="1278" w:type="dxa"/>
          </w:tcPr>
          <w:p w14:paraId="0D073615"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DB07893" w14:textId="77777777" w:rsidTr="008B57D8">
        <w:trPr>
          <w:trHeight w:val="324"/>
        </w:trPr>
        <w:tc>
          <w:tcPr>
            <w:tcW w:w="997" w:type="dxa"/>
            <w:vMerge/>
          </w:tcPr>
          <w:p w14:paraId="24C6337F" w14:textId="77777777" w:rsidR="00331994" w:rsidRPr="00582304" w:rsidRDefault="00331994" w:rsidP="008B57D8">
            <w:pPr>
              <w:spacing w:line="240" w:lineRule="auto"/>
              <w:rPr>
                <w:iCs/>
                <w:szCs w:val="24"/>
              </w:rPr>
            </w:pPr>
          </w:p>
        </w:tc>
        <w:tc>
          <w:tcPr>
            <w:tcW w:w="1274" w:type="dxa"/>
          </w:tcPr>
          <w:p w14:paraId="62B24CCD"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D39411E" w14:textId="77777777" w:rsidR="00331994" w:rsidRPr="00582304" w:rsidRDefault="00331994" w:rsidP="008B57D8">
            <w:pPr>
              <w:spacing w:line="240" w:lineRule="auto"/>
              <w:rPr>
                <w:iCs/>
                <w:szCs w:val="24"/>
              </w:rPr>
            </w:pPr>
          </w:p>
        </w:tc>
        <w:tc>
          <w:tcPr>
            <w:tcW w:w="1084" w:type="dxa"/>
            <w:noWrap/>
          </w:tcPr>
          <w:p w14:paraId="48840446" w14:textId="77777777" w:rsidR="00331994" w:rsidRPr="00582304" w:rsidRDefault="00331994" w:rsidP="008B57D8">
            <w:pPr>
              <w:spacing w:line="240" w:lineRule="auto"/>
              <w:rPr>
                <w:iCs/>
                <w:szCs w:val="24"/>
              </w:rPr>
            </w:pPr>
            <w:r>
              <w:rPr>
                <w:rFonts w:hint="eastAsia"/>
                <w:color w:val="000000"/>
              </w:rPr>
              <w:t>279.33</w:t>
            </w:r>
          </w:p>
        </w:tc>
        <w:tc>
          <w:tcPr>
            <w:tcW w:w="1085" w:type="dxa"/>
            <w:noWrap/>
          </w:tcPr>
          <w:p w14:paraId="0BA4CC52" w14:textId="77777777" w:rsidR="00331994" w:rsidRPr="00582304" w:rsidRDefault="00331994" w:rsidP="008B57D8">
            <w:pPr>
              <w:spacing w:line="240" w:lineRule="auto"/>
              <w:rPr>
                <w:iCs/>
                <w:szCs w:val="24"/>
              </w:rPr>
            </w:pPr>
            <w:r>
              <w:rPr>
                <w:rFonts w:hint="eastAsia"/>
                <w:color w:val="000000"/>
              </w:rPr>
              <w:t>-20.67</w:t>
            </w:r>
          </w:p>
        </w:tc>
        <w:tc>
          <w:tcPr>
            <w:tcW w:w="1089" w:type="dxa"/>
            <w:noWrap/>
          </w:tcPr>
          <w:p w14:paraId="4C3F25ED" w14:textId="77777777" w:rsidR="00331994" w:rsidRPr="00582304" w:rsidRDefault="00331994" w:rsidP="008B57D8">
            <w:pPr>
              <w:spacing w:line="240" w:lineRule="auto"/>
              <w:rPr>
                <w:iCs/>
                <w:szCs w:val="24"/>
              </w:rPr>
            </w:pPr>
            <w:r>
              <w:rPr>
                <w:rFonts w:hint="eastAsia"/>
                <w:color w:val="000000"/>
              </w:rPr>
              <w:t>14.79</w:t>
            </w:r>
          </w:p>
        </w:tc>
        <w:tc>
          <w:tcPr>
            <w:tcW w:w="992" w:type="dxa"/>
            <w:noWrap/>
          </w:tcPr>
          <w:p w14:paraId="2D9EE185" w14:textId="77777777" w:rsidR="00331994" w:rsidRPr="00582304" w:rsidRDefault="00331994" w:rsidP="008B57D8">
            <w:pPr>
              <w:spacing w:line="240" w:lineRule="auto"/>
              <w:rPr>
                <w:iCs/>
                <w:szCs w:val="24"/>
              </w:rPr>
            </w:pPr>
            <w:r>
              <w:rPr>
                <w:rFonts w:hint="eastAsia"/>
                <w:color w:val="000000"/>
              </w:rPr>
              <w:t>12.93</w:t>
            </w:r>
          </w:p>
        </w:tc>
        <w:tc>
          <w:tcPr>
            <w:tcW w:w="990" w:type="dxa"/>
            <w:noWrap/>
          </w:tcPr>
          <w:p w14:paraId="433E7EC9" w14:textId="77777777" w:rsidR="00331994" w:rsidRPr="00582304" w:rsidRDefault="00331994" w:rsidP="008B57D8">
            <w:pPr>
              <w:spacing w:line="240" w:lineRule="auto"/>
              <w:rPr>
                <w:iCs/>
                <w:szCs w:val="24"/>
              </w:rPr>
            </w:pPr>
            <w:r>
              <w:rPr>
                <w:rFonts w:hint="eastAsia"/>
                <w:color w:val="000000"/>
              </w:rPr>
              <w:t>25.41</w:t>
            </w:r>
          </w:p>
        </w:tc>
        <w:tc>
          <w:tcPr>
            <w:tcW w:w="1278" w:type="dxa"/>
          </w:tcPr>
          <w:p w14:paraId="4F92CC3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E959BB4" w14:textId="77777777" w:rsidTr="008B57D8">
        <w:trPr>
          <w:trHeight w:val="324"/>
        </w:trPr>
        <w:tc>
          <w:tcPr>
            <w:tcW w:w="997" w:type="dxa"/>
            <w:vMerge w:val="restart"/>
            <w:noWrap/>
          </w:tcPr>
          <w:p w14:paraId="060E7426" w14:textId="77777777" w:rsidR="00331994" w:rsidRPr="00582304" w:rsidRDefault="00331994" w:rsidP="008B57D8">
            <w:pPr>
              <w:spacing w:line="240" w:lineRule="auto"/>
              <w:rPr>
                <w:iCs/>
                <w:szCs w:val="24"/>
              </w:rPr>
            </w:pPr>
            <w:r w:rsidRPr="00582304">
              <w:rPr>
                <w:iCs/>
                <w:szCs w:val="24"/>
              </w:rPr>
              <w:t>70</w:t>
            </w:r>
          </w:p>
        </w:tc>
        <w:tc>
          <w:tcPr>
            <w:tcW w:w="1274" w:type="dxa"/>
          </w:tcPr>
          <w:p w14:paraId="738A99F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74263FE" w14:textId="77777777" w:rsidR="00331994" w:rsidRPr="00582304" w:rsidRDefault="00331994" w:rsidP="008B57D8">
            <w:pPr>
              <w:spacing w:line="240" w:lineRule="auto"/>
              <w:rPr>
                <w:iCs/>
                <w:szCs w:val="24"/>
              </w:rPr>
            </w:pPr>
            <w:r>
              <w:rPr>
                <w:rFonts w:hint="eastAsia"/>
                <w:color w:val="000000"/>
              </w:rPr>
              <w:t>259.41</w:t>
            </w:r>
          </w:p>
        </w:tc>
        <w:tc>
          <w:tcPr>
            <w:tcW w:w="1084" w:type="dxa"/>
            <w:noWrap/>
          </w:tcPr>
          <w:p w14:paraId="3902BC19" w14:textId="77777777" w:rsidR="00331994" w:rsidRPr="00582304" w:rsidRDefault="00331994" w:rsidP="008B57D8">
            <w:pPr>
              <w:spacing w:line="240" w:lineRule="auto"/>
              <w:rPr>
                <w:iCs/>
                <w:szCs w:val="24"/>
              </w:rPr>
            </w:pPr>
            <w:r>
              <w:rPr>
                <w:rFonts w:hint="eastAsia"/>
                <w:color w:val="000000"/>
              </w:rPr>
              <w:t>297.41</w:t>
            </w:r>
          </w:p>
        </w:tc>
        <w:tc>
          <w:tcPr>
            <w:tcW w:w="1085" w:type="dxa"/>
            <w:noWrap/>
          </w:tcPr>
          <w:p w14:paraId="38F6E718" w14:textId="77777777" w:rsidR="00331994" w:rsidRPr="00582304" w:rsidRDefault="00331994" w:rsidP="008B57D8">
            <w:pPr>
              <w:spacing w:line="240" w:lineRule="auto"/>
              <w:rPr>
                <w:iCs/>
                <w:szCs w:val="24"/>
              </w:rPr>
            </w:pPr>
            <w:r>
              <w:rPr>
                <w:rFonts w:hint="eastAsia"/>
                <w:color w:val="000000"/>
              </w:rPr>
              <w:t>-2.59</w:t>
            </w:r>
          </w:p>
        </w:tc>
        <w:tc>
          <w:tcPr>
            <w:tcW w:w="1089" w:type="dxa"/>
            <w:noWrap/>
          </w:tcPr>
          <w:p w14:paraId="730C5FA7" w14:textId="77777777" w:rsidR="00331994" w:rsidRPr="00582304" w:rsidRDefault="00331994" w:rsidP="008B57D8">
            <w:pPr>
              <w:spacing w:line="240" w:lineRule="auto"/>
              <w:rPr>
                <w:iCs/>
                <w:szCs w:val="24"/>
              </w:rPr>
            </w:pPr>
            <w:r>
              <w:rPr>
                <w:rFonts w:hint="eastAsia"/>
                <w:color w:val="000000"/>
              </w:rPr>
              <w:t>19.32</w:t>
            </w:r>
          </w:p>
        </w:tc>
        <w:tc>
          <w:tcPr>
            <w:tcW w:w="992" w:type="dxa"/>
            <w:noWrap/>
          </w:tcPr>
          <w:p w14:paraId="3CBE8500" w14:textId="77777777" w:rsidR="00331994" w:rsidRPr="00582304" w:rsidRDefault="00331994" w:rsidP="008B57D8">
            <w:pPr>
              <w:spacing w:line="240" w:lineRule="auto"/>
              <w:rPr>
                <w:iCs/>
                <w:szCs w:val="24"/>
              </w:rPr>
            </w:pPr>
            <w:r>
              <w:rPr>
                <w:rFonts w:hint="eastAsia"/>
                <w:color w:val="000000"/>
              </w:rPr>
              <w:t>17.82</w:t>
            </w:r>
          </w:p>
        </w:tc>
        <w:tc>
          <w:tcPr>
            <w:tcW w:w="990" w:type="dxa"/>
            <w:noWrap/>
          </w:tcPr>
          <w:p w14:paraId="74012A3D" w14:textId="77777777" w:rsidR="00331994" w:rsidRPr="00582304" w:rsidRDefault="00331994" w:rsidP="008B57D8">
            <w:pPr>
              <w:spacing w:line="240" w:lineRule="auto"/>
              <w:rPr>
                <w:iCs/>
                <w:szCs w:val="24"/>
              </w:rPr>
            </w:pPr>
            <w:r>
              <w:rPr>
                <w:rFonts w:hint="eastAsia"/>
                <w:color w:val="000000"/>
              </w:rPr>
              <w:t>19.49</w:t>
            </w:r>
          </w:p>
        </w:tc>
        <w:tc>
          <w:tcPr>
            <w:tcW w:w="1278" w:type="dxa"/>
          </w:tcPr>
          <w:p w14:paraId="6BBE4CCF"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F5988E3" w14:textId="77777777" w:rsidTr="008B57D8">
        <w:trPr>
          <w:trHeight w:val="324"/>
        </w:trPr>
        <w:tc>
          <w:tcPr>
            <w:tcW w:w="997" w:type="dxa"/>
            <w:vMerge/>
          </w:tcPr>
          <w:p w14:paraId="4C8347FE" w14:textId="77777777" w:rsidR="00331994" w:rsidRPr="00582304" w:rsidRDefault="00331994" w:rsidP="008B57D8">
            <w:pPr>
              <w:spacing w:line="240" w:lineRule="auto"/>
              <w:rPr>
                <w:iCs/>
                <w:szCs w:val="24"/>
              </w:rPr>
            </w:pPr>
          </w:p>
        </w:tc>
        <w:tc>
          <w:tcPr>
            <w:tcW w:w="1274" w:type="dxa"/>
          </w:tcPr>
          <w:p w14:paraId="636DC20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4B854F8" w14:textId="77777777" w:rsidR="00331994" w:rsidRPr="00582304" w:rsidRDefault="00331994" w:rsidP="008B57D8">
            <w:pPr>
              <w:spacing w:line="240" w:lineRule="auto"/>
              <w:rPr>
                <w:iCs/>
                <w:szCs w:val="24"/>
              </w:rPr>
            </w:pPr>
          </w:p>
        </w:tc>
        <w:tc>
          <w:tcPr>
            <w:tcW w:w="1084" w:type="dxa"/>
            <w:noWrap/>
          </w:tcPr>
          <w:p w14:paraId="2EA04ED7" w14:textId="77777777" w:rsidR="00331994" w:rsidRPr="00582304" w:rsidRDefault="00331994" w:rsidP="008B57D8">
            <w:pPr>
              <w:spacing w:line="240" w:lineRule="auto"/>
              <w:rPr>
                <w:iCs/>
                <w:szCs w:val="24"/>
              </w:rPr>
            </w:pPr>
            <w:r>
              <w:rPr>
                <w:rFonts w:hint="eastAsia"/>
                <w:color w:val="000000"/>
              </w:rPr>
              <w:t>288.54</w:t>
            </w:r>
          </w:p>
        </w:tc>
        <w:tc>
          <w:tcPr>
            <w:tcW w:w="1085" w:type="dxa"/>
            <w:noWrap/>
          </w:tcPr>
          <w:p w14:paraId="56FD500B" w14:textId="77777777" w:rsidR="00331994" w:rsidRPr="00582304" w:rsidRDefault="00331994" w:rsidP="008B57D8">
            <w:pPr>
              <w:spacing w:line="240" w:lineRule="auto"/>
              <w:rPr>
                <w:iCs/>
                <w:szCs w:val="24"/>
              </w:rPr>
            </w:pPr>
            <w:r>
              <w:rPr>
                <w:rFonts w:hint="eastAsia"/>
                <w:color w:val="000000"/>
              </w:rPr>
              <w:t>-11.46</w:t>
            </w:r>
          </w:p>
        </w:tc>
        <w:tc>
          <w:tcPr>
            <w:tcW w:w="1089" w:type="dxa"/>
            <w:noWrap/>
          </w:tcPr>
          <w:p w14:paraId="4EF489D7" w14:textId="77777777" w:rsidR="00331994" w:rsidRPr="00582304" w:rsidRDefault="00331994" w:rsidP="008B57D8">
            <w:pPr>
              <w:spacing w:line="240" w:lineRule="auto"/>
              <w:rPr>
                <w:iCs/>
                <w:szCs w:val="24"/>
              </w:rPr>
            </w:pPr>
            <w:r>
              <w:rPr>
                <w:rFonts w:hint="eastAsia"/>
                <w:color w:val="000000"/>
              </w:rPr>
              <w:t>13.44</w:t>
            </w:r>
          </w:p>
        </w:tc>
        <w:tc>
          <w:tcPr>
            <w:tcW w:w="992" w:type="dxa"/>
            <w:noWrap/>
          </w:tcPr>
          <w:p w14:paraId="1658E0C3" w14:textId="77777777" w:rsidR="00331994" w:rsidRPr="00582304" w:rsidRDefault="00331994" w:rsidP="008B57D8">
            <w:pPr>
              <w:spacing w:line="240" w:lineRule="auto"/>
              <w:rPr>
                <w:iCs/>
                <w:szCs w:val="24"/>
              </w:rPr>
            </w:pPr>
            <w:r>
              <w:rPr>
                <w:rFonts w:hint="eastAsia"/>
                <w:color w:val="000000"/>
              </w:rPr>
              <w:t>11.66</w:t>
            </w:r>
          </w:p>
        </w:tc>
        <w:tc>
          <w:tcPr>
            <w:tcW w:w="990" w:type="dxa"/>
            <w:noWrap/>
          </w:tcPr>
          <w:p w14:paraId="6AB362A4" w14:textId="77777777" w:rsidR="00331994" w:rsidRPr="00582304" w:rsidRDefault="00331994" w:rsidP="008B57D8">
            <w:pPr>
              <w:spacing w:line="240" w:lineRule="auto"/>
              <w:rPr>
                <w:iCs/>
                <w:szCs w:val="24"/>
              </w:rPr>
            </w:pPr>
            <w:r>
              <w:rPr>
                <w:rFonts w:hint="eastAsia"/>
                <w:color w:val="000000"/>
              </w:rPr>
              <w:t>17.66</w:t>
            </w:r>
          </w:p>
        </w:tc>
        <w:tc>
          <w:tcPr>
            <w:tcW w:w="1278" w:type="dxa"/>
          </w:tcPr>
          <w:p w14:paraId="7EDC2A8E" w14:textId="77777777" w:rsidR="00331994" w:rsidRPr="00582304" w:rsidRDefault="00331994" w:rsidP="008B57D8">
            <w:pPr>
              <w:spacing w:line="240" w:lineRule="auto"/>
              <w:rPr>
                <w:color w:val="000000"/>
                <w:szCs w:val="24"/>
              </w:rPr>
            </w:pPr>
            <w:r>
              <w:rPr>
                <w:rFonts w:hint="eastAsia"/>
                <w:color w:val="000000"/>
              </w:rPr>
              <w:t>0.87</w:t>
            </w:r>
          </w:p>
        </w:tc>
      </w:tr>
    </w:tbl>
    <w:p w14:paraId="08E55DAF" w14:textId="77777777" w:rsidR="00331994" w:rsidRDefault="00331994" w:rsidP="00331994">
      <w:pPr>
        <w:widowControl/>
        <w:spacing w:line="240" w:lineRule="auto"/>
      </w:pPr>
    </w:p>
    <w:p w14:paraId="6247C7A8" w14:textId="51767BBE" w:rsidR="00331994" w:rsidRDefault="00331994" w:rsidP="00331994">
      <w:pPr>
        <w:pStyle w:val="af1"/>
        <w:spacing w:line="240" w:lineRule="auto"/>
      </w:pPr>
      <w:bookmarkStart w:id="363" w:name="_Toc163389741"/>
      <w:bookmarkStart w:id="364" w:name="_Toc163389810"/>
      <w:bookmarkStart w:id="365" w:name="_Toc163389957"/>
      <w:r>
        <w:t xml:space="preserve">Table S. </w:t>
      </w:r>
      <w:fldSimple w:instr=" SEQ Table_S. \* ARABIC ">
        <w:r w:rsidR="009D47CB">
          <w:rPr>
            <w:noProof/>
          </w:rPr>
          <w:t>5</w:t>
        </w:r>
      </w:fldSimple>
      <w:r>
        <w:rPr>
          <w:rFonts w:hint="eastAsia"/>
        </w:rPr>
        <w:t>取後放回的抽樣方式在第三種物種與區塊假設下，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363"/>
      <w:bookmarkEnd w:id="364"/>
      <w:bookmarkEnd w:id="365"/>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6BF383DC"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6C36400"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40E04A63"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7929180"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CE4DE06"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3267635"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591838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70B02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023E48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7C01CBC7"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0ADF849" w14:textId="77777777" w:rsidTr="008B57D8">
        <w:trPr>
          <w:trHeight w:val="324"/>
        </w:trPr>
        <w:tc>
          <w:tcPr>
            <w:tcW w:w="997" w:type="dxa"/>
            <w:vMerge w:val="restart"/>
            <w:noWrap/>
            <w:hideMark/>
          </w:tcPr>
          <w:p w14:paraId="78166CCE" w14:textId="77777777" w:rsidR="00331994" w:rsidRPr="00582304" w:rsidRDefault="00331994" w:rsidP="008B57D8">
            <w:pPr>
              <w:spacing w:line="240" w:lineRule="auto"/>
              <w:rPr>
                <w:iCs/>
                <w:szCs w:val="24"/>
              </w:rPr>
            </w:pPr>
            <w:r w:rsidRPr="00582304">
              <w:rPr>
                <w:iCs/>
                <w:szCs w:val="24"/>
              </w:rPr>
              <w:t>10</w:t>
            </w:r>
          </w:p>
        </w:tc>
        <w:tc>
          <w:tcPr>
            <w:tcW w:w="1274" w:type="dxa"/>
          </w:tcPr>
          <w:p w14:paraId="0F590B9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61EFB05" w14:textId="77777777" w:rsidR="00331994" w:rsidRPr="00582304" w:rsidRDefault="00331994" w:rsidP="008B57D8">
            <w:pPr>
              <w:spacing w:line="240" w:lineRule="auto"/>
              <w:rPr>
                <w:iCs/>
                <w:szCs w:val="24"/>
              </w:rPr>
            </w:pPr>
            <w:r>
              <w:rPr>
                <w:rFonts w:hint="eastAsia"/>
                <w:color w:val="000000"/>
              </w:rPr>
              <w:t>151.89</w:t>
            </w:r>
          </w:p>
        </w:tc>
        <w:tc>
          <w:tcPr>
            <w:tcW w:w="1084" w:type="dxa"/>
            <w:noWrap/>
          </w:tcPr>
          <w:p w14:paraId="4D90D41E" w14:textId="77777777" w:rsidR="00331994" w:rsidRPr="00582304" w:rsidRDefault="00331994" w:rsidP="008B57D8">
            <w:pPr>
              <w:spacing w:line="240" w:lineRule="auto"/>
              <w:rPr>
                <w:iCs/>
                <w:szCs w:val="24"/>
              </w:rPr>
            </w:pPr>
            <w:r>
              <w:rPr>
                <w:rFonts w:hint="eastAsia"/>
                <w:color w:val="000000"/>
              </w:rPr>
              <w:t>291.68</w:t>
            </w:r>
          </w:p>
        </w:tc>
        <w:tc>
          <w:tcPr>
            <w:tcW w:w="1085" w:type="dxa"/>
            <w:noWrap/>
          </w:tcPr>
          <w:p w14:paraId="482672EB" w14:textId="77777777" w:rsidR="00331994" w:rsidRPr="00582304" w:rsidRDefault="00331994" w:rsidP="008B57D8">
            <w:pPr>
              <w:spacing w:line="240" w:lineRule="auto"/>
              <w:rPr>
                <w:iCs/>
                <w:szCs w:val="24"/>
              </w:rPr>
            </w:pPr>
            <w:r>
              <w:rPr>
                <w:rFonts w:hint="eastAsia"/>
                <w:color w:val="000000"/>
              </w:rPr>
              <w:t>-8.32</w:t>
            </w:r>
          </w:p>
        </w:tc>
        <w:tc>
          <w:tcPr>
            <w:tcW w:w="1089" w:type="dxa"/>
            <w:noWrap/>
          </w:tcPr>
          <w:p w14:paraId="06136A0E" w14:textId="77777777" w:rsidR="00331994" w:rsidRPr="00582304" w:rsidRDefault="00331994" w:rsidP="008B57D8">
            <w:pPr>
              <w:spacing w:line="240" w:lineRule="auto"/>
              <w:rPr>
                <w:iCs/>
                <w:szCs w:val="24"/>
              </w:rPr>
            </w:pPr>
            <w:r>
              <w:rPr>
                <w:rFonts w:hint="eastAsia"/>
                <w:color w:val="000000"/>
              </w:rPr>
              <w:t>55.83</w:t>
            </w:r>
          </w:p>
        </w:tc>
        <w:tc>
          <w:tcPr>
            <w:tcW w:w="992" w:type="dxa"/>
            <w:noWrap/>
          </w:tcPr>
          <w:p w14:paraId="31D855E8" w14:textId="77777777" w:rsidR="00331994" w:rsidRPr="00582304" w:rsidRDefault="00331994" w:rsidP="008B57D8">
            <w:pPr>
              <w:spacing w:line="240" w:lineRule="auto"/>
              <w:rPr>
                <w:iCs/>
                <w:szCs w:val="24"/>
              </w:rPr>
            </w:pPr>
            <w:r>
              <w:rPr>
                <w:rFonts w:hint="eastAsia"/>
                <w:color w:val="000000"/>
              </w:rPr>
              <w:t>43.77</w:t>
            </w:r>
          </w:p>
        </w:tc>
        <w:tc>
          <w:tcPr>
            <w:tcW w:w="990" w:type="dxa"/>
            <w:noWrap/>
          </w:tcPr>
          <w:p w14:paraId="53646F4F" w14:textId="77777777" w:rsidR="00331994" w:rsidRPr="00582304" w:rsidRDefault="00331994" w:rsidP="008B57D8">
            <w:pPr>
              <w:spacing w:line="240" w:lineRule="auto"/>
              <w:rPr>
                <w:iCs/>
                <w:szCs w:val="24"/>
              </w:rPr>
            </w:pPr>
            <w:r>
              <w:rPr>
                <w:rFonts w:hint="eastAsia"/>
                <w:color w:val="000000"/>
              </w:rPr>
              <w:t>56.42</w:t>
            </w:r>
          </w:p>
        </w:tc>
        <w:tc>
          <w:tcPr>
            <w:tcW w:w="1278" w:type="dxa"/>
          </w:tcPr>
          <w:p w14:paraId="4F0F1539"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8B370FC" w14:textId="77777777" w:rsidTr="008B57D8">
        <w:trPr>
          <w:trHeight w:val="324"/>
        </w:trPr>
        <w:tc>
          <w:tcPr>
            <w:tcW w:w="997" w:type="dxa"/>
            <w:vMerge/>
            <w:hideMark/>
          </w:tcPr>
          <w:p w14:paraId="7D1AD46B" w14:textId="77777777" w:rsidR="00331994" w:rsidRPr="00582304" w:rsidRDefault="00331994" w:rsidP="008B57D8">
            <w:pPr>
              <w:spacing w:line="240" w:lineRule="auto"/>
              <w:rPr>
                <w:iCs/>
                <w:szCs w:val="24"/>
              </w:rPr>
            </w:pPr>
          </w:p>
        </w:tc>
        <w:tc>
          <w:tcPr>
            <w:tcW w:w="1274" w:type="dxa"/>
          </w:tcPr>
          <w:p w14:paraId="09540D27"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78894371" w14:textId="77777777" w:rsidR="00331994" w:rsidRPr="00582304" w:rsidRDefault="00331994" w:rsidP="008B57D8">
            <w:pPr>
              <w:spacing w:line="240" w:lineRule="auto"/>
              <w:rPr>
                <w:iCs/>
                <w:szCs w:val="24"/>
              </w:rPr>
            </w:pPr>
          </w:p>
        </w:tc>
        <w:tc>
          <w:tcPr>
            <w:tcW w:w="1084" w:type="dxa"/>
            <w:noWrap/>
          </w:tcPr>
          <w:p w14:paraId="44ED41AF" w14:textId="77777777" w:rsidR="00331994" w:rsidRPr="00582304" w:rsidRDefault="00331994" w:rsidP="008B57D8">
            <w:pPr>
              <w:spacing w:line="240" w:lineRule="auto"/>
              <w:rPr>
                <w:iCs/>
                <w:szCs w:val="24"/>
              </w:rPr>
            </w:pPr>
            <w:r>
              <w:rPr>
                <w:rFonts w:hint="eastAsia"/>
                <w:color w:val="000000"/>
              </w:rPr>
              <w:t>270.85</w:t>
            </w:r>
          </w:p>
        </w:tc>
        <w:tc>
          <w:tcPr>
            <w:tcW w:w="1085" w:type="dxa"/>
            <w:noWrap/>
          </w:tcPr>
          <w:p w14:paraId="5CFDA553" w14:textId="77777777" w:rsidR="00331994" w:rsidRPr="00582304" w:rsidRDefault="00331994" w:rsidP="008B57D8">
            <w:pPr>
              <w:spacing w:line="240" w:lineRule="auto"/>
              <w:rPr>
                <w:iCs/>
                <w:szCs w:val="24"/>
              </w:rPr>
            </w:pPr>
            <w:r>
              <w:rPr>
                <w:rFonts w:hint="eastAsia"/>
                <w:color w:val="000000"/>
              </w:rPr>
              <w:t>-29.15</w:t>
            </w:r>
          </w:p>
        </w:tc>
        <w:tc>
          <w:tcPr>
            <w:tcW w:w="1089" w:type="dxa"/>
            <w:noWrap/>
          </w:tcPr>
          <w:p w14:paraId="09BC3753" w14:textId="77777777" w:rsidR="00331994" w:rsidRPr="00582304" w:rsidRDefault="00331994" w:rsidP="008B57D8">
            <w:pPr>
              <w:spacing w:line="240" w:lineRule="auto"/>
              <w:rPr>
                <w:iCs/>
                <w:szCs w:val="24"/>
              </w:rPr>
            </w:pPr>
            <w:r>
              <w:rPr>
                <w:rFonts w:hint="eastAsia"/>
                <w:color w:val="000000"/>
              </w:rPr>
              <w:t>37.98</w:t>
            </w:r>
          </w:p>
        </w:tc>
        <w:tc>
          <w:tcPr>
            <w:tcW w:w="992" w:type="dxa"/>
            <w:noWrap/>
          </w:tcPr>
          <w:p w14:paraId="14A31A49" w14:textId="77777777" w:rsidR="00331994" w:rsidRPr="00582304" w:rsidRDefault="00331994" w:rsidP="008B57D8">
            <w:pPr>
              <w:spacing w:line="240" w:lineRule="auto"/>
              <w:rPr>
                <w:iCs/>
                <w:szCs w:val="24"/>
              </w:rPr>
            </w:pPr>
            <w:r>
              <w:rPr>
                <w:rFonts w:hint="eastAsia"/>
                <w:color w:val="000000"/>
              </w:rPr>
              <w:t>27.72</w:t>
            </w:r>
          </w:p>
        </w:tc>
        <w:tc>
          <w:tcPr>
            <w:tcW w:w="990" w:type="dxa"/>
            <w:noWrap/>
          </w:tcPr>
          <w:p w14:paraId="50341FA9" w14:textId="77777777" w:rsidR="00331994" w:rsidRPr="00582304" w:rsidRDefault="00331994" w:rsidP="008B57D8">
            <w:pPr>
              <w:spacing w:line="240" w:lineRule="auto"/>
              <w:rPr>
                <w:iCs/>
                <w:szCs w:val="24"/>
              </w:rPr>
            </w:pPr>
            <w:r>
              <w:rPr>
                <w:rFonts w:hint="eastAsia"/>
                <w:color w:val="000000"/>
              </w:rPr>
              <w:t>47.87</w:t>
            </w:r>
          </w:p>
        </w:tc>
        <w:tc>
          <w:tcPr>
            <w:tcW w:w="1278" w:type="dxa"/>
          </w:tcPr>
          <w:p w14:paraId="7AAF789F" w14:textId="77777777" w:rsidR="00331994" w:rsidRPr="00582304" w:rsidRDefault="00331994" w:rsidP="008B57D8">
            <w:pPr>
              <w:spacing w:line="240" w:lineRule="auto"/>
              <w:rPr>
                <w:color w:val="FF0000"/>
                <w:szCs w:val="24"/>
              </w:rPr>
            </w:pPr>
            <w:r>
              <w:rPr>
                <w:rFonts w:hint="eastAsia"/>
                <w:color w:val="000000"/>
              </w:rPr>
              <w:t>0.84</w:t>
            </w:r>
          </w:p>
        </w:tc>
      </w:tr>
      <w:tr w:rsidR="00331994" w:rsidRPr="00582304" w14:paraId="1CC21371" w14:textId="77777777" w:rsidTr="008B57D8">
        <w:trPr>
          <w:trHeight w:val="324"/>
        </w:trPr>
        <w:tc>
          <w:tcPr>
            <w:tcW w:w="997" w:type="dxa"/>
            <w:vMerge w:val="restart"/>
            <w:noWrap/>
          </w:tcPr>
          <w:p w14:paraId="57024BE3" w14:textId="77777777" w:rsidR="00331994" w:rsidRPr="00582304" w:rsidRDefault="00331994" w:rsidP="008B57D8">
            <w:pPr>
              <w:spacing w:line="240" w:lineRule="auto"/>
              <w:rPr>
                <w:iCs/>
                <w:szCs w:val="24"/>
              </w:rPr>
            </w:pPr>
            <w:r w:rsidRPr="00582304">
              <w:rPr>
                <w:iCs/>
                <w:szCs w:val="24"/>
              </w:rPr>
              <w:t>30</w:t>
            </w:r>
          </w:p>
        </w:tc>
        <w:tc>
          <w:tcPr>
            <w:tcW w:w="1274" w:type="dxa"/>
          </w:tcPr>
          <w:p w14:paraId="0E26233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82220CA" w14:textId="77777777" w:rsidR="00331994" w:rsidRPr="00582304" w:rsidRDefault="00331994" w:rsidP="008B57D8">
            <w:pPr>
              <w:spacing w:line="240" w:lineRule="auto"/>
              <w:rPr>
                <w:iCs/>
                <w:szCs w:val="24"/>
              </w:rPr>
            </w:pPr>
            <w:r>
              <w:rPr>
                <w:rFonts w:hint="eastAsia"/>
                <w:color w:val="000000"/>
              </w:rPr>
              <w:t>229.94</w:t>
            </w:r>
          </w:p>
        </w:tc>
        <w:tc>
          <w:tcPr>
            <w:tcW w:w="1084" w:type="dxa"/>
            <w:noWrap/>
          </w:tcPr>
          <w:p w14:paraId="0050D27C" w14:textId="77777777" w:rsidR="00331994" w:rsidRPr="00582304" w:rsidRDefault="00331994" w:rsidP="008B57D8">
            <w:pPr>
              <w:spacing w:line="240" w:lineRule="auto"/>
              <w:rPr>
                <w:iCs/>
                <w:szCs w:val="24"/>
              </w:rPr>
            </w:pPr>
            <w:r>
              <w:rPr>
                <w:rFonts w:hint="eastAsia"/>
                <w:color w:val="000000"/>
              </w:rPr>
              <w:t>295.36</w:t>
            </w:r>
          </w:p>
        </w:tc>
        <w:tc>
          <w:tcPr>
            <w:tcW w:w="1085" w:type="dxa"/>
            <w:noWrap/>
          </w:tcPr>
          <w:p w14:paraId="37A77E25" w14:textId="77777777" w:rsidR="00331994" w:rsidRPr="00582304" w:rsidRDefault="00331994" w:rsidP="008B57D8">
            <w:pPr>
              <w:spacing w:line="240" w:lineRule="auto"/>
              <w:rPr>
                <w:iCs/>
                <w:szCs w:val="24"/>
              </w:rPr>
            </w:pPr>
            <w:r>
              <w:rPr>
                <w:rFonts w:hint="eastAsia"/>
                <w:color w:val="000000"/>
              </w:rPr>
              <w:t>-4.64</w:t>
            </w:r>
          </w:p>
        </w:tc>
        <w:tc>
          <w:tcPr>
            <w:tcW w:w="1089" w:type="dxa"/>
            <w:noWrap/>
          </w:tcPr>
          <w:p w14:paraId="2F9F1388" w14:textId="77777777" w:rsidR="00331994" w:rsidRPr="00582304" w:rsidRDefault="00331994" w:rsidP="008B57D8">
            <w:pPr>
              <w:spacing w:line="240" w:lineRule="auto"/>
              <w:rPr>
                <w:iCs/>
                <w:szCs w:val="24"/>
              </w:rPr>
            </w:pPr>
            <w:r>
              <w:rPr>
                <w:rFonts w:hint="eastAsia"/>
                <w:color w:val="000000"/>
              </w:rPr>
              <w:t>25.16</w:t>
            </w:r>
          </w:p>
        </w:tc>
        <w:tc>
          <w:tcPr>
            <w:tcW w:w="992" w:type="dxa"/>
            <w:noWrap/>
          </w:tcPr>
          <w:p w14:paraId="04BD1237" w14:textId="77777777" w:rsidR="00331994" w:rsidRPr="00582304" w:rsidRDefault="00331994" w:rsidP="008B57D8">
            <w:pPr>
              <w:spacing w:line="240" w:lineRule="auto"/>
              <w:rPr>
                <w:iCs/>
                <w:szCs w:val="24"/>
              </w:rPr>
            </w:pPr>
            <w:r>
              <w:rPr>
                <w:rFonts w:hint="eastAsia"/>
                <w:color w:val="000000"/>
              </w:rPr>
              <w:t>21.78</w:t>
            </w:r>
          </w:p>
        </w:tc>
        <w:tc>
          <w:tcPr>
            <w:tcW w:w="990" w:type="dxa"/>
            <w:noWrap/>
          </w:tcPr>
          <w:p w14:paraId="6470783B" w14:textId="77777777" w:rsidR="00331994" w:rsidRPr="00582304" w:rsidRDefault="00331994" w:rsidP="008B57D8">
            <w:pPr>
              <w:spacing w:line="240" w:lineRule="auto"/>
              <w:rPr>
                <w:iCs/>
                <w:szCs w:val="24"/>
              </w:rPr>
            </w:pPr>
            <w:r>
              <w:rPr>
                <w:rFonts w:hint="eastAsia"/>
                <w:color w:val="000000"/>
              </w:rPr>
              <w:t>25.57</w:t>
            </w:r>
          </w:p>
        </w:tc>
        <w:tc>
          <w:tcPr>
            <w:tcW w:w="1278" w:type="dxa"/>
          </w:tcPr>
          <w:p w14:paraId="49C16EBD"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5C8B70D" w14:textId="77777777" w:rsidTr="008B57D8">
        <w:trPr>
          <w:trHeight w:val="324"/>
        </w:trPr>
        <w:tc>
          <w:tcPr>
            <w:tcW w:w="997" w:type="dxa"/>
            <w:vMerge/>
          </w:tcPr>
          <w:p w14:paraId="5C70942A" w14:textId="77777777" w:rsidR="00331994" w:rsidRPr="00582304" w:rsidRDefault="00331994" w:rsidP="008B57D8">
            <w:pPr>
              <w:spacing w:line="240" w:lineRule="auto"/>
              <w:rPr>
                <w:iCs/>
                <w:szCs w:val="24"/>
              </w:rPr>
            </w:pPr>
          </w:p>
        </w:tc>
        <w:tc>
          <w:tcPr>
            <w:tcW w:w="1274" w:type="dxa"/>
          </w:tcPr>
          <w:p w14:paraId="65F0FF5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980EF58" w14:textId="77777777" w:rsidR="00331994" w:rsidRPr="00582304" w:rsidRDefault="00331994" w:rsidP="008B57D8">
            <w:pPr>
              <w:spacing w:line="240" w:lineRule="auto"/>
              <w:rPr>
                <w:iCs/>
                <w:szCs w:val="24"/>
              </w:rPr>
            </w:pPr>
          </w:p>
        </w:tc>
        <w:tc>
          <w:tcPr>
            <w:tcW w:w="1084" w:type="dxa"/>
            <w:noWrap/>
          </w:tcPr>
          <w:p w14:paraId="126AE008" w14:textId="77777777" w:rsidR="00331994" w:rsidRPr="00582304" w:rsidRDefault="00331994" w:rsidP="008B57D8">
            <w:pPr>
              <w:spacing w:line="240" w:lineRule="auto"/>
              <w:rPr>
                <w:iCs/>
                <w:szCs w:val="24"/>
              </w:rPr>
            </w:pPr>
            <w:r>
              <w:rPr>
                <w:rFonts w:hint="eastAsia"/>
                <w:color w:val="000000"/>
              </w:rPr>
              <w:t>285.24</w:t>
            </w:r>
          </w:p>
        </w:tc>
        <w:tc>
          <w:tcPr>
            <w:tcW w:w="1085" w:type="dxa"/>
            <w:noWrap/>
          </w:tcPr>
          <w:p w14:paraId="29215D50" w14:textId="77777777" w:rsidR="00331994" w:rsidRPr="00582304" w:rsidRDefault="00331994" w:rsidP="008B57D8">
            <w:pPr>
              <w:spacing w:line="240" w:lineRule="auto"/>
              <w:rPr>
                <w:iCs/>
                <w:szCs w:val="24"/>
              </w:rPr>
            </w:pPr>
            <w:r>
              <w:rPr>
                <w:rFonts w:hint="eastAsia"/>
                <w:color w:val="000000"/>
              </w:rPr>
              <w:t>-14.76</w:t>
            </w:r>
          </w:p>
        </w:tc>
        <w:tc>
          <w:tcPr>
            <w:tcW w:w="1089" w:type="dxa"/>
            <w:noWrap/>
          </w:tcPr>
          <w:p w14:paraId="000587B4" w14:textId="77777777" w:rsidR="00331994" w:rsidRPr="00582304" w:rsidRDefault="00331994" w:rsidP="008B57D8">
            <w:pPr>
              <w:spacing w:line="240" w:lineRule="auto"/>
              <w:rPr>
                <w:iCs/>
                <w:szCs w:val="24"/>
              </w:rPr>
            </w:pPr>
            <w:r>
              <w:rPr>
                <w:rFonts w:hint="eastAsia"/>
                <w:color w:val="000000"/>
              </w:rPr>
              <w:t>17.63</w:t>
            </w:r>
          </w:p>
        </w:tc>
        <w:tc>
          <w:tcPr>
            <w:tcW w:w="992" w:type="dxa"/>
            <w:noWrap/>
          </w:tcPr>
          <w:p w14:paraId="6F33BC5C" w14:textId="77777777" w:rsidR="00331994" w:rsidRPr="00582304" w:rsidRDefault="00331994" w:rsidP="008B57D8">
            <w:pPr>
              <w:spacing w:line="240" w:lineRule="auto"/>
              <w:rPr>
                <w:iCs/>
                <w:szCs w:val="24"/>
              </w:rPr>
            </w:pPr>
            <w:r>
              <w:rPr>
                <w:rFonts w:hint="eastAsia"/>
                <w:color w:val="000000"/>
              </w:rPr>
              <w:t>14.62</w:t>
            </w:r>
          </w:p>
        </w:tc>
        <w:tc>
          <w:tcPr>
            <w:tcW w:w="990" w:type="dxa"/>
            <w:noWrap/>
          </w:tcPr>
          <w:p w14:paraId="2ECE0990" w14:textId="77777777" w:rsidR="00331994" w:rsidRPr="00582304" w:rsidRDefault="00331994" w:rsidP="008B57D8">
            <w:pPr>
              <w:spacing w:line="240" w:lineRule="auto"/>
              <w:rPr>
                <w:iCs/>
                <w:szCs w:val="24"/>
              </w:rPr>
            </w:pPr>
            <w:r>
              <w:rPr>
                <w:rFonts w:hint="eastAsia"/>
                <w:color w:val="000000"/>
              </w:rPr>
              <w:t>22.99</w:t>
            </w:r>
          </w:p>
        </w:tc>
        <w:tc>
          <w:tcPr>
            <w:tcW w:w="1278" w:type="dxa"/>
          </w:tcPr>
          <w:p w14:paraId="3151AF8E"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4556FE1E" w14:textId="77777777" w:rsidTr="008B57D8">
        <w:trPr>
          <w:trHeight w:val="324"/>
        </w:trPr>
        <w:tc>
          <w:tcPr>
            <w:tcW w:w="997" w:type="dxa"/>
            <w:vMerge w:val="restart"/>
            <w:noWrap/>
          </w:tcPr>
          <w:p w14:paraId="202326BF" w14:textId="77777777" w:rsidR="00331994" w:rsidRPr="00582304" w:rsidRDefault="00331994" w:rsidP="008B57D8">
            <w:pPr>
              <w:spacing w:line="240" w:lineRule="auto"/>
              <w:rPr>
                <w:iCs/>
                <w:szCs w:val="24"/>
              </w:rPr>
            </w:pPr>
            <w:r w:rsidRPr="00582304">
              <w:rPr>
                <w:iCs/>
                <w:szCs w:val="24"/>
              </w:rPr>
              <w:t>50</w:t>
            </w:r>
          </w:p>
        </w:tc>
        <w:tc>
          <w:tcPr>
            <w:tcW w:w="1274" w:type="dxa"/>
          </w:tcPr>
          <w:p w14:paraId="7F9229A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553E0D4" w14:textId="77777777" w:rsidR="00331994" w:rsidRPr="00582304" w:rsidRDefault="00331994" w:rsidP="008B57D8">
            <w:pPr>
              <w:spacing w:line="240" w:lineRule="auto"/>
              <w:rPr>
                <w:iCs/>
                <w:szCs w:val="24"/>
              </w:rPr>
            </w:pPr>
            <w:r>
              <w:rPr>
                <w:rFonts w:hint="eastAsia"/>
                <w:color w:val="000000"/>
              </w:rPr>
              <w:t>262.44</w:t>
            </w:r>
          </w:p>
        </w:tc>
        <w:tc>
          <w:tcPr>
            <w:tcW w:w="1084" w:type="dxa"/>
            <w:noWrap/>
          </w:tcPr>
          <w:p w14:paraId="1DE4E8AE" w14:textId="77777777" w:rsidR="00331994" w:rsidRPr="00582304" w:rsidRDefault="00331994" w:rsidP="008B57D8">
            <w:pPr>
              <w:spacing w:line="240" w:lineRule="auto"/>
              <w:rPr>
                <w:iCs/>
                <w:szCs w:val="24"/>
              </w:rPr>
            </w:pPr>
            <w:r>
              <w:rPr>
                <w:rFonts w:hint="eastAsia"/>
                <w:color w:val="000000"/>
              </w:rPr>
              <w:t>300.04</w:t>
            </w:r>
          </w:p>
        </w:tc>
        <w:tc>
          <w:tcPr>
            <w:tcW w:w="1085" w:type="dxa"/>
            <w:noWrap/>
          </w:tcPr>
          <w:p w14:paraId="71BF0F82" w14:textId="77777777" w:rsidR="00331994" w:rsidRPr="00582304" w:rsidRDefault="00331994" w:rsidP="008B57D8">
            <w:pPr>
              <w:spacing w:line="240" w:lineRule="auto"/>
              <w:rPr>
                <w:iCs/>
                <w:szCs w:val="24"/>
              </w:rPr>
            </w:pPr>
            <w:r>
              <w:rPr>
                <w:rFonts w:hint="eastAsia"/>
                <w:color w:val="000000"/>
              </w:rPr>
              <w:t>0.04</w:t>
            </w:r>
          </w:p>
        </w:tc>
        <w:tc>
          <w:tcPr>
            <w:tcW w:w="1089" w:type="dxa"/>
            <w:noWrap/>
          </w:tcPr>
          <w:p w14:paraId="49C2E630" w14:textId="77777777" w:rsidR="00331994" w:rsidRPr="00582304" w:rsidRDefault="00331994" w:rsidP="008B57D8">
            <w:pPr>
              <w:spacing w:line="240" w:lineRule="auto"/>
              <w:rPr>
                <w:iCs/>
                <w:szCs w:val="24"/>
              </w:rPr>
            </w:pPr>
            <w:r>
              <w:rPr>
                <w:rFonts w:hint="eastAsia"/>
                <w:color w:val="000000"/>
              </w:rPr>
              <w:t>18.16</w:t>
            </w:r>
          </w:p>
        </w:tc>
        <w:tc>
          <w:tcPr>
            <w:tcW w:w="992" w:type="dxa"/>
            <w:noWrap/>
          </w:tcPr>
          <w:p w14:paraId="550591EF" w14:textId="77777777" w:rsidR="00331994" w:rsidRPr="00582304" w:rsidRDefault="00331994" w:rsidP="008B57D8">
            <w:pPr>
              <w:spacing w:line="240" w:lineRule="auto"/>
              <w:rPr>
                <w:iCs/>
                <w:szCs w:val="24"/>
              </w:rPr>
            </w:pPr>
            <w:r>
              <w:rPr>
                <w:rFonts w:hint="eastAsia"/>
                <w:color w:val="000000"/>
              </w:rPr>
              <w:t>16.1</w:t>
            </w:r>
          </w:p>
        </w:tc>
        <w:tc>
          <w:tcPr>
            <w:tcW w:w="990" w:type="dxa"/>
            <w:noWrap/>
          </w:tcPr>
          <w:p w14:paraId="51BC5723" w14:textId="77777777" w:rsidR="00331994" w:rsidRPr="00582304" w:rsidRDefault="00331994" w:rsidP="008B57D8">
            <w:pPr>
              <w:spacing w:line="240" w:lineRule="auto"/>
              <w:rPr>
                <w:iCs/>
                <w:szCs w:val="24"/>
              </w:rPr>
            </w:pPr>
            <w:r>
              <w:rPr>
                <w:rFonts w:hint="eastAsia"/>
                <w:color w:val="000000"/>
              </w:rPr>
              <w:t>18.15</w:t>
            </w:r>
          </w:p>
        </w:tc>
        <w:tc>
          <w:tcPr>
            <w:tcW w:w="1278" w:type="dxa"/>
          </w:tcPr>
          <w:p w14:paraId="4167C756"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BCC4CA2" w14:textId="77777777" w:rsidTr="008B57D8">
        <w:trPr>
          <w:trHeight w:val="324"/>
        </w:trPr>
        <w:tc>
          <w:tcPr>
            <w:tcW w:w="997" w:type="dxa"/>
            <w:vMerge/>
          </w:tcPr>
          <w:p w14:paraId="355F9081" w14:textId="77777777" w:rsidR="00331994" w:rsidRPr="00582304" w:rsidRDefault="00331994" w:rsidP="008B57D8">
            <w:pPr>
              <w:spacing w:line="240" w:lineRule="auto"/>
              <w:rPr>
                <w:iCs/>
                <w:szCs w:val="24"/>
              </w:rPr>
            </w:pPr>
          </w:p>
        </w:tc>
        <w:tc>
          <w:tcPr>
            <w:tcW w:w="1274" w:type="dxa"/>
          </w:tcPr>
          <w:p w14:paraId="2E3762E8"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DDA210B" w14:textId="77777777" w:rsidR="00331994" w:rsidRPr="00582304" w:rsidRDefault="00331994" w:rsidP="008B57D8">
            <w:pPr>
              <w:spacing w:line="240" w:lineRule="auto"/>
              <w:rPr>
                <w:iCs/>
                <w:szCs w:val="24"/>
              </w:rPr>
            </w:pPr>
          </w:p>
        </w:tc>
        <w:tc>
          <w:tcPr>
            <w:tcW w:w="1084" w:type="dxa"/>
            <w:noWrap/>
          </w:tcPr>
          <w:p w14:paraId="543276C4" w14:textId="77777777" w:rsidR="00331994" w:rsidRPr="00582304" w:rsidRDefault="00331994" w:rsidP="008B57D8">
            <w:pPr>
              <w:spacing w:line="240" w:lineRule="auto"/>
              <w:rPr>
                <w:iCs/>
                <w:szCs w:val="24"/>
              </w:rPr>
            </w:pPr>
            <w:r>
              <w:rPr>
                <w:rFonts w:hint="eastAsia"/>
                <w:color w:val="000000"/>
              </w:rPr>
              <w:t>293.07</w:t>
            </w:r>
          </w:p>
        </w:tc>
        <w:tc>
          <w:tcPr>
            <w:tcW w:w="1085" w:type="dxa"/>
            <w:noWrap/>
          </w:tcPr>
          <w:p w14:paraId="2F0319E4" w14:textId="77777777" w:rsidR="00331994" w:rsidRPr="00582304" w:rsidRDefault="00331994" w:rsidP="008B57D8">
            <w:pPr>
              <w:spacing w:line="240" w:lineRule="auto"/>
              <w:rPr>
                <w:iCs/>
                <w:szCs w:val="24"/>
              </w:rPr>
            </w:pPr>
            <w:r>
              <w:rPr>
                <w:rFonts w:hint="eastAsia"/>
                <w:color w:val="000000"/>
              </w:rPr>
              <w:t>-6.93</w:t>
            </w:r>
          </w:p>
        </w:tc>
        <w:tc>
          <w:tcPr>
            <w:tcW w:w="1089" w:type="dxa"/>
            <w:noWrap/>
          </w:tcPr>
          <w:p w14:paraId="25050DC1" w14:textId="77777777" w:rsidR="00331994" w:rsidRPr="00582304" w:rsidRDefault="00331994" w:rsidP="008B57D8">
            <w:pPr>
              <w:spacing w:line="240" w:lineRule="auto"/>
              <w:rPr>
                <w:iCs/>
                <w:szCs w:val="24"/>
              </w:rPr>
            </w:pPr>
            <w:r>
              <w:rPr>
                <w:rFonts w:hint="eastAsia"/>
                <w:color w:val="000000"/>
              </w:rPr>
              <w:t>12.65</w:t>
            </w:r>
          </w:p>
        </w:tc>
        <w:tc>
          <w:tcPr>
            <w:tcW w:w="992" w:type="dxa"/>
            <w:noWrap/>
          </w:tcPr>
          <w:p w14:paraId="4DED7B5B" w14:textId="77777777" w:rsidR="00331994" w:rsidRPr="00582304" w:rsidRDefault="00331994" w:rsidP="008B57D8">
            <w:pPr>
              <w:spacing w:line="240" w:lineRule="auto"/>
              <w:rPr>
                <w:iCs/>
                <w:szCs w:val="24"/>
              </w:rPr>
            </w:pPr>
            <w:r>
              <w:rPr>
                <w:rFonts w:hint="eastAsia"/>
                <w:color w:val="000000"/>
              </w:rPr>
              <w:t>10.84</w:t>
            </w:r>
          </w:p>
        </w:tc>
        <w:tc>
          <w:tcPr>
            <w:tcW w:w="990" w:type="dxa"/>
            <w:noWrap/>
          </w:tcPr>
          <w:p w14:paraId="2AA22E86" w14:textId="77777777" w:rsidR="00331994" w:rsidRPr="00582304" w:rsidRDefault="00331994" w:rsidP="008B57D8">
            <w:pPr>
              <w:spacing w:line="240" w:lineRule="auto"/>
              <w:rPr>
                <w:iCs/>
                <w:szCs w:val="24"/>
              </w:rPr>
            </w:pPr>
            <w:r>
              <w:rPr>
                <w:rFonts w:hint="eastAsia"/>
                <w:color w:val="000000"/>
              </w:rPr>
              <w:t>14.42</w:t>
            </w:r>
          </w:p>
        </w:tc>
        <w:tc>
          <w:tcPr>
            <w:tcW w:w="1278" w:type="dxa"/>
          </w:tcPr>
          <w:p w14:paraId="2ADF83B4"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6B72904" w14:textId="77777777" w:rsidTr="008B57D8">
        <w:trPr>
          <w:trHeight w:val="324"/>
        </w:trPr>
        <w:tc>
          <w:tcPr>
            <w:tcW w:w="997" w:type="dxa"/>
            <w:vMerge w:val="restart"/>
            <w:noWrap/>
          </w:tcPr>
          <w:p w14:paraId="47A4BE30" w14:textId="77777777" w:rsidR="00331994" w:rsidRPr="00582304" w:rsidRDefault="00331994" w:rsidP="008B57D8">
            <w:pPr>
              <w:spacing w:line="240" w:lineRule="auto"/>
              <w:rPr>
                <w:iCs/>
                <w:szCs w:val="24"/>
              </w:rPr>
            </w:pPr>
            <w:r w:rsidRPr="00582304">
              <w:rPr>
                <w:iCs/>
                <w:szCs w:val="24"/>
              </w:rPr>
              <w:t>70</w:t>
            </w:r>
          </w:p>
        </w:tc>
        <w:tc>
          <w:tcPr>
            <w:tcW w:w="1274" w:type="dxa"/>
          </w:tcPr>
          <w:p w14:paraId="1621216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00AA6AA" w14:textId="77777777" w:rsidR="00331994" w:rsidRPr="00582304" w:rsidRDefault="00331994" w:rsidP="008B57D8">
            <w:pPr>
              <w:spacing w:line="240" w:lineRule="auto"/>
              <w:rPr>
                <w:iCs/>
                <w:szCs w:val="24"/>
              </w:rPr>
            </w:pPr>
            <w:r>
              <w:rPr>
                <w:rFonts w:hint="eastAsia"/>
                <w:color w:val="000000"/>
              </w:rPr>
              <w:t>276.46</w:t>
            </w:r>
          </w:p>
        </w:tc>
        <w:tc>
          <w:tcPr>
            <w:tcW w:w="1084" w:type="dxa"/>
            <w:noWrap/>
          </w:tcPr>
          <w:p w14:paraId="03A8771E" w14:textId="77777777" w:rsidR="00331994" w:rsidRPr="00582304" w:rsidRDefault="00331994" w:rsidP="008B57D8">
            <w:pPr>
              <w:spacing w:line="240" w:lineRule="auto"/>
              <w:rPr>
                <w:iCs/>
                <w:szCs w:val="24"/>
              </w:rPr>
            </w:pPr>
            <w:r>
              <w:rPr>
                <w:rFonts w:hint="eastAsia"/>
                <w:color w:val="000000"/>
              </w:rPr>
              <w:t>300.61</w:t>
            </w:r>
          </w:p>
        </w:tc>
        <w:tc>
          <w:tcPr>
            <w:tcW w:w="1085" w:type="dxa"/>
            <w:noWrap/>
          </w:tcPr>
          <w:p w14:paraId="70EE6594" w14:textId="77777777" w:rsidR="00331994" w:rsidRPr="00582304" w:rsidRDefault="00331994" w:rsidP="008B57D8">
            <w:pPr>
              <w:spacing w:line="240" w:lineRule="auto"/>
              <w:rPr>
                <w:iCs/>
                <w:szCs w:val="24"/>
              </w:rPr>
            </w:pPr>
            <w:r>
              <w:rPr>
                <w:rFonts w:hint="eastAsia"/>
                <w:color w:val="000000"/>
              </w:rPr>
              <w:t>0.61</w:t>
            </w:r>
          </w:p>
        </w:tc>
        <w:tc>
          <w:tcPr>
            <w:tcW w:w="1089" w:type="dxa"/>
            <w:noWrap/>
          </w:tcPr>
          <w:p w14:paraId="04BBDB00" w14:textId="77777777" w:rsidR="00331994" w:rsidRPr="00582304" w:rsidRDefault="00331994" w:rsidP="008B57D8">
            <w:pPr>
              <w:spacing w:line="240" w:lineRule="auto"/>
              <w:rPr>
                <w:iCs/>
                <w:szCs w:val="24"/>
              </w:rPr>
            </w:pPr>
            <w:r>
              <w:rPr>
                <w:rFonts w:hint="eastAsia"/>
                <w:color w:val="000000"/>
              </w:rPr>
              <w:t>14.48</w:t>
            </w:r>
          </w:p>
        </w:tc>
        <w:tc>
          <w:tcPr>
            <w:tcW w:w="992" w:type="dxa"/>
            <w:noWrap/>
          </w:tcPr>
          <w:p w14:paraId="35CD48C5" w14:textId="77777777" w:rsidR="00331994" w:rsidRPr="00582304" w:rsidRDefault="00331994" w:rsidP="008B57D8">
            <w:pPr>
              <w:spacing w:line="240" w:lineRule="auto"/>
              <w:rPr>
                <w:iCs/>
                <w:szCs w:val="24"/>
              </w:rPr>
            </w:pPr>
            <w:r>
              <w:rPr>
                <w:rFonts w:hint="eastAsia"/>
                <w:color w:val="000000"/>
              </w:rPr>
              <w:t>12.96</w:t>
            </w:r>
          </w:p>
        </w:tc>
        <w:tc>
          <w:tcPr>
            <w:tcW w:w="990" w:type="dxa"/>
            <w:noWrap/>
          </w:tcPr>
          <w:p w14:paraId="1F6D8922" w14:textId="77777777" w:rsidR="00331994" w:rsidRPr="00582304" w:rsidRDefault="00331994" w:rsidP="008B57D8">
            <w:pPr>
              <w:spacing w:line="240" w:lineRule="auto"/>
              <w:rPr>
                <w:iCs/>
                <w:szCs w:val="24"/>
              </w:rPr>
            </w:pPr>
            <w:r>
              <w:rPr>
                <w:rFonts w:hint="eastAsia"/>
                <w:color w:val="000000"/>
              </w:rPr>
              <w:t>14.49</w:t>
            </w:r>
          </w:p>
        </w:tc>
        <w:tc>
          <w:tcPr>
            <w:tcW w:w="1278" w:type="dxa"/>
          </w:tcPr>
          <w:p w14:paraId="48328F7A"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1896702D" w14:textId="77777777" w:rsidTr="008B57D8">
        <w:trPr>
          <w:trHeight w:val="324"/>
        </w:trPr>
        <w:tc>
          <w:tcPr>
            <w:tcW w:w="997" w:type="dxa"/>
            <w:vMerge/>
          </w:tcPr>
          <w:p w14:paraId="4BAD554B" w14:textId="77777777" w:rsidR="00331994" w:rsidRPr="00582304" w:rsidRDefault="00331994" w:rsidP="008B57D8">
            <w:pPr>
              <w:spacing w:line="240" w:lineRule="auto"/>
              <w:rPr>
                <w:iCs/>
                <w:szCs w:val="24"/>
              </w:rPr>
            </w:pPr>
          </w:p>
        </w:tc>
        <w:tc>
          <w:tcPr>
            <w:tcW w:w="1274" w:type="dxa"/>
          </w:tcPr>
          <w:p w14:paraId="53AE0C1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712B322" w14:textId="77777777" w:rsidR="00331994" w:rsidRPr="00582304" w:rsidRDefault="00331994" w:rsidP="008B57D8">
            <w:pPr>
              <w:spacing w:line="240" w:lineRule="auto"/>
              <w:rPr>
                <w:iCs/>
                <w:szCs w:val="24"/>
              </w:rPr>
            </w:pPr>
          </w:p>
        </w:tc>
        <w:tc>
          <w:tcPr>
            <w:tcW w:w="1084" w:type="dxa"/>
            <w:noWrap/>
          </w:tcPr>
          <w:p w14:paraId="036F04F5" w14:textId="77777777" w:rsidR="00331994" w:rsidRPr="00582304" w:rsidRDefault="00331994" w:rsidP="008B57D8">
            <w:pPr>
              <w:spacing w:line="240" w:lineRule="auto"/>
              <w:rPr>
                <w:iCs/>
                <w:szCs w:val="24"/>
              </w:rPr>
            </w:pPr>
            <w:r>
              <w:rPr>
                <w:rFonts w:hint="eastAsia"/>
                <w:color w:val="000000"/>
              </w:rPr>
              <w:t>295.85</w:t>
            </w:r>
          </w:p>
        </w:tc>
        <w:tc>
          <w:tcPr>
            <w:tcW w:w="1085" w:type="dxa"/>
            <w:noWrap/>
          </w:tcPr>
          <w:p w14:paraId="551DEA2B" w14:textId="77777777" w:rsidR="00331994" w:rsidRPr="00582304" w:rsidRDefault="00331994" w:rsidP="008B57D8">
            <w:pPr>
              <w:spacing w:line="240" w:lineRule="auto"/>
              <w:rPr>
                <w:iCs/>
                <w:szCs w:val="24"/>
              </w:rPr>
            </w:pPr>
            <w:r>
              <w:rPr>
                <w:rFonts w:hint="eastAsia"/>
                <w:color w:val="000000"/>
              </w:rPr>
              <w:t>-4.15</w:t>
            </w:r>
          </w:p>
        </w:tc>
        <w:tc>
          <w:tcPr>
            <w:tcW w:w="1089" w:type="dxa"/>
            <w:noWrap/>
          </w:tcPr>
          <w:p w14:paraId="77AD522D" w14:textId="77777777" w:rsidR="00331994" w:rsidRPr="00582304" w:rsidRDefault="00331994" w:rsidP="008B57D8">
            <w:pPr>
              <w:spacing w:line="240" w:lineRule="auto"/>
              <w:rPr>
                <w:iCs/>
                <w:szCs w:val="24"/>
              </w:rPr>
            </w:pPr>
            <w:r>
              <w:rPr>
                <w:rFonts w:hint="eastAsia"/>
                <w:color w:val="000000"/>
              </w:rPr>
              <w:t>10.32</w:t>
            </w:r>
          </w:p>
        </w:tc>
        <w:tc>
          <w:tcPr>
            <w:tcW w:w="992" w:type="dxa"/>
            <w:noWrap/>
          </w:tcPr>
          <w:p w14:paraId="4F369164" w14:textId="77777777" w:rsidR="00331994" w:rsidRPr="00582304" w:rsidRDefault="00331994" w:rsidP="008B57D8">
            <w:pPr>
              <w:spacing w:line="240" w:lineRule="auto"/>
              <w:rPr>
                <w:iCs/>
                <w:szCs w:val="24"/>
              </w:rPr>
            </w:pPr>
            <w:r>
              <w:rPr>
                <w:rFonts w:hint="eastAsia"/>
                <w:color w:val="000000"/>
              </w:rPr>
              <w:t>8.84</w:t>
            </w:r>
          </w:p>
        </w:tc>
        <w:tc>
          <w:tcPr>
            <w:tcW w:w="990" w:type="dxa"/>
            <w:noWrap/>
          </w:tcPr>
          <w:p w14:paraId="7B748BB5" w14:textId="77777777" w:rsidR="00331994" w:rsidRPr="00582304" w:rsidRDefault="00331994" w:rsidP="008B57D8">
            <w:pPr>
              <w:spacing w:line="240" w:lineRule="auto"/>
              <w:rPr>
                <w:iCs/>
                <w:szCs w:val="24"/>
              </w:rPr>
            </w:pPr>
            <w:r>
              <w:rPr>
                <w:rFonts w:hint="eastAsia"/>
                <w:color w:val="000000"/>
              </w:rPr>
              <w:t>11.12</w:t>
            </w:r>
          </w:p>
        </w:tc>
        <w:tc>
          <w:tcPr>
            <w:tcW w:w="1278" w:type="dxa"/>
          </w:tcPr>
          <w:p w14:paraId="41208B8D" w14:textId="77777777" w:rsidR="00331994" w:rsidRPr="00582304" w:rsidRDefault="00331994" w:rsidP="008B57D8">
            <w:pPr>
              <w:spacing w:line="240" w:lineRule="auto"/>
              <w:rPr>
                <w:color w:val="000000"/>
                <w:szCs w:val="24"/>
              </w:rPr>
            </w:pPr>
            <w:r>
              <w:rPr>
                <w:rFonts w:hint="eastAsia"/>
                <w:color w:val="000000"/>
              </w:rPr>
              <w:t>0.85</w:t>
            </w:r>
          </w:p>
        </w:tc>
      </w:tr>
    </w:tbl>
    <w:p w14:paraId="5E5A1A8E" w14:textId="77777777" w:rsidR="00331994" w:rsidRDefault="00331994" w:rsidP="00331994">
      <w:pPr>
        <w:spacing w:line="240" w:lineRule="auto"/>
      </w:pPr>
    </w:p>
    <w:p w14:paraId="41B999DE" w14:textId="77777777" w:rsidR="00331994" w:rsidRDefault="00331994" w:rsidP="00331994">
      <w:pPr>
        <w:pStyle w:val="af1"/>
        <w:spacing w:line="240" w:lineRule="auto"/>
      </w:pPr>
    </w:p>
    <w:p w14:paraId="0850C327" w14:textId="77777777" w:rsidR="00331994" w:rsidRDefault="00331994" w:rsidP="00331994">
      <w:pPr>
        <w:pStyle w:val="af1"/>
        <w:spacing w:line="240" w:lineRule="auto"/>
      </w:pPr>
    </w:p>
    <w:p w14:paraId="1D5B590E" w14:textId="2FCB31CE" w:rsidR="00331994" w:rsidRPr="008E12A9" w:rsidRDefault="00331994" w:rsidP="00331994">
      <w:pPr>
        <w:pStyle w:val="af1"/>
        <w:spacing w:line="240" w:lineRule="auto"/>
      </w:pPr>
      <w:bookmarkStart w:id="366" w:name="_Toc163389742"/>
      <w:bookmarkStart w:id="367" w:name="_Toc163389811"/>
      <w:bookmarkStart w:id="368" w:name="_Toc163389958"/>
      <w:r>
        <w:lastRenderedPageBreak/>
        <w:t xml:space="preserve">Table S. </w:t>
      </w:r>
      <w:fldSimple w:instr=" SEQ Table_S. \* ARABIC ">
        <w:r w:rsidR="009D47CB">
          <w:rPr>
            <w:noProof/>
          </w:rPr>
          <w:t>6</w:t>
        </w:r>
      </w:fldSimple>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兩群落皆為均勻模型之情況下的估計結果。</w:t>
      </w:r>
      <w:bookmarkEnd w:id="366"/>
      <w:bookmarkEnd w:id="367"/>
      <w:bookmarkEnd w:id="368"/>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10CDEB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5474362B"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094EDF6C"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1DDF6D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B548B2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56BFFBB"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B3EA69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D89B9C9"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7A9201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4E403A64"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1A8D1F2" w14:textId="77777777" w:rsidTr="008B57D8">
        <w:trPr>
          <w:trHeight w:val="324"/>
        </w:trPr>
        <w:tc>
          <w:tcPr>
            <w:tcW w:w="997" w:type="dxa"/>
            <w:vMerge w:val="restart"/>
            <w:noWrap/>
            <w:hideMark/>
          </w:tcPr>
          <w:p w14:paraId="35C95B97" w14:textId="77777777" w:rsidR="00331994" w:rsidRPr="00582304" w:rsidRDefault="00331994" w:rsidP="008B57D8">
            <w:pPr>
              <w:spacing w:line="240" w:lineRule="auto"/>
              <w:rPr>
                <w:iCs/>
                <w:szCs w:val="24"/>
              </w:rPr>
            </w:pPr>
            <w:r w:rsidRPr="00582304">
              <w:rPr>
                <w:iCs/>
                <w:szCs w:val="24"/>
              </w:rPr>
              <w:t>10</w:t>
            </w:r>
          </w:p>
        </w:tc>
        <w:tc>
          <w:tcPr>
            <w:tcW w:w="1274" w:type="dxa"/>
          </w:tcPr>
          <w:p w14:paraId="08CB776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0B0E2E5" w14:textId="77777777" w:rsidR="00331994" w:rsidRPr="00582304" w:rsidRDefault="00331994" w:rsidP="008B57D8">
            <w:pPr>
              <w:spacing w:line="240" w:lineRule="auto"/>
              <w:rPr>
                <w:iCs/>
                <w:szCs w:val="24"/>
              </w:rPr>
            </w:pPr>
            <w:r>
              <w:rPr>
                <w:rFonts w:hint="eastAsia"/>
                <w:color w:val="000000"/>
              </w:rPr>
              <w:t>154.86</w:t>
            </w:r>
          </w:p>
        </w:tc>
        <w:tc>
          <w:tcPr>
            <w:tcW w:w="1084" w:type="dxa"/>
            <w:noWrap/>
          </w:tcPr>
          <w:p w14:paraId="1CFD2650" w14:textId="77777777" w:rsidR="00331994" w:rsidRPr="00582304" w:rsidRDefault="00331994" w:rsidP="008B57D8">
            <w:pPr>
              <w:spacing w:line="240" w:lineRule="auto"/>
              <w:rPr>
                <w:iCs/>
                <w:szCs w:val="24"/>
              </w:rPr>
            </w:pPr>
            <w:r>
              <w:rPr>
                <w:rFonts w:hint="eastAsia"/>
                <w:color w:val="000000"/>
              </w:rPr>
              <w:t>253.01</w:t>
            </w:r>
          </w:p>
        </w:tc>
        <w:tc>
          <w:tcPr>
            <w:tcW w:w="1085" w:type="dxa"/>
            <w:noWrap/>
          </w:tcPr>
          <w:p w14:paraId="36B38A9B" w14:textId="77777777" w:rsidR="00331994" w:rsidRPr="00582304" w:rsidRDefault="00331994" w:rsidP="008B57D8">
            <w:pPr>
              <w:spacing w:line="240" w:lineRule="auto"/>
              <w:rPr>
                <w:iCs/>
                <w:szCs w:val="24"/>
              </w:rPr>
            </w:pPr>
            <w:r>
              <w:rPr>
                <w:rFonts w:hint="eastAsia"/>
                <w:color w:val="000000"/>
              </w:rPr>
              <w:t>-46.99</w:t>
            </w:r>
          </w:p>
        </w:tc>
        <w:tc>
          <w:tcPr>
            <w:tcW w:w="1089" w:type="dxa"/>
            <w:noWrap/>
          </w:tcPr>
          <w:p w14:paraId="20D91C7D" w14:textId="77777777" w:rsidR="00331994" w:rsidRPr="00582304" w:rsidRDefault="00331994" w:rsidP="008B57D8">
            <w:pPr>
              <w:spacing w:line="240" w:lineRule="auto"/>
              <w:rPr>
                <w:iCs/>
                <w:szCs w:val="24"/>
              </w:rPr>
            </w:pPr>
            <w:r>
              <w:rPr>
                <w:rFonts w:hint="eastAsia"/>
                <w:color w:val="000000"/>
              </w:rPr>
              <w:t>38.53</w:t>
            </w:r>
          </w:p>
        </w:tc>
        <w:tc>
          <w:tcPr>
            <w:tcW w:w="992" w:type="dxa"/>
            <w:noWrap/>
          </w:tcPr>
          <w:p w14:paraId="44269DCF" w14:textId="77777777" w:rsidR="00331994" w:rsidRPr="00582304" w:rsidRDefault="00331994" w:rsidP="008B57D8">
            <w:pPr>
              <w:spacing w:line="240" w:lineRule="auto"/>
              <w:rPr>
                <w:iCs/>
                <w:szCs w:val="24"/>
              </w:rPr>
            </w:pPr>
            <w:r>
              <w:rPr>
                <w:rFonts w:hint="eastAsia"/>
                <w:color w:val="000000"/>
              </w:rPr>
              <w:t>32.68</w:t>
            </w:r>
          </w:p>
        </w:tc>
        <w:tc>
          <w:tcPr>
            <w:tcW w:w="990" w:type="dxa"/>
            <w:noWrap/>
          </w:tcPr>
          <w:p w14:paraId="1880E319" w14:textId="77777777" w:rsidR="00331994" w:rsidRPr="00582304" w:rsidRDefault="00331994" w:rsidP="008B57D8">
            <w:pPr>
              <w:spacing w:line="240" w:lineRule="auto"/>
              <w:rPr>
                <w:iCs/>
                <w:szCs w:val="24"/>
              </w:rPr>
            </w:pPr>
            <w:r>
              <w:rPr>
                <w:rFonts w:hint="eastAsia"/>
                <w:color w:val="000000"/>
              </w:rPr>
              <w:t>60.76</w:t>
            </w:r>
          </w:p>
        </w:tc>
        <w:tc>
          <w:tcPr>
            <w:tcW w:w="1278" w:type="dxa"/>
          </w:tcPr>
          <w:p w14:paraId="2394E1D8"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6505CA57" w14:textId="77777777" w:rsidTr="008B57D8">
        <w:trPr>
          <w:trHeight w:val="324"/>
        </w:trPr>
        <w:tc>
          <w:tcPr>
            <w:tcW w:w="997" w:type="dxa"/>
            <w:vMerge/>
            <w:hideMark/>
          </w:tcPr>
          <w:p w14:paraId="648AE669" w14:textId="77777777" w:rsidR="00331994" w:rsidRPr="00582304" w:rsidRDefault="00331994" w:rsidP="008B57D8">
            <w:pPr>
              <w:spacing w:line="240" w:lineRule="auto"/>
              <w:rPr>
                <w:iCs/>
                <w:szCs w:val="24"/>
              </w:rPr>
            </w:pPr>
          </w:p>
        </w:tc>
        <w:tc>
          <w:tcPr>
            <w:tcW w:w="1274" w:type="dxa"/>
          </w:tcPr>
          <w:p w14:paraId="3FB63E82"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4D88DE70" w14:textId="77777777" w:rsidR="00331994" w:rsidRPr="00582304" w:rsidRDefault="00331994" w:rsidP="008B57D8">
            <w:pPr>
              <w:spacing w:line="240" w:lineRule="auto"/>
              <w:rPr>
                <w:iCs/>
                <w:szCs w:val="24"/>
              </w:rPr>
            </w:pPr>
          </w:p>
        </w:tc>
        <w:tc>
          <w:tcPr>
            <w:tcW w:w="1084" w:type="dxa"/>
            <w:noWrap/>
          </w:tcPr>
          <w:p w14:paraId="16CA4708" w14:textId="77777777" w:rsidR="00331994" w:rsidRPr="00582304" w:rsidRDefault="00331994" w:rsidP="008B57D8">
            <w:pPr>
              <w:spacing w:line="240" w:lineRule="auto"/>
              <w:rPr>
                <w:iCs/>
                <w:szCs w:val="24"/>
              </w:rPr>
            </w:pPr>
            <w:r>
              <w:rPr>
                <w:rFonts w:hint="eastAsia"/>
                <w:color w:val="000000"/>
              </w:rPr>
              <w:t>233.32</w:t>
            </w:r>
          </w:p>
        </w:tc>
        <w:tc>
          <w:tcPr>
            <w:tcW w:w="1085" w:type="dxa"/>
            <w:noWrap/>
          </w:tcPr>
          <w:p w14:paraId="6913B74D" w14:textId="77777777" w:rsidR="00331994" w:rsidRPr="00582304" w:rsidRDefault="00331994" w:rsidP="008B57D8">
            <w:pPr>
              <w:spacing w:line="240" w:lineRule="auto"/>
              <w:rPr>
                <w:iCs/>
                <w:szCs w:val="24"/>
              </w:rPr>
            </w:pPr>
            <w:r>
              <w:rPr>
                <w:rFonts w:hint="eastAsia"/>
                <w:color w:val="000000"/>
              </w:rPr>
              <w:t>-66.68</w:t>
            </w:r>
          </w:p>
        </w:tc>
        <w:tc>
          <w:tcPr>
            <w:tcW w:w="1089" w:type="dxa"/>
            <w:noWrap/>
          </w:tcPr>
          <w:p w14:paraId="346BE40F" w14:textId="77777777" w:rsidR="00331994" w:rsidRPr="00582304" w:rsidRDefault="00331994" w:rsidP="008B57D8">
            <w:pPr>
              <w:spacing w:line="240" w:lineRule="auto"/>
              <w:rPr>
                <w:iCs/>
                <w:szCs w:val="24"/>
              </w:rPr>
            </w:pPr>
            <w:r>
              <w:rPr>
                <w:rFonts w:hint="eastAsia"/>
                <w:color w:val="000000"/>
              </w:rPr>
              <w:t>25.11</w:t>
            </w:r>
          </w:p>
        </w:tc>
        <w:tc>
          <w:tcPr>
            <w:tcW w:w="992" w:type="dxa"/>
            <w:noWrap/>
          </w:tcPr>
          <w:p w14:paraId="2A18DA2F" w14:textId="77777777" w:rsidR="00331994" w:rsidRPr="00582304" w:rsidRDefault="00331994" w:rsidP="008B57D8">
            <w:pPr>
              <w:spacing w:line="240" w:lineRule="auto"/>
              <w:rPr>
                <w:iCs/>
                <w:szCs w:val="24"/>
              </w:rPr>
            </w:pPr>
            <w:r>
              <w:rPr>
                <w:rFonts w:hint="eastAsia"/>
                <w:color w:val="000000"/>
              </w:rPr>
              <w:t>19.11</w:t>
            </w:r>
          </w:p>
        </w:tc>
        <w:tc>
          <w:tcPr>
            <w:tcW w:w="990" w:type="dxa"/>
            <w:noWrap/>
          </w:tcPr>
          <w:p w14:paraId="16770289" w14:textId="77777777" w:rsidR="00331994" w:rsidRPr="00582304" w:rsidRDefault="00331994" w:rsidP="008B57D8">
            <w:pPr>
              <w:spacing w:line="240" w:lineRule="auto"/>
              <w:rPr>
                <w:iCs/>
                <w:szCs w:val="24"/>
              </w:rPr>
            </w:pPr>
            <w:r>
              <w:rPr>
                <w:rFonts w:hint="eastAsia"/>
                <w:color w:val="000000"/>
              </w:rPr>
              <w:t>71.24</w:t>
            </w:r>
          </w:p>
        </w:tc>
        <w:tc>
          <w:tcPr>
            <w:tcW w:w="1278" w:type="dxa"/>
          </w:tcPr>
          <w:p w14:paraId="6EA903DB"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793596CC" w14:textId="77777777" w:rsidTr="008B57D8">
        <w:trPr>
          <w:trHeight w:val="324"/>
        </w:trPr>
        <w:tc>
          <w:tcPr>
            <w:tcW w:w="997" w:type="dxa"/>
            <w:vMerge w:val="restart"/>
            <w:noWrap/>
          </w:tcPr>
          <w:p w14:paraId="2A304718" w14:textId="77777777" w:rsidR="00331994" w:rsidRPr="00582304" w:rsidRDefault="00331994" w:rsidP="008B57D8">
            <w:pPr>
              <w:spacing w:line="240" w:lineRule="auto"/>
              <w:rPr>
                <w:iCs/>
                <w:szCs w:val="24"/>
              </w:rPr>
            </w:pPr>
            <w:r w:rsidRPr="00582304">
              <w:rPr>
                <w:iCs/>
                <w:szCs w:val="24"/>
              </w:rPr>
              <w:t>30</w:t>
            </w:r>
          </w:p>
        </w:tc>
        <w:tc>
          <w:tcPr>
            <w:tcW w:w="1274" w:type="dxa"/>
          </w:tcPr>
          <w:p w14:paraId="1924353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D1B56FB" w14:textId="77777777" w:rsidR="00331994" w:rsidRPr="00582304" w:rsidRDefault="00331994" w:rsidP="008B57D8">
            <w:pPr>
              <w:spacing w:line="240" w:lineRule="auto"/>
              <w:rPr>
                <w:iCs/>
                <w:szCs w:val="24"/>
              </w:rPr>
            </w:pPr>
            <w:r>
              <w:rPr>
                <w:rFonts w:hint="eastAsia"/>
                <w:color w:val="000000"/>
              </w:rPr>
              <w:t>218.3</w:t>
            </w:r>
          </w:p>
        </w:tc>
        <w:tc>
          <w:tcPr>
            <w:tcW w:w="1084" w:type="dxa"/>
            <w:noWrap/>
          </w:tcPr>
          <w:p w14:paraId="3CE48B4A" w14:textId="77777777" w:rsidR="00331994" w:rsidRPr="00582304" w:rsidRDefault="00331994" w:rsidP="008B57D8">
            <w:pPr>
              <w:spacing w:line="240" w:lineRule="auto"/>
              <w:rPr>
                <w:iCs/>
                <w:szCs w:val="24"/>
              </w:rPr>
            </w:pPr>
            <w:r>
              <w:rPr>
                <w:rFonts w:hint="eastAsia"/>
                <w:color w:val="000000"/>
              </w:rPr>
              <w:t>275.39</w:t>
            </w:r>
          </w:p>
        </w:tc>
        <w:tc>
          <w:tcPr>
            <w:tcW w:w="1085" w:type="dxa"/>
            <w:noWrap/>
          </w:tcPr>
          <w:p w14:paraId="26C060E3" w14:textId="77777777" w:rsidR="00331994" w:rsidRPr="00582304" w:rsidRDefault="00331994" w:rsidP="008B57D8">
            <w:pPr>
              <w:spacing w:line="240" w:lineRule="auto"/>
              <w:rPr>
                <w:iCs/>
                <w:szCs w:val="24"/>
              </w:rPr>
            </w:pPr>
            <w:r>
              <w:rPr>
                <w:rFonts w:hint="eastAsia"/>
                <w:color w:val="000000"/>
              </w:rPr>
              <w:t>-24.61</w:t>
            </w:r>
          </w:p>
        </w:tc>
        <w:tc>
          <w:tcPr>
            <w:tcW w:w="1089" w:type="dxa"/>
            <w:noWrap/>
          </w:tcPr>
          <w:p w14:paraId="3D51B77C" w14:textId="77777777" w:rsidR="00331994" w:rsidRPr="00582304" w:rsidRDefault="00331994" w:rsidP="008B57D8">
            <w:pPr>
              <w:spacing w:line="240" w:lineRule="auto"/>
              <w:rPr>
                <w:iCs/>
                <w:szCs w:val="24"/>
              </w:rPr>
            </w:pPr>
            <w:r>
              <w:rPr>
                <w:rFonts w:hint="eastAsia"/>
                <w:color w:val="000000"/>
              </w:rPr>
              <w:t>22.88</w:t>
            </w:r>
          </w:p>
        </w:tc>
        <w:tc>
          <w:tcPr>
            <w:tcW w:w="992" w:type="dxa"/>
            <w:noWrap/>
          </w:tcPr>
          <w:p w14:paraId="02F8F3C8" w14:textId="77777777" w:rsidR="00331994" w:rsidRPr="00582304" w:rsidRDefault="00331994" w:rsidP="008B57D8">
            <w:pPr>
              <w:spacing w:line="240" w:lineRule="auto"/>
              <w:rPr>
                <w:iCs/>
                <w:szCs w:val="24"/>
              </w:rPr>
            </w:pPr>
            <w:r>
              <w:rPr>
                <w:rFonts w:hint="eastAsia"/>
                <w:color w:val="000000"/>
              </w:rPr>
              <w:t>21.29</w:t>
            </w:r>
          </w:p>
        </w:tc>
        <w:tc>
          <w:tcPr>
            <w:tcW w:w="990" w:type="dxa"/>
            <w:noWrap/>
          </w:tcPr>
          <w:p w14:paraId="23ACEA11" w14:textId="77777777" w:rsidR="00331994" w:rsidRPr="00582304" w:rsidRDefault="00331994" w:rsidP="008B57D8">
            <w:pPr>
              <w:spacing w:line="240" w:lineRule="auto"/>
              <w:rPr>
                <w:iCs/>
                <w:szCs w:val="24"/>
              </w:rPr>
            </w:pPr>
            <w:r>
              <w:rPr>
                <w:rFonts w:hint="eastAsia"/>
                <w:color w:val="000000"/>
              </w:rPr>
              <w:t>33.59</w:t>
            </w:r>
          </w:p>
        </w:tc>
        <w:tc>
          <w:tcPr>
            <w:tcW w:w="1278" w:type="dxa"/>
          </w:tcPr>
          <w:p w14:paraId="3B9C60AD"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0391CF52" w14:textId="77777777" w:rsidTr="008B57D8">
        <w:trPr>
          <w:trHeight w:val="324"/>
        </w:trPr>
        <w:tc>
          <w:tcPr>
            <w:tcW w:w="997" w:type="dxa"/>
            <w:vMerge/>
          </w:tcPr>
          <w:p w14:paraId="17E71B07" w14:textId="77777777" w:rsidR="00331994" w:rsidRPr="00582304" w:rsidRDefault="00331994" w:rsidP="008B57D8">
            <w:pPr>
              <w:spacing w:line="240" w:lineRule="auto"/>
              <w:rPr>
                <w:iCs/>
                <w:szCs w:val="24"/>
              </w:rPr>
            </w:pPr>
          </w:p>
        </w:tc>
        <w:tc>
          <w:tcPr>
            <w:tcW w:w="1274" w:type="dxa"/>
          </w:tcPr>
          <w:p w14:paraId="1804AC6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65651CC" w14:textId="77777777" w:rsidR="00331994" w:rsidRPr="00582304" w:rsidRDefault="00331994" w:rsidP="008B57D8">
            <w:pPr>
              <w:spacing w:line="240" w:lineRule="auto"/>
              <w:rPr>
                <w:iCs/>
                <w:szCs w:val="24"/>
              </w:rPr>
            </w:pPr>
          </w:p>
        </w:tc>
        <w:tc>
          <w:tcPr>
            <w:tcW w:w="1084" w:type="dxa"/>
            <w:noWrap/>
          </w:tcPr>
          <w:p w14:paraId="388CADF1" w14:textId="77777777" w:rsidR="00331994" w:rsidRPr="00582304" w:rsidRDefault="00331994" w:rsidP="008B57D8">
            <w:pPr>
              <w:spacing w:line="240" w:lineRule="auto"/>
              <w:rPr>
                <w:iCs/>
                <w:szCs w:val="24"/>
              </w:rPr>
            </w:pPr>
            <w:r>
              <w:rPr>
                <w:rFonts w:hint="eastAsia"/>
                <w:color w:val="000000"/>
              </w:rPr>
              <w:t>262.64</w:t>
            </w:r>
          </w:p>
        </w:tc>
        <w:tc>
          <w:tcPr>
            <w:tcW w:w="1085" w:type="dxa"/>
            <w:noWrap/>
          </w:tcPr>
          <w:p w14:paraId="07F9BE30" w14:textId="77777777" w:rsidR="00331994" w:rsidRPr="00582304" w:rsidRDefault="00331994" w:rsidP="008B57D8">
            <w:pPr>
              <w:spacing w:line="240" w:lineRule="auto"/>
              <w:rPr>
                <w:iCs/>
                <w:szCs w:val="24"/>
              </w:rPr>
            </w:pPr>
            <w:r>
              <w:rPr>
                <w:rFonts w:hint="eastAsia"/>
                <w:color w:val="000000"/>
              </w:rPr>
              <w:t>-37.36</w:t>
            </w:r>
          </w:p>
        </w:tc>
        <w:tc>
          <w:tcPr>
            <w:tcW w:w="1089" w:type="dxa"/>
            <w:noWrap/>
          </w:tcPr>
          <w:p w14:paraId="1301DD6E" w14:textId="77777777" w:rsidR="00331994" w:rsidRPr="00582304" w:rsidRDefault="00331994" w:rsidP="008B57D8">
            <w:pPr>
              <w:spacing w:line="240" w:lineRule="auto"/>
              <w:rPr>
                <w:iCs/>
                <w:szCs w:val="24"/>
              </w:rPr>
            </w:pPr>
            <w:r>
              <w:rPr>
                <w:rFonts w:hint="eastAsia"/>
                <w:color w:val="000000"/>
              </w:rPr>
              <w:t>15.29</w:t>
            </w:r>
          </w:p>
        </w:tc>
        <w:tc>
          <w:tcPr>
            <w:tcW w:w="992" w:type="dxa"/>
            <w:noWrap/>
          </w:tcPr>
          <w:p w14:paraId="49987BF5" w14:textId="77777777" w:rsidR="00331994" w:rsidRPr="00582304" w:rsidRDefault="00331994" w:rsidP="008B57D8">
            <w:pPr>
              <w:spacing w:line="240" w:lineRule="auto"/>
              <w:rPr>
                <w:iCs/>
                <w:szCs w:val="24"/>
              </w:rPr>
            </w:pPr>
            <w:r>
              <w:rPr>
                <w:rFonts w:hint="eastAsia"/>
                <w:color w:val="000000"/>
              </w:rPr>
              <w:t>13.13</w:t>
            </w:r>
          </w:p>
        </w:tc>
        <w:tc>
          <w:tcPr>
            <w:tcW w:w="990" w:type="dxa"/>
            <w:noWrap/>
          </w:tcPr>
          <w:p w14:paraId="79D84C47" w14:textId="77777777" w:rsidR="00331994" w:rsidRPr="00582304" w:rsidRDefault="00331994" w:rsidP="008B57D8">
            <w:pPr>
              <w:spacing w:line="240" w:lineRule="auto"/>
              <w:rPr>
                <w:iCs/>
                <w:szCs w:val="24"/>
              </w:rPr>
            </w:pPr>
            <w:r>
              <w:rPr>
                <w:rFonts w:hint="eastAsia"/>
                <w:color w:val="000000"/>
              </w:rPr>
              <w:t>40.36</w:t>
            </w:r>
          </w:p>
        </w:tc>
        <w:tc>
          <w:tcPr>
            <w:tcW w:w="1278" w:type="dxa"/>
          </w:tcPr>
          <w:p w14:paraId="79F33DA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5FEADBC" w14:textId="77777777" w:rsidTr="008B57D8">
        <w:trPr>
          <w:trHeight w:val="324"/>
        </w:trPr>
        <w:tc>
          <w:tcPr>
            <w:tcW w:w="997" w:type="dxa"/>
            <w:vMerge w:val="restart"/>
            <w:noWrap/>
          </w:tcPr>
          <w:p w14:paraId="0BCB3C8E" w14:textId="77777777" w:rsidR="00331994" w:rsidRPr="00582304" w:rsidRDefault="00331994" w:rsidP="008B57D8">
            <w:pPr>
              <w:spacing w:line="240" w:lineRule="auto"/>
              <w:rPr>
                <w:iCs/>
                <w:szCs w:val="24"/>
              </w:rPr>
            </w:pPr>
            <w:r w:rsidRPr="00582304">
              <w:rPr>
                <w:iCs/>
                <w:szCs w:val="24"/>
              </w:rPr>
              <w:t>50</w:t>
            </w:r>
          </w:p>
        </w:tc>
        <w:tc>
          <w:tcPr>
            <w:tcW w:w="1274" w:type="dxa"/>
          </w:tcPr>
          <w:p w14:paraId="0EDEDD2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6D77C56" w14:textId="77777777" w:rsidR="00331994" w:rsidRPr="00582304" w:rsidRDefault="00331994" w:rsidP="008B57D8">
            <w:pPr>
              <w:spacing w:line="240" w:lineRule="auto"/>
              <w:rPr>
                <w:iCs/>
                <w:szCs w:val="24"/>
              </w:rPr>
            </w:pPr>
            <w:r>
              <w:rPr>
                <w:rFonts w:hint="eastAsia"/>
                <w:color w:val="000000"/>
              </w:rPr>
              <w:t>244.6</w:t>
            </w:r>
          </w:p>
        </w:tc>
        <w:tc>
          <w:tcPr>
            <w:tcW w:w="1084" w:type="dxa"/>
            <w:noWrap/>
          </w:tcPr>
          <w:p w14:paraId="63C9AE2E" w14:textId="77777777" w:rsidR="00331994" w:rsidRPr="00582304" w:rsidRDefault="00331994" w:rsidP="008B57D8">
            <w:pPr>
              <w:spacing w:line="240" w:lineRule="auto"/>
              <w:rPr>
                <w:iCs/>
                <w:szCs w:val="24"/>
              </w:rPr>
            </w:pPr>
            <w:r>
              <w:rPr>
                <w:rFonts w:hint="eastAsia"/>
                <w:color w:val="000000"/>
              </w:rPr>
              <w:t>285.93</w:t>
            </w:r>
          </w:p>
        </w:tc>
        <w:tc>
          <w:tcPr>
            <w:tcW w:w="1085" w:type="dxa"/>
            <w:noWrap/>
          </w:tcPr>
          <w:p w14:paraId="4B2C0ABA" w14:textId="77777777" w:rsidR="00331994" w:rsidRPr="00582304" w:rsidRDefault="00331994" w:rsidP="008B57D8">
            <w:pPr>
              <w:spacing w:line="240" w:lineRule="auto"/>
              <w:rPr>
                <w:iCs/>
                <w:szCs w:val="24"/>
              </w:rPr>
            </w:pPr>
            <w:r>
              <w:rPr>
                <w:rFonts w:hint="eastAsia"/>
                <w:color w:val="000000"/>
              </w:rPr>
              <w:t>-14.07</w:t>
            </w:r>
          </w:p>
        </w:tc>
        <w:tc>
          <w:tcPr>
            <w:tcW w:w="1089" w:type="dxa"/>
            <w:noWrap/>
          </w:tcPr>
          <w:p w14:paraId="73A4709C" w14:textId="77777777" w:rsidR="00331994" w:rsidRPr="00582304" w:rsidRDefault="00331994" w:rsidP="008B57D8">
            <w:pPr>
              <w:spacing w:line="240" w:lineRule="auto"/>
              <w:rPr>
                <w:iCs/>
                <w:szCs w:val="24"/>
              </w:rPr>
            </w:pPr>
            <w:r>
              <w:rPr>
                <w:rFonts w:hint="eastAsia"/>
                <w:color w:val="000000"/>
              </w:rPr>
              <w:t>18.46</w:t>
            </w:r>
          </w:p>
        </w:tc>
        <w:tc>
          <w:tcPr>
            <w:tcW w:w="992" w:type="dxa"/>
            <w:noWrap/>
          </w:tcPr>
          <w:p w14:paraId="06811839" w14:textId="77777777" w:rsidR="00331994" w:rsidRPr="00582304" w:rsidRDefault="00331994" w:rsidP="008B57D8">
            <w:pPr>
              <w:spacing w:line="240" w:lineRule="auto"/>
              <w:rPr>
                <w:iCs/>
                <w:szCs w:val="24"/>
              </w:rPr>
            </w:pPr>
            <w:r>
              <w:rPr>
                <w:rFonts w:hint="eastAsia"/>
                <w:color w:val="000000"/>
              </w:rPr>
              <w:t>17.49</w:t>
            </w:r>
          </w:p>
        </w:tc>
        <w:tc>
          <w:tcPr>
            <w:tcW w:w="990" w:type="dxa"/>
            <w:noWrap/>
          </w:tcPr>
          <w:p w14:paraId="218AE673" w14:textId="77777777" w:rsidR="00331994" w:rsidRPr="00582304" w:rsidRDefault="00331994" w:rsidP="008B57D8">
            <w:pPr>
              <w:spacing w:line="240" w:lineRule="auto"/>
              <w:rPr>
                <w:iCs/>
                <w:szCs w:val="24"/>
              </w:rPr>
            </w:pPr>
            <w:r>
              <w:rPr>
                <w:rFonts w:hint="eastAsia"/>
                <w:color w:val="000000"/>
              </w:rPr>
              <w:t>23.2</w:t>
            </w:r>
          </w:p>
        </w:tc>
        <w:tc>
          <w:tcPr>
            <w:tcW w:w="1278" w:type="dxa"/>
          </w:tcPr>
          <w:p w14:paraId="68B795E7"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011BF87" w14:textId="77777777" w:rsidTr="008B57D8">
        <w:trPr>
          <w:trHeight w:val="324"/>
        </w:trPr>
        <w:tc>
          <w:tcPr>
            <w:tcW w:w="997" w:type="dxa"/>
            <w:vMerge/>
          </w:tcPr>
          <w:p w14:paraId="765BF7EF" w14:textId="77777777" w:rsidR="00331994" w:rsidRPr="00582304" w:rsidRDefault="00331994" w:rsidP="008B57D8">
            <w:pPr>
              <w:spacing w:line="240" w:lineRule="auto"/>
              <w:rPr>
                <w:iCs/>
                <w:szCs w:val="24"/>
              </w:rPr>
            </w:pPr>
          </w:p>
        </w:tc>
        <w:tc>
          <w:tcPr>
            <w:tcW w:w="1274" w:type="dxa"/>
          </w:tcPr>
          <w:p w14:paraId="4143889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6DB803D" w14:textId="77777777" w:rsidR="00331994" w:rsidRPr="00582304" w:rsidRDefault="00331994" w:rsidP="008B57D8">
            <w:pPr>
              <w:spacing w:line="240" w:lineRule="auto"/>
              <w:rPr>
                <w:iCs/>
                <w:szCs w:val="24"/>
              </w:rPr>
            </w:pPr>
          </w:p>
        </w:tc>
        <w:tc>
          <w:tcPr>
            <w:tcW w:w="1084" w:type="dxa"/>
            <w:noWrap/>
          </w:tcPr>
          <w:p w14:paraId="3DD38245" w14:textId="77777777" w:rsidR="00331994" w:rsidRPr="00582304" w:rsidRDefault="00331994" w:rsidP="008B57D8">
            <w:pPr>
              <w:spacing w:line="240" w:lineRule="auto"/>
              <w:rPr>
                <w:iCs/>
                <w:szCs w:val="24"/>
              </w:rPr>
            </w:pPr>
            <w:r>
              <w:rPr>
                <w:rFonts w:hint="eastAsia"/>
                <w:color w:val="000000"/>
              </w:rPr>
              <w:t>276.47</w:t>
            </w:r>
          </w:p>
        </w:tc>
        <w:tc>
          <w:tcPr>
            <w:tcW w:w="1085" w:type="dxa"/>
            <w:noWrap/>
          </w:tcPr>
          <w:p w14:paraId="7639704C" w14:textId="77777777" w:rsidR="00331994" w:rsidRPr="00582304" w:rsidRDefault="00331994" w:rsidP="008B57D8">
            <w:pPr>
              <w:spacing w:line="240" w:lineRule="auto"/>
              <w:rPr>
                <w:iCs/>
                <w:szCs w:val="24"/>
              </w:rPr>
            </w:pPr>
            <w:r>
              <w:rPr>
                <w:rFonts w:hint="eastAsia"/>
                <w:color w:val="000000"/>
              </w:rPr>
              <w:t>-23.53</w:t>
            </w:r>
          </w:p>
        </w:tc>
        <w:tc>
          <w:tcPr>
            <w:tcW w:w="1089" w:type="dxa"/>
            <w:noWrap/>
          </w:tcPr>
          <w:p w14:paraId="14960EA5" w14:textId="77777777" w:rsidR="00331994" w:rsidRPr="00582304" w:rsidRDefault="00331994" w:rsidP="008B57D8">
            <w:pPr>
              <w:spacing w:line="240" w:lineRule="auto"/>
              <w:rPr>
                <w:iCs/>
                <w:szCs w:val="24"/>
              </w:rPr>
            </w:pPr>
            <w:r>
              <w:rPr>
                <w:rFonts w:hint="eastAsia"/>
                <w:color w:val="000000"/>
              </w:rPr>
              <w:t>12.69</w:t>
            </w:r>
          </w:p>
        </w:tc>
        <w:tc>
          <w:tcPr>
            <w:tcW w:w="992" w:type="dxa"/>
            <w:noWrap/>
          </w:tcPr>
          <w:p w14:paraId="5BBC8D4E" w14:textId="77777777" w:rsidR="00331994" w:rsidRPr="00582304" w:rsidRDefault="00331994" w:rsidP="008B57D8">
            <w:pPr>
              <w:spacing w:line="240" w:lineRule="auto"/>
              <w:rPr>
                <w:iCs/>
                <w:szCs w:val="24"/>
              </w:rPr>
            </w:pPr>
            <w:r>
              <w:rPr>
                <w:rFonts w:hint="eastAsia"/>
                <w:color w:val="000000"/>
              </w:rPr>
              <w:t>11.24</w:t>
            </w:r>
          </w:p>
        </w:tc>
        <w:tc>
          <w:tcPr>
            <w:tcW w:w="990" w:type="dxa"/>
            <w:noWrap/>
          </w:tcPr>
          <w:p w14:paraId="6B85E078" w14:textId="77777777" w:rsidR="00331994" w:rsidRPr="00582304" w:rsidRDefault="00331994" w:rsidP="008B57D8">
            <w:pPr>
              <w:spacing w:line="240" w:lineRule="auto"/>
              <w:rPr>
                <w:iCs/>
                <w:szCs w:val="24"/>
              </w:rPr>
            </w:pPr>
            <w:r>
              <w:rPr>
                <w:rFonts w:hint="eastAsia"/>
                <w:color w:val="000000"/>
              </w:rPr>
              <w:t>26.73</w:t>
            </w:r>
          </w:p>
        </w:tc>
        <w:tc>
          <w:tcPr>
            <w:tcW w:w="1278" w:type="dxa"/>
          </w:tcPr>
          <w:p w14:paraId="0A01547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22180B2" w14:textId="77777777" w:rsidTr="008B57D8">
        <w:trPr>
          <w:trHeight w:val="324"/>
        </w:trPr>
        <w:tc>
          <w:tcPr>
            <w:tcW w:w="997" w:type="dxa"/>
            <w:vMerge w:val="restart"/>
            <w:noWrap/>
          </w:tcPr>
          <w:p w14:paraId="73ED92A1" w14:textId="77777777" w:rsidR="00331994" w:rsidRPr="00582304" w:rsidRDefault="00331994" w:rsidP="008B57D8">
            <w:pPr>
              <w:spacing w:line="240" w:lineRule="auto"/>
              <w:rPr>
                <w:iCs/>
                <w:szCs w:val="24"/>
              </w:rPr>
            </w:pPr>
            <w:r w:rsidRPr="00582304">
              <w:rPr>
                <w:iCs/>
                <w:szCs w:val="24"/>
              </w:rPr>
              <w:t>70</w:t>
            </w:r>
          </w:p>
        </w:tc>
        <w:tc>
          <w:tcPr>
            <w:tcW w:w="1274" w:type="dxa"/>
          </w:tcPr>
          <w:p w14:paraId="7C1F1C9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099325C" w14:textId="77777777" w:rsidR="00331994" w:rsidRPr="00582304" w:rsidRDefault="00331994" w:rsidP="008B57D8">
            <w:pPr>
              <w:spacing w:line="240" w:lineRule="auto"/>
              <w:rPr>
                <w:iCs/>
                <w:szCs w:val="24"/>
              </w:rPr>
            </w:pPr>
            <w:r>
              <w:rPr>
                <w:rFonts w:hint="eastAsia"/>
                <w:color w:val="000000"/>
              </w:rPr>
              <w:t>258.78</w:t>
            </w:r>
          </w:p>
        </w:tc>
        <w:tc>
          <w:tcPr>
            <w:tcW w:w="1084" w:type="dxa"/>
            <w:noWrap/>
          </w:tcPr>
          <w:p w14:paraId="202DDB5A" w14:textId="77777777" w:rsidR="00331994" w:rsidRPr="00582304" w:rsidRDefault="00331994" w:rsidP="008B57D8">
            <w:pPr>
              <w:spacing w:line="240" w:lineRule="auto"/>
              <w:rPr>
                <w:iCs/>
                <w:szCs w:val="24"/>
              </w:rPr>
            </w:pPr>
            <w:r>
              <w:rPr>
                <w:rFonts w:hint="eastAsia"/>
                <w:color w:val="000000"/>
              </w:rPr>
              <w:t>291.59</w:t>
            </w:r>
          </w:p>
        </w:tc>
        <w:tc>
          <w:tcPr>
            <w:tcW w:w="1085" w:type="dxa"/>
            <w:noWrap/>
          </w:tcPr>
          <w:p w14:paraId="1A44BCB3" w14:textId="77777777" w:rsidR="00331994" w:rsidRPr="00582304" w:rsidRDefault="00331994" w:rsidP="008B57D8">
            <w:pPr>
              <w:spacing w:line="240" w:lineRule="auto"/>
              <w:rPr>
                <w:iCs/>
                <w:szCs w:val="24"/>
              </w:rPr>
            </w:pPr>
            <w:r>
              <w:rPr>
                <w:rFonts w:hint="eastAsia"/>
                <w:color w:val="000000"/>
              </w:rPr>
              <w:t>-8.41</w:t>
            </w:r>
          </w:p>
        </w:tc>
        <w:tc>
          <w:tcPr>
            <w:tcW w:w="1089" w:type="dxa"/>
            <w:noWrap/>
          </w:tcPr>
          <w:p w14:paraId="5A07F0EC" w14:textId="77777777" w:rsidR="00331994" w:rsidRPr="00582304" w:rsidRDefault="00331994" w:rsidP="008B57D8">
            <w:pPr>
              <w:spacing w:line="240" w:lineRule="auto"/>
              <w:rPr>
                <w:iCs/>
                <w:szCs w:val="24"/>
              </w:rPr>
            </w:pPr>
            <w:r>
              <w:rPr>
                <w:rFonts w:hint="eastAsia"/>
                <w:color w:val="000000"/>
              </w:rPr>
              <w:t>15.85</w:t>
            </w:r>
          </w:p>
        </w:tc>
        <w:tc>
          <w:tcPr>
            <w:tcW w:w="992" w:type="dxa"/>
            <w:noWrap/>
          </w:tcPr>
          <w:p w14:paraId="7DB27C06" w14:textId="77777777" w:rsidR="00331994" w:rsidRPr="00582304" w:rsidRDefault="00331994" w:rsidP="008B57D8">
            <w:pPr>
              <w:spacing w:line="240" w:lineRule="auto"/>
              <w:rPr>
                <w:iCs/>
                <w:szCs w:val="24"/>
              </w:rPr>
            </w:pPr>
            <w:r>
              <w:rPr>
                <w:rFonts w:hint="eastAsia"/>
                <w:color w:val="000000"/>
              </w:rPr>
              <w:t>15.3</w:t>
            </w:r>
          </w:p>
        </w:tc>
        <w:tc>
          <w:tcPr>
            <w:tcW w:w="990" w:type="dxa"/>
            <w:noWrap/>
          </w:tcPr>
          <w:p w14:paraId="434D00C5" w14:textId="77777777" w:rsidR="00331994" w:rsidRPr="00582304" w:rsidRDefault="00331994" w:rsidP="008B57D8">
            <w:pPr>
              <w:spacing w:line="240" w:lineRule="auto"/>
              <w:rPr>
                <w:iCs/>
                <w:szCs w:val="24"/>
              </w:rPr>
            </w:pPr>
            <w:r>
              <w:rPr>
                <w:rFonts w:hint="eastAsia"/>
                <w:color w:val="000000"/>
              </w:rPr>
              <w:t>17.94</w:t>
            </w:r>
          </w:p>
        </w:tc>
        <w:tc>
          <w:tcPr>
            <w:tcW w:w="1278" w:type="dxa"/>
          </w:tcPr>
          <w:p w14:paraId="7C23528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2E95E5B" w14:textId="77777777" w:rsidTr="008B57D8">
        <w:trPr>
          <w:trHeight w:val="324"/>
        </w:trPr>
        <w:tc>
          <w:tcPr>
            <w:tcW w:w="997" w:type="dxa"/>
            <w:vMerge/>
          </w:tcPr>
          <w:p w14:paraId="0A53187D" w14:textId="77777777" w:rsidR="00331994" w:rsidRPr="00582304" w:rsidRDefault="00331994" w:rsidP="008B57D8">
            <w:pPr>
              <w:spacing w:line="240" w:lineRule="auto"/>
              <w:rPr>
                <w:iCs/>
                <w:szCs w:val="24"/>
              </w:rPr>
            </w:pPr>
          </w:p>
        </w:tc>
        <w:tc>
          <w:tcPr>
            <w:tcW w:w="1274" w:type="dxa"/>
          </w:tcPr>
          <w:p w14:paraId="30DF3593"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E170AC9" w14:textId="77777777" w:rsidR="00331994" w:rsidRPr="00582304" w:rsidRDefault="00331994" w:rsidP="008B57D8">
            <w:pPr>
              <w:spacing w:line="240" w:lineRule="auto"/>
              <w:rPr>
                <w:iCs/>
                <w:szCs w:val="24"/>
              </w:rPr>
            </w:pPr>
          </w:p>
        </w:tc>
        <w:tc>
          <w:tcPr>
            <w:tcW w:w="1084" w:type="dxa"/>
            <w:noWrap/>
          </w:tcPr>
          <w:p w14:paraId="5505BEAC" w14:textId="77777777" w:rsidR="00331994" w:rsidRPr="00582304" w:rsidRDefault="00331994" w:rsidP="008B57D8">
            <w:pPr>
              <w:spacing w:line="240" w:lineRule="auto"/>
              <w:rPr>
                <w:iCs/>
                <w:szCs w:val="24"/>
              </w:rPr>
            </w:pPr>
            <w:r>
              <w:rPr>
                <w:rFonts w:hint="eastAsia"/>
                <w:color w:val="000000"/>
              </w:rPr>
              <w:t>283.96</w:t>
            </w:r>
          </w:p>
        </w:tc>
        <w:tc>
          <w:tcPr>
            <w:tcW w:w="1085" w:type="dxa"/>
            <w:noWrap/>
          </w:tcPr>
          <w:p w14:paraId="5870BDDA" w14:textId="77777777" w:rsidR="00331994" w:rsidRPr="00582304" w:rsidRDefault="00331994" w:rsidP="008B57D8">
            <w:pPr>
              <w:spacing w:line="240" w:lineRule="auto"/>
              <w:rPr>
                <w:iCs/>
                <w:szCs w:val="24"/>
              </w:rPr>
            </w:pPr>
            <w:r>
              <w:rPr>
                <w:rFonts w:hint="eastAsia"/>
                <w:color w:val="000000"/>
              </w:rPr>
              <w:t>-16.04</w:t>
            </w:r>
          </w:p>
        </w:tc>
        <w:tc>
          <w:tcPr>
            <w:tcW w:w="1089" w:type="dxa"/>
            <w:noWrap/>
          </w:tcPr>
          <w:p w14:paraId="78302736" w14:textId="77777777" w:rsidR="00331994" w:rsidRPr="00582304" w:rsidRDefault="00331994" w:rsidP="008B57D8">
            <w:pPr>
              <w:spacing w:line="240" w:lineRule="auto"/>
              <w:rPr>
                <w:iCs/>
                <w:szCs w:val="24"/>
              </w:rPr>
            </w:pPr>
            <w:r>
              <w:rPr>
                <w:rFonts w:hint="eastAsia"/>
                <w:color w:val="000000"/>
              </w:rPr>
              <w:t>11.14</w:t>
            </w:r>
          </w:p>
        </w:tc>
        <w:tc>
          <w:tcPr>
            <w:tcW w:w="992" w:type="dxa"/>
            <w:noWrap/>
          </w:tcPr>
          <w:p w14:paraId="6A5D4CB5" w14:textId="77777777" w:rsidR="00331994" w:rsidRPr="00582304" w:rsidRDefault="00331994" w:rsidP="008B57D8">
            <w:pPr>
              <w:spacing w:line="240" w:lineRule="auto"/>
              <w:rPr>
                <w:iCs/>
                <w:szCs w:val="24"/>
              </w:rPr>
            </w:pPr>
            <w:r>
              <w:rPr>
                <w:rFonts w:hint="eastAsia"/>
                <w:color w:val="000000"/>
              </w:rPr>
              <w:t>10.1</w:t>
            </w:r>
          </w:p>
        </w:tc>
        <w:tc>
          <w:tcPr>
            <w:tcW w:w="990" w:type="dxa"/>
            <w:noWrap/>
          </w:tcPr>
          <w:p w14:paraId="1854B2F8" w14:textId="77777777" w:rsidR="00331994" w:rsidRPr="00582304" w:rsidRDefault="00331994" w:rsidP="008B57D8">
            <w:pPr>
              <w:spacing w:line="240" w:lineRule="auto"/>
              <w:rPr>
                <w:iCs/>
                <w:szCs w:val="24"/>
              </w:rPr>
            </w:pPr>
            <w:r>
              <w:rPr>
                <w:rFonts w:hint="eastAsia"/>
                <w:color w:val="000000"/>
              </w:rPr>
              <w:t>19.53</w:t>
            </w:r>
          </w:p>
        </w:tc>
        <w:tc>
          <w:tcPr>
            <w:tcW w:w="1278" w:type="dxa"/>
          </w:tcPr>
          <w:p w14:paraId="04628733" w14:textId="77777777" w:rsidR="00331994" w:rsidRPr="00582304" w:rsidRDefault="00331994" w:rsidP="008B57D8">
            <w:pPr>
              <w:spacing w:line="240" w:lineRule="auto"/>
              <w:rPr>
                <w:color w:val="000000"/>
                <w:szCs w:val="24"/>
              </w:rPr>
            </w:pPr>
            <w:r>
              <w:rPr>
                <w:rFonts w:hint="eastAsia"/>
                <w:color w:val="000000"/>
              </w:rPr>
              <w:t>0.88</w:t>
            </w:r>
          </w:p>
        </w:tc>
      </w:tr>
    </w:tbl>
    <w:p w14:paraId="5DD5B70D" w14:textId="77777777" w:rsidR="00331994" w:rsidRDefault="00331994" w:rsidP="00331994">
      <w:pPr>
        <w:pStyle w:val="af1"/>
        <w:spacing w:line="240" w:lineRule="auto"/>
      </w:pPr>
    </w:p>
    <w:p w14:paraId="6ADC6070" w14:textId="52001A9D" w:rsidR="00331994" w:rsidRPr="008E12A9" w:rsidRDefault="00331994" w:rsidP="00331994">
      <w:pPr>
        <w:pStyle w:val="af1"/>
        <w:spacing w:line="240" w:lineRule="auto"/>
      </w:pPr>
      <w:bookmarkStart w:id="369" w:name="_Toc163389743"/>
      <w:bookmarkStart w:id="370" w:name="_Toc163389812"/>
      <w:bookmarkStart w:id="371" w:name="_Toc163389959"/>
      <w:r>
        <w:t xml:space="preserve">Table S. </w:t>
      </w:r>
      <w:fldSimple w:instr=" SEQ Table_S. \* ARABIC ">
        <w:r w:rsidR="009D47CB">
          <w:rPr>
            <w:noProof/>
          </w:rPr>
          <w:t>7</w:t>
        </w:r>
      </w:fldSimple>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369"/>
      <w:bookmarkEnd w:id="370"/>
      <w:bookmarkEnd w:id="371"/>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3DBB8E89"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36C860D"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155F60CA"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710E47A"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2E19CD8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EEF5AAA"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F75E75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938448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EA8CB2C"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C874DA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5672C5B" w14:textId="77777777" w:rsidTr="008B57D8">
        <w:trPr>
          <w:trHeight w:val="324"/>
        </w:trPr>
        <w:tc>
          <w:tcPr>
            <w:tcW w:w="997" w:type="dxa"/>
            <w:vMerge w:val="restart"/>
            <w:noWrap/>
            <w:hideMark/>
          </w:tcPr>
          <w:p w14:paraId="5F57E972" w14:textId="77777777" w:rsidR="00331994" w:rsidRPr="00582304" w:rsidRDefault="00331994" w:rsidP="008B57D8">
            <w:pPr>
              <w:spacing w:line="240" w:lineRule="auto"/>
              <w:rPr>
                <w:iCs/>
                <w:szCs w:val="24"/>
              </w:rPr>
            </w:pPr>
            <w:r w:rsidRPr="00582304">
              <w:rPr>
                <w:iCs/>
                <w:szCs w:val="24"/>
              </w:rPr>
              <w:t>10</w:t>
            </w:r>
          </w:p>
        </w:tc>
        <w:tc>
          <w:tcPr>
            <w:tcW w:w="1274" w:type="dxa"/>
          </w:tcPr>
          <w:p w14:paraId="4AA3A5C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31BF507" w14:textId="77777777" w:rsidR="00331994" w:rsidRPr="00582304" w:rsidRDefault="00331994" w:rsidP="008B57D8">
            <w:pPr>
              <w:spacing w:line="240" w:lineRule="auto"/>
              <w:rPr>
                <w:iCs/>
                <w:szCs w:val="24"/>
              </w:rPr>
            </w:pPr>
            <w:r>
              <w:rPr>
                <w:rFonts w:hint="eastAsia"/>
                <w:color w:val="000000"/>
              </w:rPr>
              <w:t>149.91</w:t>
            </w:r>
          </w:p>
        </w:tc>
        <w:tc>
          <w:tcPr>
            <w:tcW w:w="1084" w:type="dxa"/>
            <w:noWrap/>
          </w:tcPr>
          <w:p w14:paraId="6293BB53" w14:textId="77777777" w:rsidR="00331994" w:rsidRPr="00582304" w:rsidRDefault="00331994" w:rsidP="008B57D8">
            <w:pPr>
              <w:spacing w:line="240" w:lineRule="auto"/>
              <w:rPr>
                <w:iCs/>
                <w:szCs w:val="24"/>
              </w:rPr>
            </w:pPr>
            <w:r>
              <w:rPr>
                <w:rFonts w:hint="eastAsia"/>
                <w:color w:val="000000"/>
              </w:rPr>
              <w:t>250.1</w:t>
            </w:r>
          </w:p>
        </w:tc>
        <w:tc>
          <w:tcPr>
            <w:tcW w:w="1085" w:type="dxa"/>
            <w:noWrap/>
          </w:tcPr>
          <w:p w14:paraId="58863851" w14:textId="77777777" w:rsidR="00331994" w:rsidRPr="00582304" w:rsidRDefault="00331994" w:rsidP="008B57D8">
            <w:pPr>
              <w:spacing w:line="240" w:lineRule="auto"/>
              <w:rPr>
                <w:iCs/>
                <w:szCs w:val="24"/>
              </w:rPr>
            </w:pPr>
            <w:r>
              <w:rPr>
                <w:rFonts w:hint="eastAsia"/>
                <w:color w:val="000000"/>
              </w:rPr>
              <w:t>-49.9</w:t>
            </w:r>
          </w:p>
        </w:tc>
        <w:tc>
          <w:tcPr>
            <w:tcW w:w="1089" w:type="dxa"/>
            <w:noWrap/>
          </w:tcPr>
          <w:p w14:paraId="302B721D" w14:textId="77777777" w:rsidR="00331994" w:rsidRPr="00582304" w:rsidRDefault="00331994" w:rsidP="008B57D8">
            <w:pPr>
              <w:spacing w:line="240" w:lineRule="auto"/>
              <w:rPr>
                <w:iCs/>
                <w:szCs w:val="24"/>
              </w:rPr>
            </w:pPr>
            <w:r>
              <w:rPr>
                <w:rFonts w:hint="eastAsia"/>
                <w:color w:val="000000"/>
              </w:rPr>
              <w:t>39.71</w:t>
            </w:r>
          </w:p>
        </w:tc>
        <w:tc>
          <w:tcPr>
            <w:tcW w:w="992" w:type="dxa"/>
            <w:noWrap/>
          </w:tcPr>
          <w:p w14:paraId="0DC59197" w14:textId="77777777" w:rsidR="00331994" w:rsidRPr="00582304" w:rsidRDefault="00331994" w:rsidP="008B57D8">
            <w:pPr>
              <w:spacing w:line="240" w:lineRule="auto"/>
              <w:rPr>
                <w:iCs/>
                <w:szCs w:val="24"/>
              </w:rPr>
            </w:pPr>
            <w:r>
              <w:rPr>
                <w:rFonts w:hint="eastAsia"/>
                <w:color w:val="000000"/>
              </w:rPr>
              <w:t>34.31</w:t>
            </w:r>
          </w:p>
        </w:tc>
        <w:tc>
          <w:tcPr>
            <w:tcW w:w="990" w:type="dxa"/>
            <w:noWrap/>
          </w:tcPr>
          <w:p w14:paraId="6F6EF32B" w14:textId="77777777" w:rsidR="00331994" w:rsidRPr="00582304" w:rsidRDefault="00331994" w:rsidP="008B57D8">
            <w:pPr>
              <w:spacing w:line="240" w:lineRule="auto"/>
              <w:rPr>
                <w:iCs/>
                <w:szCs w:val="24"/>
              </w:rPr>
            </w:pPr>
            <w:r>
              <w:rPr>
                <w:rFonts w:hint="eastAsia"/>
                <w:color w:val="000000"/>
              </w:rPr>
              <w:t>63.76</w:t>
            </w:r>
          </w:p>
        </w:tc>
        <w:tc>
          <w:tcPr>
            <w:tcW w:w="1278" w:type="dxa"/>
          </w:tcPr>
          <w:p w14:paraId="0E73A3FF"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3139616F" w14:textId="77777777" w:rsidTr="008B57D8">
        <w:trPr>
          <w:trHeight w:val="324"/>
        </w:trPr>
        <w:tc>
          <w:tcPr>
            <w:tcW w:w="997" w:type="dxa"/>
            <w:vMerge/>
            <w:hideMark/>
          </w:tcPr>
          <w:p w14:paraId="621D53CE" w14:textId="77777777" w:rsidR="00331994" w:rsidRPr="00582304" w:rsidRDefault="00331994" w:rsidP="008B57D8">
            <w:pPr>
              <w:spacing w:line="240" w:lineRule="auto"/>
              <w:rPr>
                <w:iCs/>
                <w:szCs w:val="24"/>
              </w:rPr>
            </w:pPr>
          </w:p>
        </w:tc>
        <w:tc>
          <w:tcPr>
            <w:tcW w:w="1274" w:type="dxa"/>
          </w:tcPr>
          <w:p w14:paraId="1A25013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8AD8796" w14:textId="77777777" w:rsidR="00331994" w:rsidRPr="00582304" w:rsidRDefault="00331994" w:rsidP="008B57D8">
            <w:pPr>
              <w:spacing w:line="240" w:lineRule="auto"/>
              <w:rPr>
                <w:iCs/>
                <w:szCs w:val="24"/>
              </w:rPr>
            </w:pPr>
          </w:p>
        </w:tc>
        <w:tc>
          <w:tcPr>
            <w:tcW w:w="1084" w:type="dxa"/>
            <w:noWrap/>
          </w:tcPr>
          <w:p w14:paraId="543733B9" w14:textId="77777777" w:rsidR="00331994" w:rsidRPr="00582304" w:rsidRDefault="00331994" w:rsidP="008B57D8">
            <w:pPr>
              <w:spacing w:line="240" w:lineRule="auto"/>
              <w:rPr>
                <w:iCs/>
                <w:szCs w:val="24"/>
              </w:rPr>
            </w:pPr>
            <w:r>
              <w:rPr>
                <w:rFonts w:hint="eastAsia"/>
                <w:color w:val="000000"/>
              </w:rPr>
              <w:t>228.42</w:t>
            </w:r>
          </w:p>
        </w:tc>
        <w:tc>
          <w:tcPr>
            <w:tcW w:w="1085" w:type="dxa"/>
            <w:noWrap/>
          </w:tcPr>
          <w:p w14:paraId="64C81CD1" w14:textId="77777777" w:rsidR="00331994" w:rsidRPr="00582304" w:rsidRDefault="00331994" w:rsidP="008B57D8">
            <w:pPr>
              <w:spacing w:line="240" w:lineRule="auto"/>
              <w:rPr>
                <w:iCs/>
                <w:szCs w:val="24"/>
              </w:rPr>
            </w:pPr>
            <w:r>
              <w:rPr>
                <w:rFonts w:hint="eastAsia"/>
                <w:color w:val="000000"/>
              </w:rPr>
              <w:t>-71.58</w:t>
            </w:r>
          </w:p>
        </w:tc>
        <w:tc>
          <w:tcPr>
            <w:tcW w:w="1089" w:type="dxa"/>
            <w:noWrap/>
          </w:tcPr>
          <w:p w14:paraId="6C066B3E" w14:textId="77777777" w:rsidR="00331994" w:rsidRPr="00582304" w:rsidRDefault="00331994" w:rsidP="008B57D8">
            <w:pPr>
              <w:spacing w:line="240" w:lineRule="auto"/>
              <w:rPr>
                <w:iCs/>
                <w:szCs w:val="24"/>
              </w:rPr>
            </w:pPr>
            <w:r>
              <w:rPr>
                <w:rFonts w:hint="eastAsia"/>
                <w:color w:val="000000"/>
              </w:rPr>
              <w:t>25.27</w:t>
            </w:r>
          </w:p>
        </w:tc>
        <w:tc>
          <w:tcPr>
            <w:tcW w:w="992" w:type="dxa"/>
            <w:noWrap/>
          </w:tcPr>
          <w:p w14:paraId="4D4D2A40" w14:textId="77777777" w:rsidR="00331994" w:rsidRPr="00582304" w:rsidRDefault="00331994" w:rsidP="008B57D8">
            <w:pPr>
              <w:spacing w:line="240" w:lineRule="auto"/>
              <w:rPr>
                <w:iCs/>
                <w:szCs w:val="24"/>
              </w:rPr>
            </w:pPr>
            <w:r>
              <w:rPr>
                <w:rFonts w:hint="eastAsia"/>
                <w:color w:val="000000"/>
              </w:rPr>
              <w:t>19.96</w:t>
            </w:r>
          </w:p>
        </w:tc>
        <w:tc>
          <w:tcPr>
            <w:tcW w:w="990" w:type="dxa"/>
            <w:noWrap/>
          </w:tcPr>
          <w:p w14:paraId="245AB57D" w14:textId="77777777" w:rsidR="00331994" w:rsidRPr="00582304" w:rsidRDefault="00331994" w:rsidP="008B57D8">
            <w:pPr>
              <w:spacing w:line="240" w:lineRule="auto"/>
              <w:rPr>
                <w:iCs/>
                <w:szCs w:val="24"/>
              </w:rPr>
            </w:pPr>
            <w:r>
              <w:rPr>
                <w:rFonts w:hint="eastAsia"/>
                <w:color w:val="000000"/>
              </w:rPr>
              <w:t>75.9</w:t>
            </w:r>
          </w:p>
        </w:tc>
        <w:tc>
          <w:tcPr>
            <w:tcW w:w="1278" w:type="dxa"/>
          </w:tcPr>
          <w:p w14:paraId="46F146E4"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ED88432" w14:textId="77777777" w:rsidTr="008B57D8">
        <w:trPr>
          <w:trHeight w:val="324"/>
        </w:trPr>
        <w:tc>
          <w:tcPr>
            <w:tcW w:w="997" w:type="dxa"/>
            <w:vMerge w:val="restart"/>
            <w:noWrap/>
          </w:tcPr>
          <w:p w14:paraId="015BB98B" w14:textId="77777777" w:rsidR="00331994" w:rsidRPr="00582304" w:rsidRDefault="00331994" w:rsidP="008B57D8">
            <w:pPr>
              <w:spacing w:line="240" w:lineRule="auto"/>
              <w:rPr>
                <w:iCs/>
                <w:szCs w:val="24"/>
              </w:rPr>
            </w:pPr>
            <w:r w:rsidRPr="00582304">
              <w:rPr>
                <w:iCs/>
                <w:szCs w:val="24"/>
              </w:rPr>
              <w:t>30</w:t>
            </w:r>
          </w:p>
        </w:tc>
        <w:tc>
          <w:tcPr>
            <w:tcW w:w="1274" w:type="dxa"/>
          </w:tcPr>
          <w:p w14:paraId="36E9B14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E43024E" w14:textId="77777777" w:rsidR="00331994" w:rsidRPr="00582304" w:rsidRDefault="00331994" w:rsidP="008B57D8">
            <w:pPr>
              <w:spacing w:line="240" w:lineRule="auto"/>
              <w:rPr>
                <w:iCs/>
                <w:szCs w:val="24"/>
              </w:rPr>
            </w:pPr>
            <w:r>
              <w:rPr>
                <w:rFonts w:hint="eastAsia"/>
                <w:color w:val="000000"/>
              </w:rPr>
              <w:t>210.79</w:t>
            </w:r>
          </w:p>
        </w:tc>
        <w:tc>
          <w:tcPr>
            <w:tcW w:w="1084" w:type="dxa"/>
            <w:noWrap/>
          </w:tcPr>
          <w:p w14:paraId="2BBC45E6" w14:textId="77777777" w:rsidR="00331994" w:rsidRPr="00582304" w:rsidRDefault="00331994" w:rsidP="008B57D8">
            <w:pPr>
              <w:spacing w:line="240" w:lineRule="auto"/>
              <w:rPr>
                <w:iCs/>
                <w:szCs w:val="24"/>
              </w:rPr>
            </w:pPr>
            <w:r>
              <w:rPr>
                <w:rFonts w:hint="eastAsia"/>
                <w:color w:val="000000"/>
              </w:rPr>
              <w:t>275.31</w:t>
            </w:r>
          </w:p>
        </w:tc>
        <w:tc>
          <w:tcPr>
            <w:tcW w:w="1085" w:type="dxa"/>
            <w:noWrap/>
          </w:tcPr>
          <w:p w14:paraId="70D2610B" w14:textId="77777777" w:rsidR="00331994" w:rsidRPr="00582304" w:rsidRDefault="00331994" w:rsidP="008B57D8">
            <w:pPr>
              <w:spacing w:line="240" w:lineRule="auto"/>
              <w:rPr>
                <w:iCs/>
                <w:szCs w:val="24"/>
              </w:rPr>
            </w:pPr>
            <w:r>
              <w:rPr>
                <w:rFonts w:hint="eastAsia"/>
                <w:color w:val="000000"/>
              </w:rPr>
              <w:t>-24.69</w:t>
            </w:r>
          </w:p>
        </w:tc>
        <w:tc>
          <w:tcPr>
            <w:tcW w:w="1089" w:type="dxa"/>
            <w:noWrap/>
          </w:tcPr>
          <w:p w14:paraId="51E1D0B1" w14:textId="77777777" w:rsidR="00331994" w:rsidRPr="00582304" w:rsidRDefault="00331994" w:rsidP="008B57D8">
            <w:pPr>
              <w:spacing w:line="240" w:lineRule="auto"/>
              <w:rPr>
                <w:iCs/>
                <w:szCs w:val="24"/>
              </w:rPr>
            </w:pPr>
            <w:r>
              <w:rPr>
                <w:rFonts w:hint="eastAsia"/>
                <w:color w:val="000000"/>
              </w:rPr>
              <w:t>27.07</w:t>
            </w:r>
          </w:p>
        </w:tc>
        <w:tc>
          <w:tcPr>
            <w:tcW w:w="992" w:type="dxa"/>
            <w:noWrap/>
          </w:tcPr>
          <w:p w14:paraId="5F0FED24" w14:textId="77777777" w:rsidR="00331994" w:rsidRPr="00582304" w:rsidRDefault="00331994" w:rsidP="008B57D8">
            <w:pPr>
              <w:spacing w:line="240" w:lineRule="auto"/>
              <w:rPr>
                <w:iCs/>
                <w:szCs w:val="24"/>
              </w:rPr>
            </w:pPr>
            <w:r>
              <w:rPr>
                <w:rFonts w:hint="eastAsia"/>
                <w:color w:val="000000"/>
              </w:rPr>
              <w:t>23.77</w:t>
            </w:r>
          </w:p>
        </w:tc>
        <w:tc>
          <w:tcPr>
            <w:tcW w:w="990" w:type="dxa"/>
            <w:noWrap/>
          </w:tcPr>
          <w:p w14:paraId="01096BED" w14:textId="77777777" w:rsidR="00331994" w:rsidRPr="00582304" w:rsidRDefault="00331994" w:rsidP="008B57D8">
            <w:pPr>
              <w:spacing w:line="240" w:lineRule="auto"/>
              <w:rPr>
                <w:iCs/>
                <w:szCs w:val="24"/>
              </w:rPr>
            </w:pPr>
            <w:r>
              <w:rPr>
                <w:rFonts w:hint="eastAsia"/>
                <w:color w:val="000000"/>
              </w:rPr>
              <w:t>36.63</w:t>
            </w:r>
          </w:p>
        </w:tc>
        <w:tc>
          <w:tcPr>
            <w:tcW w:w="1278" w:type="dxa"/>
          </w:tcPr>
          <w:p w14:paraId="617E2183"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9E7E4A8" w14:textId="77777777" w:rsidTr="008B57D8">
        <w:trPr>
          <w:trHeight w:val="324"/>
        </w:trPr>
        <w:tc>
          <w:tcPr>
            <w:tcW w:w="997" w:type="dxa"/>
            <w:vMerge/>
          </w:tcPr>
          <w:p w14:paraId="13543CCC" w14:textId="77777777" w:rsidR="00331994" w:rsidRPr="00582304" w:rsidRDefault="00331994" w:rsidP="008B57D8">
            <w:pPr>
              <w:spacing w:line="240" w:lineRule="auto"/>
              <w:rPr>
                <w:iCs/>
                <w:szCs w:val="24"/>
              </w:rPr>
            </w:pPr>
          </w:p>
        </w:tc>
        <w:tc>
          <w:tcPr>
            <w:tcW w:w="1274" w:type="dxa"/>
          </w:tcPr>
          <w:p w14:paraId="21AD0E4A"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709FEDC" w14:textId="77777777" w:rsidR="00331994" w:rsidRPr="00582304" w:rsidRDefault="00331994" w:rsidP="008B57D8">
            <w:pPr>
              <w:spacing w:line="240" w:lineRule="auto"/>
              <w:rPr>
                <w:iCs/>
                <w:szCs w:val="24"/>
              </w:rPr>
            </w:pPr>
          </w:p>
        </w:tc>
        <w:tc>
          <w:tcPr>
            <w:tcW w:w="1084" w:type="dxa"/>
            <w:noWrap/>
          </w:tcPr>
          <w:p w14:paraId="2582E676" w14:textId="77777777" w:rsidR="00331994" w:rsidRPr="00582304" w:rsidRDefault="00331994" w:rsidP="008B57D8">
            <w:pPr>
              <w:spacing w:line="240" w:lineRule="auto"/>
              <w:rPr>
                <w:iCs/>
                <w:szCs w:val="24"/>
              </w:rPr>
            </w:pPr>
            <w:r>
              <w:rPr>
                <w:rFonts w:hint="eastAsia"/>
                <w:color w:val="000000"/>
              </w:rPr>
              <w:t>260.27</w:t>
            </w:r>
          </w:p>
        </w:tc>
        <w:tc>
          <w:tcPr>
            <w:tcW w:w="1085" w:type="dxa"/>
            <w:noWrap/>
          </w:tcPr>
          <w:p w14:paraId="29CFFA9C" w14:textId="77777777" w:rsidR="00331994" w:rsidRPr="00582304" w:rsidRDefault="00331994" w:rsidP="008B57D8">
            <w:pPr>
              <w:spacing w:line="240" w:lineRule="auto"/>
              <w:rPr>
                <w:iCs/>
                <w:szCs w:val="24"/>
              </w:rPr>
            </w:pPr>
            <w:r>
              <w:rPr>
                <w:rFonts w:hint="eastAsia"/>
                <w:color w:val="000000"/>
              </w:rPr>
              <w:t>-39.73</w:t>
            </w:r>
          </w:p>
        </w:tc>
        <w:tc>
          <w:tcPr>
            <w:tcW w:w="1089" w:type="dxa"/>
            <w:noWrap/>
          </w:tcPr>
          <w:p w14:paraId="2ACDFFED" w14:textId="77777777" w:rsidR="00331994" w:rsidRPr="00582304" w:rsidRDefault="00331994" w:rsidP="008B57D8">
            <w:pPr>
              <w:spacing w:line="240" w:lineRule="auto"/>
              <w:rPr>
                <w:iCs/>
                <w:szCs w:val="24"/>
              </w:rPr>
            </w:pPr>
            <w:r>
              <w:rPr>
                <w:rFonts w:hint="eastAsia"/>
                <w:color w:val="000000"/>
              </w:rPr>
              <w:t>17.73</w:t>
            </w:r>
          </w:p>
        </w:tc>
        <w:tc>
          <w:tcPr>
            <w:tcW w:w="992" w:type="dxa"/>
            <w:noWrap/>
          </w:tcPr>
          <w:p w14:paraId="3BDFE4FD" w14:textId="77777777" w:rsidR="00331994" w:rsidRPr="00582304" w:rsidRDefault="00331994" w:rsidP="008B57D8">
            <w:pPr>
              <w:spacing w:line="240" w:lineRule="auto"/>
              <w:rPr>
                <w:iCs/>
                <w:szCs w:val="24"/>
              </w:rPr>
            </w:pPr>
            <w:r>
              <w:rPr>
                <w:rFonts w:hint="eastAsia"/>
                <w:color w:val="000000"/>
              </w:rPr>
              <w:t>14.62</w:t>
            </w:r>
          </w:p>
        </w:tc>
        <w:tc>
          <w:tcPr>
            <w:tcW w:w="990" w:type="dxa"/>
            <w:noWrap/>
          </w:tcPr>
          <w:p w14:paraId="1760991A" w14:textId="77777777" w:rsidR="00331994" w:rsidRPr="00582304" w:rsidRDefault="00331994" w:rsidP="008B57D8">
            <w:pPr>
              <w:spacing w:line="240" w:lineRule="auto"/>
              <w:rPr>
                <w:iCs/>
                <w:szCs w:val="24"/>
              </w:rPr>
            </w:pPr>
            <w:r>
              <w:rPr>
                <w:rFonts w:hint="eastAsia"/>
                <w:color w:val="000000"/>
              </w:rPr>
              <w:t>43.5</w:t>
            </w:r>
          </w:p>
        </w:tc>
        <w:tc>
          <w:tcPr>
            <w:tcW w:w="1278" w:type="dxa"/>
          </w:tcPr>
          <w:p w14:paraId="6FDE3017"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A07D2C3" w14:textId="77777777" w:rsidTr="008B57D8">
        <w:trPr>
          <w:trHeight w:val="324"/>
        </w:trPr>
        <w:tc>
          <w:tcPr>
            <w:tcW w:w="997" w:type="dxa"/>
            <w:vMerge w:val="restart"/>
            <w:noWrap/>
          </w:tcPr>
          <w:p w14:paraId="103BD614" w14:textId="77777777" w:rsidR="00331994" w:rsidRPr="00582304" w:rsidRDefault="00331994" w:rsidP="008B57D8">
            <w:pPr>
              <w:spacing w:line="240" w:lineRule="auto"/>
              <w:rPr>
                <w:iCs/>
                <w:szCs w:val="24"/>
              </w:rPr>
            </w:pPr>
            <w:r w:rsidRPr="00582304">
              <w:rPr>
                <w:iCs/>
                <w:szCs w:val="24"/>
              </w:rPr>
              <w:t>50</w:t>
            </w:r>
          </w:p>
        </w:tc>
        <w:tc>
          <w:tcPr>
            <w:tcW w:w="1274" w:type="dxa"/>
          </w:tcPr>
          <w:p w14:paraId="629076F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B308FF6" w14:textId="77777777" w:rsidR="00331994" w:rsidRPr="00582304" w:rsidRDefault="00331994" w:rsidP="008B57D8">
            <w:pPr>
              <w:spacing w:line="240" w:lineRule="auto"/>
              <w:rPr>
                <w:iCs/>
                <w:szCs w:val="24"/>
              </w:rPr>
            </w:pPr>
            <w:r>
              <w:rPr>
                <w:rFonts w:hint="eastAsia"/>
                <w:color w:val="000000"/>
              </w:rPr>
              <w:t>238.46</w:t>
            </w:r>
          </w:p>
        </w:tc>
        <w:tc>
          <w:tcPr>
            <w:tcW w:w="1084" w:type="dxa"/>
            <w:noWrap/>
          </w:tcPr>
          <w:p w14:paraId="710FACFA" w14:textId="77777777" w:rsidR="00331994" w:rsidRPr="00582304" w:rsidRDefault="00331994" w:rsidP="008B57D8">
            <w:pPr>
              <w:spacing w:line="240" w:lineRule="auto"/>
              <w:rPr>
                <w:iCs/>
                <w:szCs w:val="24"/>
              </w:rPr>
            </w:pPr>
            <w:r>
              <w:rPr>
                <w:rFonts w:hint="eastAsia"/>
                <w:color w:val="000000"/>
              </w:rPr>
              <w:t>287</w:t>
            </w:r>
          </w:p>
        </w:tc>
        <w:tc>
          <w:tcPr>
            <w:tcW w:w="1085" w:type="dxa"/>
            <w:noWrap/>
          </w:tcPr>
          <w:p w14:paraId="016BE025" w14:textId="77777777" w:rsidR="00331994" w:rsidRPr="00582304" w:rsidRDefault="00331994" w:rsidP="008B57D8">
            <w:pPr>
              <w:spacing w:line="240" w:lineRule="auto"/>
              <w:rPr>
                <w:iCs/>
                <w:szCs w:val="24"/>
              </w:rPr>
            </w:pPr>
            <w:r>
              <w:rPr>
                <w:rFonts w:hint="eastAsia"/>
                <w:color w:val="000000"/>
              </w:rPr>
              <w:t>-13</w:t>
            </w:r>
          </w:p>
        </w:tc>
        <w:tc>
          <w:tcPr>
            <w:tcW w:w="1089" w:type="dxa"/>
            <w:noWrap/>
          </w:tcPr>
          <w:p w14:paraId="22829F85" w14:textId="77777777" w:rsidR="00331994" w:rsidRPr="00582304" w:rsidRDefault="00331994" w:rsidP="008B57D8">
            <w:pPr>
              <w:spacing w:line="240" w:lineRule="auto"/>
              <w:rPr>
                <w:iCs/>
                <w:szCs w:val="24"/>
              </w:rPr>
            </w:pPr>
            <w:r>
              <w:rPr>
                <w:rFonts w:hint="eastAsia"/>
                <w:color w:val="000000"/>
              </w:rPr>
              <w:t>21.37</w:t>
            </w:r>
          </w:p>
        </w:tc>
        <w:tc>
          <w:tcPr>
            <w:tcW w:w="992" w:type="dxa"/>
            <w:noWrap/>
          </w:tcPr>
          <w:p w14:paraId="082E6E03" w14:textId="77777777" w:rsidR="00331994" w:rsidRPr="00582304" w:rsidRDefault="00331994" w:rsidP="008B57D8">
            <w:pPr>
              <w:spacing w:line="240" w:lineRule="auto"/>
              <w:rPr>
                <w:iCs/>
                <w:szCs w:val="24"/>
              </w:rPr>
            </w:pPr>
            <w:r>
              <w:rPr>
                <w:rFonts w:hint="eastAsia"/>
                <w:color w:val="000000"/>
              </w:rPr>
              <w:t>19.78</w:t>
            </w:r>
          </w:p>
        </w:tc>
        <w:tc>
          <w:tcPr>
            <w:tcW w:w="990" w:type="dxa"/>
            <w:noWrap/>
          </w:tcPr>
          <w:p w14:paraId="783F2D02" w14:textId="77777777" w:rsidR="00331994" w:rsidRPr="00582304" w:rsidRDefault="00331994" w:rsidP="008B57D8">
            <w:pPr>
              <w:spacing w:line="240" w:lineRule="auto"/>
              <w:rPr>
                <w:iCs/>
                <w:szCs w:val="24"/>
              </w:rPr>
            </w:pPr>
            <w:r>
              <w:rPr>
                <w:rFonts w:hint="eastAsia"/>
                <w:color w:val="000000"/>
              </w:rPr>
              <w:t>25</w:t>
            </w:r>
          </w:p>
        </w:tc>
        <w:tc>
          <w:tcPr>
            <w:tcW w:w="1278" w:type="dxa"/>
          </w:tcPr>
          <w:p w14:paraId="2AAEABF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2FF3162" w14:textId="77777777" w:rsidTr="008B57D8">
        <w:trPr>
          <w:trHeight w:val="324"/>
        </w:trPr>
        <w:tc>
          <w:tcPr>
            <w:tcW w:w="997" w:type="dxa"/>
            <w:vMerge/>
          </w:tcPr>
          <w:p w14:paraId="692D46DF" w14:textId="77777777" w:rsidR="00331994" w:rsidRPr="00582304" w:rsidRDefault="00331994" w:rsidP="008B57D8">
            <w:pPr>
              <w:spacing w:line="240" w:lineRule="auto"/>
              <w:rPr>
                <w:iCs/>
                <w:szCs w:val="24"/>
              </w:rPr>
            </w:pPr>
          </w:p>
        </w:tc>
        <w:tc>
          <w:tcPr>
            <w:tcW w:w="1274" w:type="dxa"/>
          </w:tcPr>
          <w:p w14:paraId="0904D68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19A66950" w14:textId="77777777" w:rsidR="00331994" w:rsidRPr="00582304" w:rsidRDefault="00331994" w:rsidP="008B57D8">
            <w:pPr>
              <w:spacing w:line="240" w:lineRule="auto"/>
              <w:rPr>
                <w:iCs/>
                <w:szCs w:val="24"/>
              </w:rPr>
            </w:pPr>
          </w:p>
        </w:tc>
        <w:tc>
          <w:tcPr>
            <w:tcW w:w="1084" w:type="dxa"/>
            <w:noWrap/>
          </w:tcPr>
          <w:p w14:paraId="2022CFFF" w14:textId="77777777" w:rsidR="00331994" w:rsidRPr="00582304" w:rsidRDefault="00331994" w:rsidP="008B57D8">
            <w:pPr>
              <w:spacing w:line="240" w:lineRule="auto"/>
              <w:rPr>
                <w:iCs/>
                <w:szCs w:val="24"/>
              </w:rPr>
            </w:pPr>
            <w:r>
              <w:rPr>
                <w:rFonts w:hint="eastAsia"/>
                <w:color w:val="000000"/>
              </w:rPr>
              <w:t>275.48</w:t>
            </w:r>
          </w:p>
        </w:tc>
        <w:tc>
          <w:tcPr>
            <w:tcW w:w="1085" w:type="dxa"/>
            <w:noWrap/>
          </w:tcPr>
          <w:p w14:paraId="72922A5F" w14:textId="77777777" w:rsidR="00331994" w:rsidRPr="00582304" w:rsidRDefault="00331994" w:rsidP="008B57D8">
            <w:pPr>
              <w:spacing w:line="240" w:lineRule="auto"/>
              <w:rPr>
                <w:iCs/>
                <w:szCs w:val="24"/>
              </w:rPr>
            </w:pPr>
            <w:r>
              <w:rPr>
                <w:rFonts w:hint="eastAsia"/>
                <w:color w:val="000000"/>
              </w:rPr>
              <w:t>-24.52</w:t>
            </w:r>
          </w:p>
        </w:tc>
        <w:tc>
          <w:tcPr>
            <w:tcW w:w="1089" w:type="dxa"/>
            <w:noWrap/>
          </w:tcPr>
          <w:p w14:paraId="6C707C50" w14:textId="77777777" w:rsidR="00331994" w:rsidRPr="00582304" w:rsidRDefault="00331994" w:rsidP="008B57D8">
            <w:pPr>
              <w:spacing w:line="240" w:lineRule="auto"/>
              <w:rPr>
                <w:iCs/>
                <w:szCs w:val="24"/>
              </w:rPr>
            </w:pPr>
            <w:r>
              <w:rPr>
                <w:rFonts w:hint="eastAsia"/>
                <w:color w:val="000000"/>
              </w:rPr>
              <w:t>14.5</w:t>
            </w:r>
          </w:p>
        </w:tc>
        <w:tc>
          <w:tcPr>
            <w:tcW w:w="992" w:type="dxa"/>
            <w:noWrap/>
          </w:tcPr>
          <w:p w14:paraId="325E085E" w14:textId="77777777" w:rsidR="00331994" w:rsidRPr="00582304" w:rsidRDefault="00331994" w:rsidP="008B57D8">
            <w:pPr>
              <w:spacing w:line="240" w:lineRule="auto"/>
              <w:rPr>
                <w:iCs/>
                <w:szCs w:val="24"/>
              </w:rPr>
            </w:pPr>
            <w:r>
              <w:rPr>
                <w:rFonts w:hint="eastAsia"/>
                <w:color w:val="000000"/>
              </w:rPr>
              <w:t>12.64</w:t>
            </w:r>
          </w:p>
        </w:tc>
        <w:tc>
          <w:tcPr>
            <w:tcW w:w="990" w:type="dxa"/>
            <w:noWrap/>
          </w:tcPr>
          <w:p w14:paraId="5C73C900" w14:textId="77777777" w:rsidR="00331994" w:rsidRPr="00582304" w:rsidRDefault="00331994" w:rsidP="008B57D8">
            <w:pPr>
              <w:spacing w:line="240" w:lineRule="auto"/>
              <w:rPr>
                <w:iCs/>
                <w:szCs w:val="24"/>
              </w:rPr>
            </w:pPr>
            <w:r>
              <w:rPr>
                <w:rFonts w:hint="eastAsia"/>
                <w:color w:val="000000"/>
              </w:rPr>
              <w:t>28.48</w:t>
            </w:r>
          </w:p>
        </w:tc>
        <w:tc>
          <w:tcPr>
            <w:tcW w:w="1278" w:type="dxa"/>
          </w:tcPr>
          <w:p w14:paraId="60F2F072"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77523663" w14:textId="77777777" w:rsidTr="008B57D8">
        <w:trPr>
          <w:trHeight w:val="324"/>
        </w:trPr>
        <w:tc>
          <w:tcPr>
            <w:tcW w:w="997" w:type="dxa"/>
            <w:vMerge w:val="restart"/>
            <w:noWrap/>
          </w:tcPr>
          <w:p w14:paraId="731672FC" w14:textId="77777777" w:rsidR="00331994" w:rsidRPr="00582304" w:rsidRDefault="00331994" w:rsidP="008B57D8">
            <w:pPr>
              <w:spacing w:line="240" w:lineRule="auto"/>
              <w:rPr>
                <w:iCs/>
                <w:szCs w:val="24"/>
              </w:rPr>
            </w:pPr>
            <w:r w:rsidRPr="00582304">
              <w:rPr>
                <w:iCs/>
                <w:szCs w:val="24"/>
              </w:rPr>
              <w:t>70</w:t>
            </w:r>
          </w:p>
        </w:tc>
        <w:tc>
          <w:tcPr>
            <w:tcW w:w="1274" w:type="dxa"/>
          </w:tcPr>
          <w:p w14:paraId="3F462D7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24A7105" w14:textId="77777777" w:rsidR="00331994" w:rsidRPr="00582304" w:rsidRDefault="00331994" w:rsidP="008B57D8">
            <w:pPr>
              <w:spacing w:line="240" w:lineRule="auto"/>
              <w:rPr>
                <w:iCs/>
                <w:szCs w:val="24"/>
              </w:rPr>
            </w:pPr>
            <w:r>
              <w:rPr>
                <w:rFonts w:hint="eastAsia"/>
                <w:color w:val="000000"/>
              </w:rPr>
              <w:t>253.86</w:t>
            </w:r>
          </w:p>
        </w:tc>
        <w:tc>
          <w:tcPr>
            <w:tcW w:w="1084" w:type="dxa"/>
            <w:noWrap/>
          </w:tcPr>
          <w:p w14:paraId="7CDE70EE" w14:textId="77777777" w:rsidR="00331994" w:rsidRPr="00582304" w:rsidRDefault="00331994" w:rsidP="008B57D8">
            <w:pPr>
              <w:spacing w:line="240" w:lineRule="auto"/>
              <w:rPr>
                <w:iCs/>
                <w:szCs w:val="24"/>
              </w:rPr>
            </w:pPr>
            <w:r>
              <w:rPr>
                <w:rFonts w:hint="eastAsia"/>
                <w:color w:val="000000"/>
              </w:rPr>
              <w:t>291.79</w:t>
            </w:r>
          </w:p>
        </w:tc>
        <w:tc>
          <w:tcPr>
            <w:tcW w:w="1085" w:type="dxa"/>
            <w:noWrap/>
          </w:tcPr>
          <w:p w14:paraId="7C9F496E" w14:textId="77777777" w:rsidR="00331994" w:rsidRPr="00582304" w:rsidRDefault="00331994" w:rsidP="008B57D8">
            <w:pPr>
              <w:spacing w:line="240" w:lineRule="auto"/>
              <w:rPr>
                <w:iCs/>
                <w:szCs w:val="24"/>
              </w:rPr>
            </w:pPr>
            <w:r>
              <w:rPr>
                <w:rFonts w:hint="eastAsia"/>
                <w:color w:val="000000"/>
              </w:rPr>
              <w:t>-8.21</w:t>
            </w:r>
          </w:p>
        </w:tc>
        <w:tc>
          <w:tcPr>
            <w:tcW w:w="1089" w:type="dxa"/>
            <w:noWrap/>
          </w:tcPr>
          <w:p w14:paraId="05D0F22E" w14:textId="77777777" w:rsidR="00331994" w:rsidRPr="00582304" w:rsidRDefault="00331994" w:rsidP="008B57D8">
            <w:pPr>
              <w:spacing w:line="240" w:lineRule="auto"/>
              <w:rPr>
                <w:iCs/>
                <w:szCs w:val="24"/>
              </w:rPr>
            </w:pPr>
            <w:r>
              <w:rPr>
                <w:rFonts w:hint="eastAsia"/>
                <w:color w:val="000000"/>
              </w:rPr>
              <w:t>17.98</w:t>
            </w:r>
          </w:p>
        </w:tc>
        <w:tc>
          <w:tcPr>
            <w:tcW w:w="992" w:type="dxa"/>
            <w:noWrap/>
          </w:tcPr>
          <w:p w14:paraId="3BE793DF" w14:textId="77777777" w:rsidR="00331994" w:rsidRPr="00582304" w:rsidRDefault="00331994" w:rsidP="008B57D8">
            <w:pPr>
              <w:spacing w:line="240" w:lineRule="auto"/>
              <w:rPr>
                <w:iCs/>
                <w:szCs w:val="24"/>
              </w:rPr>
            </w:pPr>
            <w:r>
              <w:rPr>
                <w:rFonts w:hint="eastAsia"/>
                <w:color w:val="000000"/>
              </w:rPr>
              <w:t>17.07</w:t>
            </w:r>
          </w:p>
        </w:tc>
        <w:tc>
          <w:tcPr>
            <w:tcW w:w="990" w:type="dxa"/>
            <w:noWrap/>
          </w:tcPr>
          <w:p w14:paraId="3E209E97" w14:textId="77777777" w:rsidR="00331994" w:rsidRPr="00582304" w:rsidRDefault="00331994" w:rsidP="008B57D8">
            <w:pPr>
              <w:spacing w:line="240" w:lineRule="auto"/>
              <w:rPr>
                <w:iCs/>
                <w:szCs w:val="24"/>
              </w:rPr>
            </w:pPr>
            <w:r>
              <w:rPr>
                <w:rFonts w:hint="eastAsia"/>
                <w:color w:val="000000"/>
              </w:rPr>
              <w:t>19.76</w:t>
            </w:r>
          </w:p>
        </w:tc>
        <w:tc>
          <w:tcPr>
            <w:tcW w:w="1278" w:type="dxa"/>
          </w:tcPr>
          <w:p w14:paraId="0470D2C3"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5F8F6C6" w14:textId="77777777" w:rsidTr="008B57D8">
        <w:trPr>
          <w:trHeight w:val="324"/>
        </w:trPr>
        <w:tc>
          <w:tcPr>
            <w:tcW w:w="997" w:type="dxa"/>
            <w:vMerge/>
          </w:tcPr>
          <w:p w14:paraId="27FD72F8" w14:textId="77777777" w:rsidR="00331994" w:rsidRPr="00582304" w:rsidRDefault="00331994" w:rsidP="008B57D8">
            <w:pPr>
              <w:spacing w:line="240" w:lineRule="auto"/>
              <w:rPr>
                <w:iCs/>
                <w:szCs w:val="24"/>
              </w:rPr>
            </w:pPr>
          </w:p>
        </w:tc>
        <w:tc>
          <w:tcPr>
            <w:tcW w:w="1274" w:type="dxa"/>
          </w:tcPr>
          <w:p w14:paraId="4130697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949C341" w14:textId="77777777" w:rsidR="00331994" w:rsidRPr="00582304" w:rsidRDefault="00331994" w:rsidP="008B57D8">
            <w:pPr>
              <w:spacing w:line="240" w:lineRule="auto"/>
              <w:rPr>
                <w:iCs/>
                <w:szCs w:val="24"/>
              </w:rPr>
            </w:pPr>
          </w:p>
        </w:tc>
        <w:tc>
          <w:tcPr>
            <w:tcW w:w="1084" w:type="dxa"/>
            <w:noWrap/>
          </w:tcPr>
          <w:p w14:paraId="1DD47F17" w14:textId="77777777" w:rsidR="00331994" w:rsidRPr="00582304" w:rsidRDefault="00331994" w:rsidP="008B57D8">
            <w:pPr>
              <w:spacing w:line="240" w:lineRule="auto"/>
              <w:rPr>
                <w:iCs/>
                <w:szCs w:val="24"/>
              </w:rPr>
            </w:pPr>
            <w:r>
              <w:rPr>
                <w:rFonts w:hint="eastAsia"/>
                <w:color w:val="000000"/>
              </w:rPr>
              <w:t>283.04</w:t>
            </w:r>
          </w:p>
        </w:tc>
        <w:tc>
          <w:tcPr>
            <w:tcW w:w="1085" w:type="dxa"/>
            <w:noWrap/>
          </w:tcPr>
          <w:p w14:paraId="7C1C4D2C" w14:textId="77777777" w:rsidR="00331994" w:rsidRPr="00582304" w:rsidRDefault="00331994" w:rsidP="008B57D8">
            <w:pPr>
              <w:spacing w:line="240" w:lineRule="auto"/>
              <w:rPr>
                <w:iCs/>
                <w:szCs w:val="24"/>
              </w:rPr>
            </w:pPr>
            <w:r>
              <w:rPr>
                <w:rFonts w:hint="eastAsia"/>
                <w:color w:val="000000"/>
              </w:rPr>
              <w:t>-16.96</w:t>
            </w:r>
          </w:p>
        </w:tc>
        <w:tc>
          <w:tcPr>
            <w:tcW w:w="1089" w:type="dxa"/>
            <w:noWrap/>
          </w:tcPr>
          <w:p w14:paraId="64C99D8C" w14:textId="77777777" w:rsidR="00331994" w:rsidRPr="00582304" w:rsidRDefault="00331994" w:rsidP="008B57D8">
            <w:pPr>
              <w:spacing w:line="240" w:lineRule="auto"/>
              <w:rPr>
                <w:iCs/>
                <w:szCs w:val="24"/>
              </w:rPr>
            </w:pPr>
            <w:r>
              <w:rPr>
                <w:rFonts w:hint="eastAsia"/>
                <w:color w:val="000000"/>
              </w:rPr>
              <w:t>12.63</w:t>
            </w:r>
          </w:p>
        </w:tc>
        <w:tc>
          <w:tcPr>
            <w:tcW w:w="992" w:type="dxa"/>
            <w:noWrap/>
          </w:tcPr>
          <w:p w14:paraId="25ADFAC6" w14:textId="77777777" w:rsidR="00331994" w:rsidRPr="00582304" w:rsidRDefault="00331994" w:rsidP="008B57D8">
            <w:pPr>
              <w:spacing w:line="240" w:lineRule="auto"/>
              <w:rPr>
                <w:iCs/>
                <w:szCs w:val="24"/>
              </w:rPr>
            </w:pPr>
            <w:r>
              <w:rPr>
                <w:rFonts w:hint="eastAsia"/>
                <w:color w:val="000000"/>
              </w:rPr>
              <w:t>11.19</w:t>
            </w:r>
          </w:p>
        </w:tc>
        <w:tc>
          <w:tcPr>
            <w:tcW w:w="990" w:type="dxa"/>
            <w:noWrap/>
          </w:tcPr>
          <w:p w14:paraId="1E7A3B86" w14:textId="77777777" w:rsidR="00331994" w:rsidRPr="00582304" w:rsidRDefault="00331994" w:rsidP="008B57D8">
            <w:pPr>
              <w:spacing w:line="240" w:lineRule="auto"/>
              <w:rPr>
                <w:iCs/>
                <w:szCs w:val="24"/>
              </w:rPr>
            </w:pPr>
            <w:r>
              <w:rPr>
                <w:rFonts w:hint="eastAsia"/>
                <w:color w:val="000000"/>
              </w:rPr>
              <w:t>21.14</w:t>
            </w:r>
          </w:p>
        </w:tc>
        <w:tc>
          <w:tcPr>
            <w:tcW w:w="1278" w:type="dxa"/>
          </w:tcPr>
          <w:p w14:paraId="524A42FE" w14:textId="77777777" w:rsidR="00331994" w:rsidRPr="00582304" w:rsidRDefault="00331994" w:rsidP="008B57D8">
            <w:pPr>
              <w:spacing w:line="240" w:lineRule="auto"/>
              <w:rPr>
                <w:color w:val="000000"/>
                <w:szCs w:val="24"/>
              </w:rPr>
            </w:pPr>
            <w:r>
              <w:rPr>
                <w:rFonts w:hint="eastAsia"/>
                <w:color w:val="000000"/>
              </w:rPr>
              <w:t>0.86</w:t>
            </w:r>
          </w:p>
        </w:tc>
      </w:tr>
    </w:tbl>
    <w:p w14:paraId="3B1FBE01" w14:textId="77777777" w:rsidR="00331994" w:rsidRDefault="00331994" w:rsidP="00331994">
      <w:pPr>
        <w:spacing w:line="240" w:lineRule="auto"/>
      </w:pPr>
    </w:p>
    <w:p w14:paraId="4BC90F6B" w14:textId="365E26F9" w:rsidR="00331994" w:rsidRPr="008E12A9" w:rsidRDefault="00331994" w:rsidP="00331994">
      <w:pPr>
        <w:pStyle w:val="af1"/>
        <w:spacing w:line="240" w:lineRule="auto"/>
      </w:pPr>
      <w:bookmarkStart w:id="372" w:name="_Toc163389744"/>
      <w:bookmarkStart w:id="373" w:name="_Toc163389813"/>
      <w:bookmarkStart w:id="374" w:name="_Toc163389960"/>
      <w:r>
        <w:t xml:space="preserve">Table S. </w:t>
      </w:r>
      <w:fldSimple w:instr=" SEQ Table_S. \* ARABIC ">
        <w:r w:rsidR="009D47CB">
          <w:rPr>
            <w:noProof/>
          </w:rPr>
          <w:t>8</w:t>
        </w:r>
      </w:fldSimple>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372"/>
      <w:bookmarkEnd w:id="373"/>
      <w:bookmarkEnd w:id="374"/>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69A6AD60"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7B615AA7"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60DFB040"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079838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0B8C589"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B7F08A3"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337B41C9"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A979D6E"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57F3D88"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D686991"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7FF5AFC" w14:textId="77777777" w:rsidTr="008B57D8">
        <w:trPr>
          <w:trHeight w:val="324"/>
        </w:trPr>
        <w:tc>
          <w:tcPr>
            <w:tcW w:w="997" w:type="dxa"/>
            <w:vMerge w:val="restart"/>
            <w:noWrap/>
            <w:hideMark/>
          </w:tcPr>
          <w:p w14:paraId="3A562394" w14:textId="77777777" w:rsidR="00331994" w:rsidRPr="00582304" w:rsidRDefault="00331994" w:rsidP="008B57D8">
            <w:pPr>
              <w:spacing w:line="240" w:lineRule="auto"/>
              <w:rPr>
                <w:iCs/>
                <w:szCs w:val="24"/>
              </w:rPr>
            </w:pPr>
            <w:r w:rsidRPr="00582304">
              <w:rPr>
                <w:iCs/>
                <w:szCs w:val="24"/>
              </w:rPr>
              <w:t>10</w:t>
            </w:r>
          </w:p>
        </w:tc>
        <w:tc>
          <w:tcPr>
            <w:tcW w:w="1274" w:type="dxa"/>
          </w:tcPr>
          <w:p w14:paraId="159FA73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8DF3A55" w14:textId="77777777" w:rsidR="00331994" w:rsidRPr="00582304" w:rsidRDefault="00331994" w:rsidP="008B57D8">
            <w:pPr>
              <w:spacing w:line="240" w:lineRule="auto"/>
              <w:rPr>
                <w:iCs/>
                <w:szCs w:val="24"/>
              </w:rPr>
            </w:pPr>
            <w:r>
              <w:rPr>
                <w:rFonts w:hint="eastAsia"/>
                <w:color w:val="000000"/>
              </w:rPr>
              <w:t>145.97</w:t>
            </w:r>
          </w:p>
        </w:tc>
        <w:tc>
          <w:tcPr>
            <w:tcW w:w="1084" w:type="dxa"/>
            <w:noWrap/>
          </w:tcPr>
          <w:p w14:paraId="16CD95B0" w14:textId="77777777" w:rsidR="00331994" w:rsidRPr="00582304" w:rsidRDefault="00331994" w:rsidP="008B57D8">
            <w:pPr>
              <w:spacing w:line="240" w:lineRule="auto"/>
              <w:rPr>
                <w:iCs/>
                <w:szCs w:val="24"/>
              </w:rPr>
            </w:pPr>
            <w:r>
              <w:rPr>
                <w:rFonts w:hint="eastAsia"/>
                <w:color w:val="000000"/>
              </w:rPr>
              <w:t>243.51</w:t>
            </w:r>
          </w:p>
        </w:tc>
        <w:tc>
          <w:tcPr>
            <w:tcW w:w="1085" w:type="dxa"/>
            <w:noWrap/>
          </w:tcPr>
          <w:p w14:paraId="67F44D5D" w14:textId="77777777" w:rsidR="00331994" w:rsidRPr="00582304" w:rsidRDefault="00331994" w:rsidP="008B57D8">
            <w:pPr>
              <w:spacing w:line="240" w:lineRule="auto"/>
              <w:rPr>
                <w:iCs/>
                <w:szCs w:val="24"/>
              </w:rPr>
            </w:pPr>
            <w:r>
              <w:rPr>
                <w:rFonts w:hint="eastAsia"/>
                <w:color w:val="000000"/>
              </w:rPr>
              <w:t>-56.49</w:t>
            </w:r>
          </w:p>
        </w:tc>
        <w:tc>
          <w:tcPr>
            <w:tcW w:w="1089" w:type="dxa"/>
            <w:noWrap/>
          </w:tcPr>
          <w:p w14:paraId="2248CD1E" w14:textId="77777777" w:rsidR="00331994" w:rsidRPr="00582304" w:rsidRDefault="00331994" w:rsidP="008B57D8">
            <w:pPr>
              <w:spacing w:line="240" w:lineRule="auto"/>
              <w:rPr>
                <w:iCs/>
                <w:szCs w:val="24"/>
              </w:rPr>
            </w:pPr>
            <w:r>
              <w:rPr>
                <w:rFonts w:hint="eastAsia"/>
                <w:color w:val="000000"/>
              </w:rPr>
              <w:t>41.24</w:t>
            </w:r>
          </w:p>
        </w:tc>
        <w:tc>
          <w:tcPr>
            <w:tcW w:w="992" w:type="dxa"/>
            <w:noWrap/>
          </w:tcPr>
          <w:p w14:paraId="5DF1B3B1" w14:textId="77777777" w:rsidR="00331994" w:rsidRPr="00582304" w:rsidRDefault="00331994" w:rsidP="008B57D8">
            <w:pPr>
              <w:spacing w:line="240" w:lineRule="auto"/>
              <w:rPr>
                <w:iCs/>
                <w:szCs w:val="24"/>
              </w:rPr>
            </w:pPr>
            <w:r>
              <w:rPr>
                <w:rFonts w:hint="eastAsia"/>
                <w:color w:val="000000"/>
              </w:rPr>
              <w:t>33.87</w:t>
            </w:r>
          </w:p>
        </w:tc>
        <w:tc>
          <w:tcPr>
            <w:tcW w:w="990" w:type="dxa"/>
            <w:noWrap/>
          </w:tcPr>
          <w:p w14:paraId="1C876532" w14:textId="77777777" w:rsidR="00331994" w:rsidRPr="00582304" w:rsidRDefault="00331994" w:rsidP="008B57D8">
            <w:pPr>
              <w:spacing w:line="240" w:lineRule="auto"/>
              <w:rPr>
                <w:iCs/>
                <w:szCs w:val="24"/>
              </w:rPr>
            </w:pPr>
            <w:r>
              <w:rPr>
                <w:rFonts w:hint="eastAsia"/>
                <w:color w:val="000000"/>
              </w:rPr>
              <w:t>69.92</w:t>
            </w:r>
          </w:p>
        </w:tc>
        <w:tc>
          <w:tcPr>
            <w:tcW w:w="1278" w:type="dxa"/>
          </w:tcPr>
          <w:p w14:paraId="1141E51E"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2A403C86" w14:textId="77777777" w:rsidTr="008B57D8">
        <w:trPr>
          <w:trHeight w:val="324"/>
        </w:trPr>
        <w:tc>
          <w:tcPr>
            <w:tcW w:w="997" w:type="dxa"/>
            <w:vMerge/>
            <w:hideMark/>
          </w:tcPr>
          <w:p w14:paraId="0A523A09" w14:textId="77777777" w:rsidR="00331994" w:rsidRPr="00582304" w:rsidRDefault="00331994" w:rsidP="008B57D8">
            <w:pPr>
              <w:spacing w:line="240" w:lineRule="auto"/>
              <w:rPr>
                <w:iCs/>
                <w:szCs w:val="24"/>
              </w:rPr>
            </w:pPr>
          </w:p>
        </w:tc>
        <w:tc>
          <w:tcPr>
            <w:tcW w:w="1274" w:type="dxa"/>
          </w:tcPr>
          <w:p w14:paraId="0F891F7F"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A8A15C5" w14:textId="77777777" w:rsidR="00331994" w:rsidRPr="00582304" w:rsidRDefault="00331994" w:rsidP="008B57D8">
            <w:pPr>
              <w:spacing w:line="240" w:lineRule="auto"/>
              <w:rPr>
                <w:iCs/>
                <w:szCs w:val="24"/>
              </w:rPr>
            </w:pPr>
          </w:p>
        </w:tc>
        <w:tc>
          <w:tcPr>
            <w:tcW w:w="1084" w:type="dxa"/>
            <w:noWrap/>
          </w:tcPr>
          <w:p w14:paraId="3E71D6BF" w14:textId="77777777" w:rsidR="00331994" w:rsidRPr="00582304" w:rsidRDefault="00331994" w:rsidP="008B57D8">
            <w:pPr>
              <w:spacing w:line="240" w:lineRule="auto"/>
              <w:rPr>
                <w:iCs/>
                <w:szCs w:val="24"/>
              </w:rPr>
            </w:pPr>
            <w:r>
              <w:rPr>
                <w:rFonts w:hint="eastAsia"/>
                <w:color w:val="000000"/>
              </w:rPr>
              <w:t>219.83</w:t>
            </w:r>
          </w:p>
        </w:tc>
        <w:tc>
          <w:tcPr>
            <w:tcW w:w="1085" w:type="dxa"/>
            <w:noWrap/>
          </w:tcPr>
          <w:p w14:paraId="30482F5C" w14:textId="77777777" w:rsidR="00331994" w:rsidRPr="00582304" w:rsidRDefault="00331994" w:rsidP="008B57D8">
            <w:pPr>
              <w:spacing w:line="240" w:lineRule="auto"/>
              <w:rPr>
                <w:iCs/>
                <w:szCs w:val="24"/>
              </w:rPr>
            </w:pPr>
            <w:r>
              <w:rPr>
                <w:rFonts w:hint="eastAsia"/>
                <w:color w:val="000000"/>
              </w:rPr>
              <w:t>-80.17</w:t>
            </w:r>
          </w:p>
        </w:tc>
        <w:tc>
          <w:tcPr>
            <w:tcW w:w="1089" w:type="dxa"/>
            <w:noWrap/>
          </w:tcPr>
          <w:p w14:paraId="5C4DAB52" w14:textId="77777777" w:rsidR="00331994" w:rsidRPr="00582304" w:rsidRDefault="00331994" w:rsidP="008B57D8">
            <w:pPr>
              <w:spacing w:line="240" w:lineRule="auto"/>
              <w:rPr>
                <w:iCs/>
                <w:szCs w:val="24"/>
              </w:rPr>
            </w:pPr>
            <w:r>
              <w:rPr>
                <w:rFonts w:hint="eastAsia"/>
                <w:color w:val="000000"/>
              </w:rPr>
              <w:t>25.29</w:t>
            </w:r>
          </w:p>
        </w:tc>
        <w:tc>
          <w:tcPr>
            <w:tcW w:w="992" w:type="dxa"/>
            <w:noWrap/>
          </w:tcPr>
          <w:p w14:paraId="2AB24CE5" w14:textId="77777777" w:rsidR="00331994" w:rsidRPr="00582304" w:rsidRDefault="00331994" w:rsidP="008B57D8">
            <w:pPr>
              <w:spacing w:line="240" w:lineRule="auto"/>
              <w:rPr>
                <w:iCs/>
                <w:szCs w:val="24"/>
              </w:rPr>
            </w:pPr>
            <w:r>
              <w:rPr>
                <w:rFonts w:hint="eastAsia"/>
                <w:color w:val="000000"/>
              </w:rPr>
              <w:t>19.35</w:t>
            </w:r>
          </w:p>
        </w:tc>
        <w:tc>
          <w:tcPr>
            <w:tcW w:w="990" w:type="dxa"/>
            <w:noWrap/>
          </w:tcPr>
          <w:p w14:paraId="153CBA72" w14:textId="77777777" w:rsidR="00331994" w:rsidRPr="00582304" w:rsidRDefault="00331994" w:rsidP="008B57D8">
            <w:pPr>
              <w:spacing w:line="240" w:lineRule="auto"/>
              <w:rPr>
                <w:iCs/>
                <w:szCs w:val="24"/>
              </w:rPr>
            </w:pPr>
            <w:r>
              <w:rPr>
                <w:rFonts w:hint="eastAsia"/>
                <w:color w:val="000000"/>
              </w:rPr>
              <w:t>84.06</w:t>
            </w:r>
          </w:p>
        </w:tc>
        <w:tc>
          <w:tcPr>
            <w:tcW w:w="1278" w:type="dxa"/>
          </w:tcPr>
          <w:p w14:paraId="55C9654E"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1457BC25" w14:textId="77777777" w:rsidTr="008B57D8">
        <w:trPr>
          <w:trHeight w:val="324"/>
        </w:trPr>
        <w:tc>
          <w:tcPr>
            <w:tcW w:w="997" w:type="dxa"/>
            <w:vMerge w:val="restart"/>
            <w:noWrap/>
          </w:tcPr>
          <w:p w14:paraId="7D5EBCB0" w14:textId="77777777" w:rsidR="00331994" w:rsidRPr="00582304" w:rsidRDefault="00331994" w:rsidP="008B57D8">
            <w:pPr>
              <w:spacing w:line="240" w:lineRule="auto"/>
              <w:rPr>
                <w:iCs/>
                <w:szCs w:val="24"/>
              </w:rPr>
            </w:pPr>
            <w:r w:rsidRPr="00582304">
              <w:rPr>
                <w:iCs/>
                <w:szCs w:val="24"/>
              </w:rPr>
              <w:t>30</w:t>
            </w:r>
          </w:p>
        </w:tc>
        <w:tc>
          <w:tcPr>
            <w:tcW w:w="1274" w:type="dxa"/>
          </w:tcPr>
          <w:p w14:paraId="3679AE3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51E2F33" w14:textId="77777777" w:rsidR="00331994" w:rsidRPr="00582304" w:rsidRDefault="00331994" w:rsidP="008B57D8">
            <w:pPr>
              <w:spacing w:line="240" w:lineRule="auto"/>
              <w:rPr>
                <w:iCs/>
                <w:szCs w:val="24"/>
              </w:rPr>
            </w:pPr>
            <w:r>
              <w:rPr>
                <w:rFonts w:hint="eastAsia"/>
                <w:color w:val="000000"/>
              </w:rPr>
              <w:t>203.73</w:t>
            </w:r>
          </w:p>
        </w:tc>
        <w:tc>
          <w:tcPr>
            <w:tcW w:w="1084" w:type="dxa"/>
            <w:noWrap/>
          </w:tcPr>
          <w:p w14:paraId="2205BDF3" w14:textId="77777777" w:rsidR="00331994" w:rsidRPr="00582304" w:rsidRDefault="00331994" w:rsidP="008B57D8">
            <w:pPr>
              <w:spacing w:line="240" w:lineRule="auto"/>
              <w:rPr>
                <w:iCs/>
                <w:szCs w:val="24"/>
              </w:rPr>
            </w:pPr>
            <w:r>
              <w:rPr>
                <w:rFonts w:hint="eastAsia"/>
                <w:color w:val="000000"/>
              </w:rPr>
              <w:t>270.95</w:t>
            </w:r>
          </w:p>
        </w:tc>
        <w:tc>
          <w:tcPr>
            <w:tcW w:w="1085" w:type="dxa"/>
            <w:noWrap/>
          </w:tcPr>
          <w:p w14:paraId="5154E805" w14:textId="77777777" w:rsidR="00331994" w:rsidRPr="00582304" w:rsidRDefault="00331994" w:rsidP="008B57D8">
            <w:pPr>
              <w:spacing w:line="240" w:lineRule="auto"/>
              <w:rPr>
                <w:iCs/>
                <w:szCs w:val="24"/>
              </w:rPr>
            </w:pPr>
            <w:r>
              <w:rPr>
                <w:rFonts w:hint="eastAsia"/>
                <w:color w:val="000000"/>
              </w:rPr>
              <w:t>-29.05</w:t>
            </w:r>
          </w:p>
        </w:tc>
        <w:tc>
          <w:tcPr>
            <w:tcW w:w="1089" w:type="dxa"/>
            <w:noWrap/>
          </w:tcPr>
          <w:p w14:paraId="4155F25D" w14:textId="77777777" w:rsidR="00331994" w:rsidRPr="00582304" w:rsidRDefault="00331994" w:rsidP="008B57D8">
            <w:pPr>
              <w:spacing w:line="240" w:lineRule="auto"/>
              <w:rPr>
                <w:iCs/>
                <w:szCs w:val="24"/>
              </w:rPr>
            </w:pPr>
            <w:r>
              <w:rPr>
                <w:rFonts w:hint="eastAsia"/>
                <w:color w:val="000000"/>
              </w:rPr>
              <w:t>28.84</w:t>
            </w:r>
          </w:p>
        </w:tc>
        <w:tc>
          <w:tcPr>
            <w:tcW w:w="992" w:type="dxa"/>
            <w:noWrap/>
          </w:tcPr>
          <w:p w14:paraId="193FBEDE" w14:textId="77777777" w:rsidR="00331994" w:rsidRPr="00582304" w:rsidRDefault="00331994" w:rsidP="008B57D8">
            <w:pPr>
              <w:spacing w:line="240" w:lineRule="auto"/>
              <w:rPr>
                <w:iCs/>
                <w:szCs w:val="24"/>
              </w:rPr>
            </w:pPr>
            <w:r>
              <w:rPr>
                <w:rFonts w:hint="eastAsia"/>
                <w:color w:val="000000"/>
              </w:rPr>
              <w:t>24.61</w:t>
            </w:r>
          </w:p>
        </w:tc>
        <w:tc>
          <w:tcPr>
            <w:tcW w:w="990" w:type="dxa"/>
            <w:noWrap/>
          </w:tcPr>
          <w:p w14:paraId="3D89FF66" w14:textId="77777777" w:rsidR="00331994" w:rsidRPr="00582304" w:rsidRDefault="00331994" w:rsidP="008B57D8">
            <w:pPr>
              <w:spacing w:line="240" w:lineRule="auto"/>
              <w:rPr>
                <w:iCs/>
                <w:szCs w:val="24"/>
              </w:rPr>
            </w:pPr>
            <w:r>
              <w:rPr>
                <w:rFonts w:hint="eastAsia"/>
                <w:color w:val="000000"/>
              </w:rPr>
              <w:t>40.92</w:t>
            </w:r>
          </w:p>
        </w:tc>
        <w:tc>
          <w:tcPr>
            <w:tcW w:w="1278" w:type="dxa"/>
          </w:tcPr>
          <w:p w14:paraId="7217C118"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A0FCAFD" w14:textId="77777777" w:rsidTr="008B57D8">
        <w:trPr>
          <w:trHeight w:val="324"/>
        </w:trPr>
        <w:tc>
          <w:tcPr>
            <w:tcW w:w="997" w:type="dxa"/>
            <w:vMerge/>
          </w:tcPr>
          <w:p w14:paraId="04D985D3" w14:textId="77777777" w:rsidR="00331994" w:rsidRPr="00582304" w:rsidRDefault="00331994" w:rsidP="008B57D8">
            <w:pPr>
              <w:spacing w:line="240" w:lineRule="auto"/>
              <w:rPr>
                <w:iCs/>
                <w:szCs w:val="24"/>
              </w:rPr>
            </w:pPr>
          </w:p>
        </w:tc>
        <w:tc>
          <w:tcPr>
            <w:tcW w:w="1274" w:type="dxa"/>
          </w:tcPr>
          <w:p w14:paraId="27EFB3D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1D2FDD2" w14:textId="77777777" w:rsidR="00331994" w:rsidRPr="00582304" w:rsidRDefault="00331994" w:rsidP="008B57D8">
            <w:pPr>
              <w:spacing w:line="240" w:lineRule="auto"/>
              <w:rPr>
                <w:iCs/>
                <w:szCs w:val="24"/>
              </w:rPr>
            </w:pPr>
          </w:p>
        </w:tc>
        <w:tc>
          <w:tcPr>
            <w:tcW w:w="1084" w:type="dxa"/>
            <w:noWrap/>
          </w:tcPr>
          <w:p w14:paraId="06603C68" w14:textId="77777777" w:rsidR="00331994" w:rsidRPr="00582304" w:rsidRDefault="00331994" w:rsidP="008B57D8">
            <w:pPr>
              <w:spacing w:line="240" w:lineRule="auto"/>
              <w:rPr>
                <w:iCs/>
                <w:szCs w:val="24"/>
              </w:rPr>
            </w:pPr>
            <w:r>
              <w:rPr>
                <w:rFonts w:hint="eastAsia"/>
                <w:color w:val="000000"/>
              </w:rPr>
              <w:t>254.7</w:t>
            </w:r>
          </w:p>
        </w:tc>
        <w:tc>
          <w:tcPr>
            <w:tcW w:w="1085" w:type="dxa"/>
            <w:noWrap/>
          </w:tcPr>
          <w:p w14:paraId="34FA1076" w14:textId="77777777" w:rsidR="00331994" w:rsidRPr="00582304" w:rsidRDefault="00331994" w:rsidP="008B57D8">
            <w:pPr>
              <w:spacing w:line="240" w:lineRule="auto"/>
              <w:rPr>
                <w:iCs/>
                <w:szCs w:val="24"/>
              </w:rPr>
            </w:pPr>
            <w:r>
              <w:rPr>
                <w:rFonts w:hint="eastAsia"/>
                <w:color w:val="000000"/>
              </w:rPr>
              <w:t>-45.3</w:t>
            </w:r>
          </w:p>
        </w:tc>
        <w:tc>
          <w:tcPr>
            <w:tcW w:w="1089" w:type="dxa"/>
            <w:noWrap/>
          </w:tcPr>
          <w:p w14:paraId="78565EEC" w14:textId="77777777" w:rsidR="00331994" w:rsidRPr="00582304" w:rsidRDefault="00331994" w:rsidP="008B57D8">
            <w:pPr>
              <w:spacing w:line="240" w:lineRule="auto"/>
              <w:rPr>
                <w:iCs/>
                <w:szCs w:val="24"/>
              </w:rPr>
            </w:pPr>
            <w:r>
              <w:rPr>
                <w:rFonts w:hint="eastAsia"/>
                <w:color w:val="000000"/>
              </w:rPr>
              <w:t>18.87</w:t>
            </w:r>
          </w:p>
        </w:tc>
        <w:tc>
          <w:tcPr>
            <w:tcW w:w="992" w:type="dxa"/>
            <w:noWrap/>
          </w:tcPr>
          <w:p w14:paraId="24847EB2" w14:textId="77777777" w:rsidR="00331994" w:rsidRPr="00582304" w:rsidRDefault="00331994" w:rsidP="008B57D8">
            <w:pPr>
              <w:spacing w:line="240" w:lineRule="auto"/>
              <w:rPr>
                <w:iCs/>
                <w:szCs w:val="24"/>
              </w:rPr>
            </w:pPr>
            <w:r>
              <w:rPr>
                <w:rFonts w:hint="eastAsia"/>
                <w:color w:val="000000"/>
              </w:rPr>
              <w:t>15.08</w:t>
            </w:r>
          </w:p>
        </w:tc>
        <w:tc>
          <w:tcPr>
            <w:tcW w:w="990" w:type="dxa"/>
            <w:noWrap/>
          </w:tcPr>
          <w:p w14:paraId="09FD28FE" w14:textId="77777777" w:rsidR="00331994" w:rsidRPr="00582304" w:rsidRDefault="00331994" w:rsidP="008B57D8">
            <w:pPr>
              <w:spacing w:line="240" w:lineRule="auto"/>
              <w:rPr>
                <w:iCs/>
                <w:szCs w:val="24"/>
              </w:rPr>
            </w:pPr>
            <w:r>
              <w:rPr>
                <w:rFonts w:hint="eastAsia"/>
                <w:color w:val="000000"/>
              </w:rPr>
              <w:t>49.07</w:t>
            </w:r>
          </w:p>
        </w:tc>
        <w:tc>
          <w:tcPr>
            <w:tcW w:w="1278" w:type="dxa"/>
          </w:tcPr>
          <w:p w14:paraId="501A3FD6"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B1D7194" w14:textId="77777777" w:rsidTr="008B57D8">
        <w:trPr>
          <w:trHeight w:val="324"/>
        </w:trPr>
        <w:tc>
          <w:tcPr>
            <w:tcW w:w="997" w:type="dxa"/>
            <w:vMerge w:val="restart"/>
            <w:noWrap/>
          </w:tcPr>
          <w:p w14:paraId="6AEB0202" w14:textId="77777777" w:rsidR="00331994" w:rsidRPr="00582304" w:rsidRDefault="00331994" w:rsidP="008B57D8">
            <w:pPr>
              <w:spacing w:line="240" w:lineRule="auto"/>
              <w:rPr>
                <w:iCs/>
                <w:szCs w:val="24"/>
              </w:rPr>
            </w:pPr>
            <w:r w:rsidRPr="00582304">
              <w:rPr>
                <w:iCs/>
                <w:szCs w:val="24"/>
              </w:rPr>
              <w:t>50</w:t>
            </w:r>
          </w:p>
        </w:tc>
        <w:tc>
          <w:tcPr>
            <w:tcW w:w="1274" w:type="dxa"/>
          </w:tcPr>
          <w:p w14:paraId="54B8E61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460A2DA" w14:textId="77777777" w:rsidR="00331994" w:rsidRPr="00582304" w:rsidRDefault="00331994" w:rsidP="008B57D8">
            <w:pPr>
              <w:spacing w:line="240" w:lineRule="auto"/>
              <w:rPr>
                <w:iCs/>
                <w:szCs w:val="24"/>
              </w:rPr>
            </w:pPr>
            <w:r>
              <w:rPr>
                <w:rFonts w:hint="eastAsia"/>
                <w:color w:val="000000"/>
              </w:rPr>
              <w:t>231.27</w:t>
            </w:r>
          </w:p>
        </w:tc>
        <w:tc>
          <w:tcPr>
            <w:tcW w:w="1084" w:type="dxa"/>
            <w:noWrap/>
          </w:tcPr>
          <w:p w14:paraId="1A546781" w14:textId="77777777" w:rsidR="00331994" w:rsidRPr="00582304" w:rsidRDefault="00331994" w:rsidP="008B57D8">
            <w:pPr>
              <w:spacing w:line="240" w:lineRule="auto"/>
              <w:rPr>
                <w:iCs/>
                <w:szCs w:val="24"/>
              </w:rPr>
            </w:pPr>
            <w:r>
              <w:rPr>
                <w:rFonts w:hint="eastAsia"/>
                <w:color w:val="000000"/>
              </w:rPr>
              <w:t>282.68</w:t>
            </w:r>
          </w:p>
        </w:tc>
        <w:tc>
          <w:tcPr>
            <w:tcW w:w="1085" w:type="dxa"/>
            <w:noWrap/>
          </w:tcPr>
          <w:p w14:paraId="33137F54" w14:textId="77777777" w:rsidR="00331994" w:rsidRPr="00582304" w:rsidRDefault="00331994" w:rsidP="008B57D8">
            <w:pPr>
              <w:spacing w:line="240" w:lineRule="auto"/>
              <w:rPr>
                <w:iCs/>
                <w:szCs w:val="24"/>
              </w:rPr>
            </w:pPr>
            <w:r>
              <w:rPr>
                <w:rFonts w:hint="eastAsia"/>
                <w:color w:val="000000"/>
              </w:rPr>
              <w:t>-17.32</w:t>
            </w:r>
          </w:p>
        </w:tc>
        <w:tc>
          <w:tcPr>
            <w:tcW w:w="1089" w:type="dxa"/>
            <w:noWrap/>
          </w:tcPr>
          <w:p w14:paraId="0E088D97" w14:textId="77777777" w:rsidR="00331994" w:rsidRPr="00582304" w:rsidRDefault="00331994" w:rsidP="008B57D8">
            <w:pPr>
              <w:spacing w:line="240" w:lineRule="auto"/>
              <w:rPr>
                <w:iCs/>
                <w:szCs w:val="24"/>
              </w:rPr>
            </w:pPr>
            <w:r>
              <w:rPr>
                <w:rFonts w:hint="eastAsia"/>
                <w:color w:val="000000"/>
              </w:rPr>
              <w:t>23.18</w:t>
            </w:r>
          </w:p>
        </w:tc>
        <w:tc>
          <w:tcPr>
            <w:tcW w:w="992" w:type="dxa"/>
            <w:noWrap/>
          </w:tcPr>
          <w:p w14:paraId="792C85AF" w14:textId="77777777" w:rsidR="00331994" w:rsidRPr="00582304" w:rsidRDefault="00331994" w:rsidP="008B57D8">
            <w:pPr>
              <w:spacing w:line="240" w:lineRule="auto"/>
              <w:rPr>
                <w:iCs/>
                <w:szCs w:val="24"/>
              </w:rPr>
            </w:pPr>
            <w:r>
              <w:rPr>
                <w:rFonts w:hint="eastAsia"/>
                <w:color w:val="000000"/>
              </w:rPr>
              <w:t>20.65</w:t>
            </w:r>
          </w:p>
        </w:tc>
        <w:tc>
          <w:tcPr>
            <w:tcW w:w="990" w:type="dxa"/>
            <w:noWrap/>
          </w:tcPr>
          <w:p w14:paraId="3C1194BE" w14:textId="77777777" w:rsidR="00331994" w:rsidRPr="00582304" w:rsidRDefault="00331994" w:rsidP="008B57D8">
            <w:pPr>
              <w:spacing w:line="240" w:lineRule="auto"/>
              <w:rPr>
                <w:iCs/>
                <w:szCs w:val="24"/>
              </w:rPr>
            </w:pPr>
            <w:r>
              <w:rPr>
                <w:rFonts w:hint="eastAsia"/>
                <w:color w:val="000000"/>
              </w:rPr>
              <w:t>28.93</w:t>
            </w:r>
          </w:p>
        </w:tc>
        <w:tc>
          <w:tcPr>
            <w:tcW w:w="1278" w:type="dxa"/>
          </w:tcPr>
          <w:p w14:paraId="098414C5"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AB74BB5" w14:textId="77777777" w:rsidTr="008B57D8">
        <w:trPr>
          <w:trHeight w:val="324"/>
        </w:trPr>
        <w:tc>
          <w:tcPr>
            <w:tcW w:w="997" w:type="dxa"/>
            <w:vMerge/>
          </w:tcPr>
          <w:p w14:paraId="239B1475" w14:textId="77777777" w:rsidR="00331994" w:rsidRPr="00582304" w:rsidRDefault="00331994" w:rsidP="008B57D8">
            <w:pPr>
              <w:spacing w:line="240" w:lineRule="auto"/>
              <w:rPr>
                <w:iCs/>
                <w:szCs w:val="24"/>
              </w:rPr>
            </w:pPr>
          </w:p>
        </w:tc>
        <w:tc>
          <w:tcPr>
            <w:tcW w:w="1274" w:type="dxa"/>
          </w:tcPr>
          <w:p w14:paraId="0F6C903E"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E655CA" w14:textId="77777777" w:rsidR="00331994" w:rsidRPr="00582304" w:rsidRDefault="00331994" w:rsidP="008B57D8">
            <w:pPr>
              <w:spacing w:line="240" w:lineRule="auto"/>
              <w:rPr>
                <w:iCs/>
                <w:szCs w:val="24"/>
              </w:rPr>
            </w:pPr>
          </w:p>
        </w:tc>
        <w:tc>
          <w:tcPr>
            <w:tcW w:w="1084" w:type="dxa"/>
            <w:noWrap/>
          </w:tcPr>
          <w:p w14:paraId="69761A38" w14:textId="77777777" w:rsidR="00331994" w:rsidRPr="00582304" w:rsidRDefault="00331994" w:rsidP="008B57D8">
            <w:pPr>
              <w:spacing w:line="240" w:lineRule="auto"/>
              <w:rPr>
                <w:iCs/>
                <w:szCs w:val="24"/>
              </w:rPr>
            </w:pPr>
            <w:r>
              <w:rPr>
                <w:rFonts w:hint="eastAsia"/>
                <w:color w:val="000000"/>
              </w:rPr>
              <w:t>270.41</w:t>
            </w:r>
          </w:p>
        </w:tc>
        <w:tc>
          <w:tcPr>
            <w:tcW w:w="1085" w:type="dxa"/>
            <w:noWrap/>
          </w:tcPr>
          <w:p w14:paraId="72D8CF80" w14:textId="77777777" w:rsidR="00331994" w:rsidRPr="00582304" w:rsidRDefault="00331994" w:rsidP="008B57D8">
            <w:pPr>
              <w:spacing w:line="240" w:lineRule="auto"/>
              <w:rPr>
                <w:iCs/>
                <w:szCs w:val="24"/>
              </w:rPr>
            </w:pPr>
            <w:r>
              <w:rPr>
                <w:rFonts w:hint="eastAsia"/>
                <w:color w:val="000000"/>
              </w:rPr>
              <w:t>-29.59</w:t>
            </w:r>
          </w:p>
        </w:tc>
        <w:tc>
          <w:tcPr>
            <w:tcW w:w="1089" w:type="dxa"/>
            <w:noWrap/>
          </w:tcPr>
          <w:p w14:paraId="029D56B1" w14:textId="77777777" w:rsidR="00331994" w:rsidRPr="00582304" w:rsidRDefault="00331994" w:rsidP="008B57D8">
            <w:pPr>
              <w:spacing w:line="240" w:lineRule="auto"/>
              <w:rPr>
                <w:iCs/>
                <w:szCs w:val="24"/>
              </w:rPr>
            </w:pPr>
            <w:r>
              <w:rPr>
                <w:rFonts w:hint="eastAsia"/>
                <w:color w:val="000000"/>
              </w:rPr>
              <w:t>15.53</w:t>
            </w:r>
          </w:p>
        </w:tc>
        <w:tc>
          <w:tcPr>
            <w:tcW w:w="992" w:type="dxa"/>
            <w:noWrap/>
          </w:tcPr>
          <w:p w14:paraId="69137B12" w14:textId="77777777" w:rsidR="00331994" w:rsidRPr="00582304" w:rsidRDefault="00331994" w:rsidP="008B57D8">
            <w:pPr>
              <w:spacing w:line="240" w:lineRule="auto"/>
              <w:rPr>
                <w:iCs/>
                <w:szCs w:val="24"/>
              </w:rPr>
            </w:pPr>
            <w:r>
              <w:rPr>
                <w:rFonts w:hint="eastAsia"/>
                <w:color w:val="000000"/>
              </w:rPr>
              <w:t>13.09</w:t>
            </w:r>
          </w:p>
        </w:tc>
        <w:tc>
          <w:tcPr>
            <w:tcW w:w="990" w:type="dxa"/>
            <w:noWrap/>
          </w:tcPr>
          <w:p w14:paraId="2B655947" w14:textId="77777777" w:rsidR="00331994" w:rsidRPr="00582304" w:rsidRDefault="00331994" w:rsidP="008B57D8">
            <w:pPr>
              <w:spacing w:line="240" w:lineRule="auto"/>
              <w:rPr>
                <w:iCs/>
                <w:szCs w:val="24"/>
              </w:rPr>
            </w:pPr>
            <w:r>
              <w:rPr>
                <w:rFonts w:hint="eastAsia"/>
                <w:color w:val="000000"/>
              </w:rPr>
              <w:t>33.42</w:t>
            </w:r>
          </w:p>
        </w:tc>
        <w:tc>
          <w:tcPr>
            <w:tcW w:w="1278" w:type="dxa"/>
          </w:tcPr>
          <w:p w14:paraId="6A1ECD4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0598547B" w14:textId="77777777" w:rsidTr="008B57D8">
        <w:trPr>
          <w:trHeight w:val="324"/>
        </w:trPr>
        <w:tc>
          <w:tcPr>
            <w:tcW w:w="997" w:type="dxa"/>
            <w:vMerge w:val="restart"/>
            <w:noWrap/>
          </w:tcPr>
          <w:p w14:paraId="24E029D6" w14:textId="77777777" w:rsidR="00331994" w:rsidRPr="00582304" w:rsidRDefault="00331994" w:rsidP="008B57D8">
            <w:pPr>
              <w:spacing w:line="240" w:lineRule="auto"/>
              <w:rPr>
                <w:iCs/>
                <w:szCs w:val="24"/>
              </w:rPr>
            </w:pPr>
            <w:r w:rsidRPr="00582304">
              <w:rPr>
                <w:iCs/>
                <w:szCs w:val="24"/>
              </w:rPr>
              <w:t>70</w:t>
            </w:r>
          </w:p>
        </w:tc>
        <w:tc>
          <w:tcPr>
            <w:tcW w:w="1274" w:type="dxa"/>
          </w:tcPr>
          <w:p w14:paraId="46B1AA5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8E1B7C2" w14:textId="77777777" w:rsidR="00331994" w:rsidRPr="00582304" w:rsidRDefault="00331994" w:rsidP="008B57D8">
            <w:pPr>
              <w:spacing w:line="240" w:lineRule="auto"/>
              <w:rPr>
                <w:iCs/>
                <w:szCs w:val="24"/>
              </w:rPr>
            </w:pPr>
            <w:r>
              <w:rPr>
                <w:rFonts w:hint="eastAsia"/>
                <w:color w:val="000000"/>
              </w:rPr>
              <w:t>247.5</w:t>
            </w:r>
          </w:p>
        </w:tc>
        <w:tc>
          <w:tcPr>
            <w:tcW w:w="1084" w:type="dxa"/>
            <w:noWrap/>
          </w:tcPr>
          <w:p w14:paraId="76535E9F" w14:textId="77777777" w:rsidR="00331994" w:rsidRPr="00582304" w:rsidRDefault="00331994" w:rsidP="008B57D8">
            <w:pPr>
              <w:spacing w:line="240" w:lineRule="auto"/>
              <w:rPr>
                <w:iCs/>
                <w:szCs w:val="24"/>
              </w:rPr>
            </w:pPr>
            <w:r>
              <w:rPr>
                <w:rFonts w:hint="eastAsia"/>
                <w:color w:val="000000"/>
              </w:rPr>
              <w:t>290.08</w:t>
            </w:r>
          </w:p>
        </w:tc>
        <w:tc>
          <w:tcPr>
            <w:tcW w:w="1085" w:type="dxa"/>
            <w:noWrap/>
          </w:tcPr>
          <w:p w14:paraId="7761EF19" w14:textId="77777777" w:rsidR="00331994" w:rsidRPr="00582304" w:rsidRDefault="00331994" w:rsidP="008B57D8">
            <w:pPr>
              <w:spacing w:line="240" w:lineRule="auto"/>
              <w:rPr>
                <w:iCs/>
                <w:szCs w:val="24"/>
              </w:rPr>
            </w:pPr>
            <w:r>
              <w:rPr>
                <w:rFonts w:hint="eastAsia"/>
                <w:color w:val="000000"/>
              </w:rPr>
              <w:t>-9.92</w:t>
            </w:r>
          </w:p>
        </w:tc>
        <w:tc>
          <w:tcPr>
            <w:tcW w:w="1089" w:type="dxa"/>
            <w:noWrap/>
          </w:tcPr>
          <w:p w14:paraId="031E7D4F" w14:textId="77777777" w:rsidR="00331994" w:rsidRPr="00582304" w:rsidRDefault="00331994" w:rsidP="008B57D8">
            <w:pPr>
              <w:spacing w:line="240" w:lineRule="auto"/>
              <w:rPr>
                <w:iCs/>
                <w:szCs w:val="24"/>
              </w:rPr>
            </w:pPr>
            <w:r>
              <w:rPr>
                <w:rFonts w:hint="eastAsia"/>
                <w:color w:val="000000"/>
              </w:rPr>
              <w:t>19.83</w:t>
            </w:r>
          </w:p>
        </w:tc>
        <w:tc>
          <w:tcPr>
            <w:tcW w:w="992" w:type="dxa"/>
            <w:noWrap/>
          </w:tcPr>
          <w:p w14:paraId="43B9F07A" w14:textId="77777777" w:rsidR="00331994" w:rsidRPr="00582304" w:rsidRDefault="00331994" w:rsidP="008B57D8">
            <w:pPr>
              <w:spacing w:line="240" w:lineRule="auto"/>
              <w:rPr>
                <w:iCs/>
                <w:szCs w:val="24"/>
              </w:rPr>
            </w:pPr>
            <w:r>
              <w:rPr>
                <w:rFonts w:hint="eastAsia"/>
                <w:color w:val="000000"/>
              </w:rPr>
              <w:t>18.4</w:t>
            </w:r>
          </w:p>
        </w:tc>
        <w:tc>
          <w:tcPr>
            <w:tcW w:w="990" w:type="dxa"/>
            <w:noWrap/>
          </w:tcPr>
          <w:p w14:paraId="4F4B5BAD" w14:textId="77777777" w:rsidR="00331994" w:rsidRPr="00582304" w:rsidRDefault="00331994" w:rsidP="008B57D8">
            <w:pPr>
              <w:spacing w:line="240" w:lineRule="auto"/>
              <w:rPr>
                <w:iCs/>
                <w:szCs w:val="24"/>
              </w:rPr>
            </w:pPr>
            <w:r>
              <w:rPr>
                <w:rFonts w:hint="eastAsia"/>
                <w:color w:val="000000"/>
              </w:rPr>
              <w:t>22.16</w:t>
            </w:r>
          </w:p>
        </w:tc>
        <w:tc>
          <w:tcPr>
            <w:tcW w:w="1278" w:type="dxa"/>
          </w:tcPr>
          <w:p w14:paraId="1908E726"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24C08DC" w14:textId="77777777" w:rsidTr="008B57D8">
        <w:trPr>
          <w:trHeight w:val="324"/>
        </w:trPr>
        <w:tc>
          <w:tcPr>
            <w:tcW w:w="997" w:type="dxa"/>
            <w:vMerge/>
          </w:tcPr>
          <w:p w14:paraId="3FEDA496" w14:textId="77777777" w:rsidR="00331994" w:rsidRPr="00582304" w:rsidRDefault="00331994" w:rsidP="008B57D8">
            <w:pPr>
              <w:spacing w:line="240" w:lineRule="auto"/>
              <w:rPr>
                <w:iCs/>
                <w:szCs w:val="24"/>
              </w:rPr>
            </w:pPr>
          </w:p>
        </w:tc>
        <w:tc>
          <w:tcPr>
            <w:tcW w:w="1274" w:type="dxa"/>
          </w:tcPr>
          <w:p w14:paraId="1ACFE74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4E8985D" w14:textId="77777777" w:rsidR="00331994" w:rsidRPr="00582304" w:rsidRDefault="00331994" w:rsidP="008B57D8">
            <w:pPr>
              <w:spacing w:line="240" w:lineRule="auto"/>
              <w:rPr>
                <w:iCs/>
                <w:szCs w:val="24"/>
              </w:rPr>
            </w:pPr>
          </w:p>
        </w:tc>
        <w:tc>
          <w:tcPr>
            <w:tcW w:w="1084" w:type="dxa"/>
            <w:noWrap/>
          </w:tcPr>
          <w:p w14:paraId="5A29EE24" w14:textId="77777777" w:rsidR="00331994" w:rsidRPr="00582304" w:rsidRDefault="00331994" w:rsidP="008B57D8">
            <w:pPr>
              <w:spacing w:line="240" w:lineRule="auto"/>
              <w:rPr>
                <w:iCs/>
                <w:szCs w:val="24"/>
              </w:rPr>
            </w:pPr>
            <w:r>
              <w:rPr>
                <w:rFonts w:hint="eastAsia"/>
                <w:color w:val="000000"/>
              </w:rPr>
              <w:t>279.96</w:t>
            </w:r>
          </w:p>
        </w:tc>
        <w:tc>
          <w:tcPr>
            <w:tcW w:w="1085" w:type="dxa"/>
            <w:noWrap/>
          </w:tcPr>
          <w:p w14:paraId="15A1CA6D" w14:textId="77777777" w:rsidR="00331994" w:rsidRPr="00582304" w:rsidRDefault="00331994" w:rsidP="008B57D8">
            <w:pPr>
              <w:spacing w:line="240" w:lineRule="auto"/>
              <w:rPr>
                <w:iCs/>
                <w:szCs w:val="24"/>
              </w:rPr>
            </w:pPr>
            <w:r>
              <w:rPr>
                <w:rFonts w:hint="eastAsia"/>
                <w:color w:val="000000"/>
              </w:rPr>
              <w:t>-20.04</w:t>
            </w:r>
          </w:p>
        </w:tc>
        <w:tc>
          <w:tcPr>
            <w:tcW w:w="1089" w:type="dxa"/>
            <w:noWrap/>
          </w:tcPr>
          <w:p w14:paraId="7ADF67EC" w14:textId="77777777" w:rsidR="00331994" w:rsidRPr="00582304" w:rsidRDefault="00331994" w:rsidP="008B57D8">
            <w:pPr>
              <w:spacing w:line="240" w:lineRule="auto"/>
              <w:rPr>
                <w:iCs/>
                <w:szCs w:val="24"/>
              </w:rPr>
            </w:pPr>
            <w:r>
              <w:rPr>
                <w:rFonts w:hint="eastAsia"/>
                <w:color w:val="000000"/>
              </w:rPr>
              <w:t>13.62</w:t>
            </w:r>
          </w:p>
        </w:tc>
        <w:tc>
          <w:tcPr>
            <w:tcW w:w="992" w:type="dxa"/>
            <w:noWrap/>
          </w:tcPr>
          <w:p w14:paraId="67A2CF01" w14:textId="77777777" w:rsidR="00331994" w:rsidRPr="00582304" w:rsidRDefault="00331994" w:rsidP="008B57D8">
            <w:pPr>
              <w:spacing w:line="240" w:lineRule="auto"/>
              <w:rPr>
                <w:iCs/>
                <w:szCs w:val="24"/>
              </w:rPr>
            </w:pPr>
            <w:r>
              <w:rPr>
                <w:rFonts w:hint="eastAsia"/>
                <w:color w:val="000000"/>
              </w:rPr>
              <w:t>11.94</w:t>
            </w:r>
          </w:p>
        </w:tc>
        <w:tc>
          <w:tcPr>
            <w:tcW w:w="990" w:type="dxa"/>
            <w:noWrap/>
          </w:tcPr>
          <w:p w14:paraId="6BEC4662" w14:textId="77777777" w:rsidR="00331994" w:rsidRPr="00582304" w:rsidRDefault="00331994" w:rsidP="008B57D8">
            <w:pPr>
              <w:spacing w:line="240" w:lineRule="auto"/>
              <w:rPr>
                <w:iCs/>
                <w:szCs w:val="24"/>
              </w:rPr>
            </w:pPr>
            <w:r>
              <w:rPr>
                <w:rFonts w:hint="eastAsia"/>
                <w:color w:val="000000"/>
              </w:rPr>
              <w:t>24.23</w:t>
            </w:r>
          </w:p>
        </w:tc>
        <w:tc>
          <w:tcPr>
            <w:tcW w:w="1278" w:type="dxa"/>
          </w:tcPr>
          <w:p w14:paraId="62550274" w14:textId="77777777" w:rsidR="00331994" w:rsidRPr="00582304" w:rsidRDefault="00331994" w:rsidP="008B57D8">
            <w:pPr>
              <w:spacing w:line="240" w:lineRule="auto"/>
              <w:rPr>
                <w:color w:val="000000"/>
                <w:szCs w:val="24"/>
              </w:rPr>
            </w:pPr>
            <w:r>
              <w:rPr>
                <w:rFonts w:hint="eastAsia"/>
                <w:color w:val="000000"/>
              </w:rPr>
              <w:t>0.88</w:t>
            </w:r>
          </w:p>
        </w:tc>
      </w:tr>
    </w:tbl>
    <w:p w14:paraId="69FCCF43" w14:textId="77777777" w:rsidR="00331994" w:rsidRDefault="00331994" w:rsidP="00331994">
      <w:pPr>
        <w:widowControl/>
        <w:spacing w:line="240" w:lineRule="auto"/>
      </w:pPr>
    </w:p>
    <w:p w14:paraId="22A83A8C" w14:textId="77777777" w:rsidR="00331994" w:rsidRDefault="00331994" w:rsidP="00331994">
      <w:pPr>
        <w:widowControl/>
        <w:spacing w:line="240" w:lineRule="auto"/>
      </w:pPr>
      <w:r>
        <w:br w:type="page"/>
      </w:r>
    </w:p>
    <w:p w14:paraId="2ADAD458" w14:textId="3D9331C9" w:rsidR="00331994" w:rsidRDefault="00331994" w:rsidP="00331994">
      <w:pPr>
        <w:pStyle w:val="af1"/>
        <w:spacing w:line="240" w:lineRule="auto"/>
      </w:pPr>
      <w:bookmarkStart w:id="375" w:name="_Toc163389745"/>
      <w:bookmarkStart w:id="376" w:name="_Toc163389814"/>
      <w:bookmarkStart w:id="377" w:name="_Toc163389961"/>
      <w:r>
        <w:lastRenderedPageBreak/>
        <w:t xml:space="preserve">Table S. </w:t>
      </w:r>
      <w:fldSimple w:instr=" SEQ Table_S. \* ARABIC ">
        <w:r w:rsidR="009D47CB">
          <w:rPr>
            <w:noProof/>
          </w:rPr>
          <w:t>9</w:t>
        </w:r>
      </w:fldSimple>
      <w:r>
        <w:rPr>
          <w:rFonts w:hint="eastAsia"/>
        </w:rPr>
        <w:t>取後放回的抽樣方式在第四種物種與區塊假設下，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375"/>
      <w:bookmarkEnd w:id="376"/>
      <w:bookmarkEnd w:id="377"/>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12D20E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2810F263"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2D2F7F35"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22FD36C"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FCE8E6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23AF4A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AC819E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995D8E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4AFF69B"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D94717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1E7A8FC" w14:textId="77777777" w:rsidTr="008B57D8">
        <w:trPr>
          <w:trHeight w:val="324"/>
        </w:trPr>
        <w:tc>
          <w:tcPr>
            <w:tcW w:w="997" w:type="dxa"/>
            <w:vMerge w:val="restart"/>
            <w:noWrap/>
            <w:hideMark/>
          </w:tcPr>
          <w:p w14:paraId="1F8881B2" w14:textId="77777777" w:rsidR="00331994" w:rsidRPr="00582304" w:rsidRDefault="00331994" w:rsidP="008B57D8">
            <w:pPr>
              <w:spacing w:line="240" w:lineRule="auto"/>
              <w:rPr>
                <w:iCs/>
                <w:szCs w:val="24"/>
              </w:rPr>
            </w:pPr>
            <w:r w:rsidRPr="00582304">
              <w:rPr>
                <w:iCs/>
                <w:szCs w:val="24"/>
              </w:rPr>
              <w:t>10</w:t>
            </w:r>
          </w:p>
        </w:tc>
        <w:tc>
          <w:tcPr>
            <w:tcW w:w="1274" w:type="dxa"/>
          </w:tcPr>
          <w:p w14:paraId="52E4548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1C8B3767" w14:textId="77777777" w:rsidR="00331994" w:rsidRPr="00582304" w:rsidRDefault="00331994" w:rsidP="008B57D8">
            <w:pPr>
              <w:spacing w:line="240" w:lineRule="auto"/>
              <w:rPr>
                <w:iCs/>
                <w:szCs w:val="24"/>
              </w:rPr>
            </w:pPr>
            <w:r>
              <w:rPr>
                <w:rFonts w:hint="eastAsia"/>
                <w:color w:val="000000"/>
              </w:rPr>
              <w:t>150.09</w:t>
            </w:r>
          </w:p>
        </w:tc>
        <w:tc>
          <w:tcPr>
            <w:tcW w:w="1084" w:type="dxa"/>
            <w:noWrap/>
          </w:tcPr>
          <w:p w14:paraId="23D93007" w14:textId="77777777" w:rsidR="00331994" w:rsidRPr="00582304" w:rsidRDefault="00331994" w:rsidP="008B57D8">
            <w:pPr>
              <w:spacing w:line="240" w:lineRule="auto"/>
              <w:rPr>
                <w:iCs/>
                <w:szCs w:val="24"/>
              </w:rPr>
            </w:pPr>
            <w:r>
              <w:rPr>
                <w:rFonts w:hint="eastAsia"/>
                <w:color w:val="000000"/>
              </w:rPr>
              <w:t>305.42</w:t>
            </w:r>
          </w:p>
        </w:tc>
        <w:tc>
          <w:tcPr>
            <w:tcW w:w="1085" w:type="dxa"/>
            <w:noWrap/>
          </w:tcPr>
          <w:p w14:paraId="5E144C91" w14:textId="77777777" w:rsidR="00331994" w:rsidRPr="00582304" w:rsidRDefault="00331994" w:rsidP="008B57D8">
            <w:pPr>
              <w:spacing w:line="240" w:lineRule="auto"/>
              <w:rPr>
                <w:iCs/>
                <w:szCs w:val="24"/>
              </w:rPr>
            </w:pPr>
            <w:r>
              <w:rPr>
                <w:rFonts w:hint="eastAsia"/>
                <w:color w:val="000000"/>
              </w:rPr>
              <w:t>5.42</w:t>
            </w:r>
          </w:p>
        </w:tc>
        <w:tc>
          <w:tcPr>
            <w:tcW w:w="1089" w:type="dxa"/>
            <w:noWrap/>
          </w:tcPr>
          <w:p w14:paraId="4BCA3037" w14:textId="77777777" w:rsidR="00331994" w:rsidRPr="00582304" w:rsidRDefault="00331994" w:rsidP="008B57D8">
            <w:pPr>
              <w:spacing w:line="240" w:lineRule="auto"/>
              <w:rPr>
                <w:iCs/>
                <w:szCs w:val="24"/>
              </w:rPr>
            </w:pPr>
            <w:r>
              <w:rPr>
                <w:rFonts w:hint="eastAsia"/>
                <w:color w:val="000000"/>
              </w:rPr>
              <w:t>60.34</w:t>
            </w:r>
          </w:p>
        </w:tc>
        <w:tc>
          <w:tcPr>
            <w:tcW w:w="992" w:type="dxa"/>
            <w:noWrap/>
          </w:tcPr>
          <w:p w14:paraId="26A88A25" w14:textId="77777777" w:rsidR="00331994" w:rsidRPr="00582304" w:rsidRDefault="00331994" w:rsidP="008B57D8">
            <w:pPr>
              <w:spacing w:line="240" w:lineRule="auto"/>
              <w:rPr>
                <w:iCs/>
                <w:szCs w:val="24"/>
              </w:rPr>
            </w:pPr>
            <w:r>
              <w:rPr>
                <w:rFonts w:hint="eastAsia"/>
                <w:color w:val="000000"/>
              </w:rPr>
              <w:t>46.78</w:t>
            </w:r>
          </w:p>
        </w:tc>
        <w:tc>
          <w:tcPr>
            <w:tcW w:w="990" w:type="dxa"/>
            <w:noWrap/>
          </w:tcPr>
          <w:p w14:paraId="2AC870F4" w14:textId="77777777" w:rsidR="00331994" w:rsidRPr="00582304" w:rsidRDefault="00331994" w:rsidP="008B57D8">
            <w:pPr>
              <w:spacing w:line="240" w:lineRule="auto"/>
              <w:rPr>
                <w:iCs/>
                <w:szCs w:val="24"/>
              </w:rPr>
            </w:pPr>
            <w:r>
              <w:rPr>
                <w:rFonts w:hint="eastAsia"/>
                <w:color w:val="000000"/>
              </w:rPr>
              <w:t>60.55</w:t>
            </w:r>
          </w:p>
        </w:tc>
        <w:tc>
          <w:tcPr>
            <w:tcW w:w="1278" w:type="dxa"/>
          </w:tcPr>
          <w:p w14:paraId="66A20D5D"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388E60FC" w14:textId="77777777" w:rsidTr="008B57D8">
        <w:trPr>
          <w:trHeight w:val="324"/>
        </w:trPr>
        <w:tc>
          <w:tcPr>
            <w:tcW w:w="997" w:type="dxa"/>
            <w:vMerge/>
            <w:hideMark/>
          </w:tcPr>
          <w:p w14:paraId="5F4AC395" w14:textId="77777777" w:rsidR="00331994" w:rsidRPr="00582304" w:rsidRDefault="00331994" w:rsidP="008B57D8">
            <w:pPr>
              <w:spacing w:line="240" w:lineRule="auto"/>
              <w:rPr>
                <w:iCs/>
                <w:szCs w:val="24"/>
              </w:rPr>
            </w:pPr>
          </w:p>
        </w:tc>
        <w:tc>
          <w:tcPr>
            <w:tcW w:w="1274" w:type="dxa"/>
          </w:tcPr>
          <w:p w14:paraId="523E04AB"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3045F049" w14:textId="77777777" w:rsidR="00331994" w:rsidRPr="00582304" w:rsidRDefault="00331994" w:rsidP="008B57D8">
            <w:pPr>
              <w:spacing w:line="240" w:lineRule="auto"/>
              <w:rPr>
                <w:iCs/>
                <w:szCs w:val="24"/>
              </w:rPr>
            </w:pPr>
          </w:p>
        </w:tc>
        <w:tc>
          <w:tcPr>
            <w:tcW w:w="1084" w:type="dxa"/>
            <w:noWrap/>
          </w:tcPr>
          <w:p w14:paraId="061FE409" w14:textId="77777777" w:rsidR="00331994" w:rsidRPr="00582304" w:rsidRDefault="00331994" w:rsidP="008B57D8">
            <w:pPr>
              <w:spacing w:line="240" w:lineRule="auto"/>
              <w:rPr>
                <w:iCs/>
                <w:szCs w:val="24"/>
              </w:rPr>
            </w:pPr>
            <w:r>
              <w:rPr>
                <w:rFonts w:hint="eastAsia"/>
                <w:color w:val="000000"/>
              </w:rPr>
              <w:t>283.4</w:t>
            </w:r>
          </w:p>
        </w:tc>
        <w:tc>
          <w:tcPr>
            <w:tcW w:w="1085" w:type="dxa"/>
            <w:noWrap/>
          </w:tcPr>
          <w:p w14:paraId="107BD3A3" w14:textId="77777777" w:rsidR="00331994" w:rsidRPr="00582304" w:rsidRDefault="00331994" w:rsidP="008B57D8">
            <w:pPr>
              <w:spacing w:line="240" w:lineRule="auto"/>
              <w:rPr>
                <w:iCs/>
                <w:szCs w:val="24"/>
              </w:rPr>
            </w:pPr>
            <w:r>
              <w:rPr>
                <w:rFonts w:hint="eastAsia"/>
                <w:color w:val="000000"/>
              </w:rPr>
              <w:t>-16.6</w:t>
            </w:r>
          </w:p>
        </w:tc>
        <w:tc>
          <w:tcPr>
            <w:tcW w:w="1089" w:type="dxa"/>
            <w:noWrap/>
          </w:tcPr>
          <w:p w14:paraId="7972C7B0" w14:textId="77777777" w:rsidR="00331994" w:rsidRPr="00582304" w:rsidRDefault="00331994" w:rsidP="008B57D8">
            <w:pPr>
              <w:spacing w:line="240" w:lineRule="auto"/>
              <w:rPr>
                <w:iCs/>
                <w:szCs w:val="24"/>
              </w:rPr>
            </w:pPr>
            <w:r>
              <w:rPr>
                <w:rFonts w:hint="eastAsia"/>
                <w:color w:val="000000"/>
              </w:rPr>
              <w:t>41.32</w:t>
            </w:r>
          </w:p>
        </w:tc>
        <w:tc>
          <w:tcPr>
            <w:tcW w:w="992" w:type="dxa"/>
            <w:noWrap/>
          </w:tcPr>
          <w:p w14:paraId="4363A2F9" w14:textId="77777777" w:rsidR="00331994" w:rsidRPr="00582304" w:rsidRDefault="00331994" w:rsidP="008B57D8">
            <w:pPr>
              <w:spacing w:line="240" w:lineRule="auto"/>
              <w:rPr>
                <w:iCs/>
                <w:szCs w:val="24"/>
              </w:rPr>
            </w:pPr>
            <w:r>
              <w:rPr>
                <w:rFonts w:hint="eastAsia"/>
                <w:color w:val="000000"/>
              </w:rPr>
              <w:t>28.51</w:t>
            </w:r>
          </w:p>
        </w:tc>
        <w:tc>
          <w:tcPr>
            <w:tcW w:w="990" w:type="dxa"/>
            <w:noWrap/>
          </w:tcPr>
          <w:p w14:paraId="607003FF" w14:textId="77777777" w:rsidR="00331994" w:rsidRPr="00582304" w:rsidRDefault="00331994" w:rsidP="008B57D8">
            <w:pPr>
              <w:spacing w:line="240" w:lineRule="auto"/>
              <w:rPr>
                <w:iCs/>
                <w:szCs w:val="24"/>
              </w:rPr>
            </w:pPr>
            <w:r>
              <w:rPr>
                <w:rFonts w:hint="eastAsia"/>
                <w:color w:val="000000"/>
              </w:rPr>
              <w:t>44.52</w:t>
            </w:r>
          </w:p>
        </w:tc>
        <w:tc>
          <w:tcPr>
            <w:tcW w:w="1278" w:type="dxa"/>
          </w:tcPr>
          <w:p w14:paraId="445629CC" w14:textId="77777777" w:rsidR="00331994" w:rsidRPr="00582304" w:rsidRDefault="00331994" w:rsidP="008B57D8">
            <w:pPr>
              <w:spacing w:line="240" w:lineRule="auto"/>
              <w:rPr>
                <w:color w:val="FF0000"/>
                <w:szCs w:val="24"/>
              </w:rPr>
            </w:pPr>
            <w:r>
              <w:rPr>
                <w:rFonts w:hint="eastAsia"/>
                <w:color w:val="000000"/>
              </w:rPr>
              <w:t>0.81</w:t>
            </w:r>
          </w:p>
        </w:tc>
      </w:tr>
      <w:tr w:rsidR="00331994" w:rsidRPr="00582304" w14:paraId="0260F960" w14:textId="77777777" w:rsidTr="008B57D8">
        <w:trPr>
          <w:trHeight w:val="324"/>
        </w:trPr>
        <w:tc>
          <w:tcPr>
            <w:tcW w:w="997" w:type="dxa"/>
            <w:vMerge w:val="restart"/>
            <w:noWrap/>
          </w:tcPr>
          <w:p w14:paraId="492B7046" w14:textId="77777777" w:rsidR="00331994" w:rsidRPr="00582304" w:rsidRDefault="00331994" w:rsidP="008B57D8">
            <w:pPr>
              <w:spacing w:line="240" w:lineRule="auto"/>
              <w:rPr>
                <w:iCs/>
                <w:szCs w:val="24"/>
              </w:rPr>
            </w:pPr>
            <w:r w:rsidRPr="00582304">
              <w:rPr>
                <w:iCs/>
                <w:szCs w:val="24"/>
              </w:rPr>
              <w:t>30</w:t>
            </w:r>
          </w:p>
        </w:tc>
        <w:tc>
          <w:tcPr>
            <w:tcW w:w="1274" w:type="dxa"/>
          </w:tcPr>
          <w:p w14:paraId="227F07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E46B3BC" w14:textId="77777777" w:rsidR="00331994" w:rsidRPr="00582304" w:rsidRDefault="00331994" w:rsidP="008B57D8">
            <w:pPr>
              <w:spacing w:line="240" w:lineRule="auto"/>
              <w:rPr>
                <w:iCs/>
                <w:szCs w:val="24"/>
              </w:rPr>
            </w:pPr>
            <w:r>
              <w:rPr>
                <w:rFonts w:hint="eastAsia"/>
                <w:color w:val="000000"/>
              </w:rPr>
              <w:t>273.08</w:t>
            </w:r>
          </w:p>
        </w:tc>
        <w:tc>
          <w:tcPr>
            <w:tcW w:w="1084" w:type="dxa"/>
            <w:noWrap/>
          </w:tcPr>
          <w:p w14:paraId="796A330C" w14:textId="77777777" w:rsidR="00331994" w:rsidRPr="00582304" w:rsidRDefault="00331994" w:rsidP="008B57D8">
            <w:pPr>
              <w:spacing w:line="240" w:lineRule="auto"/>
              <w:rPr>
                <w:iCs/>
                <w:szCs w:val="24"/>
              </w:rPr>
            </w:pPr>
            <w:r>
              <w:rPr>
                <w:rFonts w:hint="eastAsia"/>
                <w:color w:val="000000"/>
              </w:rPr>
              <w:t>301.7</w:t>
            </w:r>
          </w:p>
        </w:tc>
        <w:tc>
          <w:tcPr>
            <w:tcW w:w="1085" w:type="dxa"/>
            <w:noWrap/>
          </w:tcPr>
          <w:p w14:paraId="7A354805" w14:textId="77777777" w:rsidR="00331994" w:rsidRPr="00582304" w:rsidRDefault="00331994" w:rsidP="008B57D8">
            <w:pPr>
              <w:spacing w:line="240" w:lineRule="auto"/>
              <w:rPr>
                <w:iCs/>
                <w:szCs w:val="24"/>
              </w:rPr>
            </w:pPr>
            <w:r>
              <w:rPr>
                <w:rFonts w:hint="eastAsia"/>
                <w:color w:val="000000"/>
              </w:rPr>
              <w:t>1.7</w:t>
            </w:r>
          </w:p>
        </w:tc>
        <w:tc>
          <w:tcPr>
            <w:tcW w:w="1089" w:type="dxa"/>
            <w:noWrap/>
          </w:tcPr>
          <w:p w14:paraId="6918E0F9" w14:textId="77777777" w:rsidR="00331994" w:rsidRPr="00582304" w:rsidRDefault="00331994" w:rsidP="008B57D8">
            <w:pPr>
              <w:spacing w:line="240" w:lineRule="auto"/>
              <w:rPr>
                <w:iCs/>
                <w:szCs w:val="24"/>
              </w:rPr>
            </w:pPr>
            <w:r>
              <w:rPr>
                <w:rFonts w:hint="eastAsia"/>
                <w:color w:val="000000"/>
              </w:rPr>
              <w:t>12.44</w:t>
            </w:r>
          </w:p>
        </w:tc>
        <w:tc>
          <w:tcPr>
            <w:tcW w:w="992" w:type="dxa"/>
            <w:noWrap/>
          </w:tcPr>
          <w:p w14:paraId="7A7BA5B7" w14:textId="77777777" w:rsidR="00331994" w:rsidRPr="00582304" w:rsidRDefault="00331994" w:rsidP="008B57D8">
            <w:pPr>
              <w:spacing w:line="240" w:lineRule="auto"/>
              <w:rPr>
                <w:iCs/>
                <w:szCs w:val="24"/>
              </w:rPr>
            </w:pPr>
            <w:r>
              <w:rPr>
                <w:rFonts w:hint="eastAsia"/>
                <w:color w:val="000000"/>
              </w:rPr>
              <w:t>11.78</w:t>
            </w:r>
          </w:p>
        </w:tc>
        <w:tc>
          <w:tcPr>
            <w:tcW w:w="990" w:type="dxa"/>
            <w:noWrap/>
          </w:tcPr>
          <w:p w14:paraId="749167F2" w14:textId="77777777" w:rsidR="00331994" w:rsidRPr="00582304" w:rsidRDefault="00331994" w:rsidP="008B57D8">
            <w:pPr>
              <w:spacing w:line="240" w:lineRule="auto"/>
              <w:rPr>
                <w:iCs/>
                <w:szCs w:val="24"/>
              </w:rPr>
            </w:pPr>
            <w:r>
              <w:rPr>
                <w:rFonts w:hint="eastAsia"/>
                <w:color w:val="000000"/>
              </w:rPr>
              <w:t>12.55</w:t>
            </w:r>
          </w:p>
        </w:tc>
        <w:tc>
          <w:tcPr>
            <w:tcW w:w="1278" w:type="dxa"/>
          </w:tcPr>
          <w:p w14:paraId="094DA288"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3136D7C9" w14:textId="77777777" w:rsidTr="008B57D8">
        <w:trPr>
          <w:trHeight w:val="324"/>
        </w:trPr>
        <w:tc>
          <w:tcPr>
            <w:tcW w:w="997" w:type="dxa"/>
            <w:vMerge/>
          </w:tcPr>
          <w:p w14:paraId="5D4B93AB" w14:textId="77777777" w:rsidR="00331994" w:rsidRPr="00582304" w:rsidRDefault="00331994" w:rsidP="008B57D8">
            <w:pPr>
              <w:spacing w:line="240" w:lineRule="auto"/>
              <w:rPr>
                <w:iCs/>
                <w:szCs w:val="24"/>
              </w:rPr>
            </w:pPr>
          </w:p>
        </w:tc>
        <w:tc>
          <w:tcPr>
            <w:tcW w:w="1274" w:type="dxa"/>
          </w:tcPr>
          <w:p w14:paraId="376CDF0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66B46967" w14:textId="77777777" w:rsidR="00331994" w:rsidRPr="00582304" w:rsidRDefault="00331994" w:rsidP="008B57D8">
            <w:pPr>
              <w:spacing w:line="240" w:lineRule="auto"/>
              <w:rPr>
                <w:iCs/>
                <w:szCs w:val="24"/>
              </w:rPr>
            </w:pPr>
          </w:p>
        </w:tc>
        <w:tc>
          <w:tcPr>
            <w:tcW w:w="1084" w:type="dxa"/>
            <w:noWrap/>
          </w:tcPr>
          <w:p w14:paraId="323C832A" w14:textId="77777777" w:rsidR="00331994" w:rsidRPr="00582304" w:rsidRDefault="00331994" w:rsidP="008B57D8">
            <w:pPr>
              <w:spacing w:line="240" w:lineRule="auto"/>
              <w:rPr>
                <w:iCs/>
                <w:szCs w:val="24"/>
              </w:rPr>
            </w:pPr>
            <w:r>
              <w:rPr>
                <w:rFonts w:hint="eastAsia"/>
                <w:color w:val="000000"/>
              </w:rPr>
              <w:t>297.95</w:t>
            </w:r>
          </w:p>
        </w:tc>
        <w:tc>
          <w:tcPr>
            <w:tcW w:w="1085" w:type="dxa"/>
            <w:noWrap/>
          </w:tcPr>
          <w:p w14:paraId="5680A791" w14:textId="77777777" w:rsidR="00331994" w:rsidRPr="00582304" w:rsidRDefault="00331994" w:rsidP="008B57D8">
            <w:pPr>
              <w:spacing w:line="240" w:lineRule="auto"/>
              <w:rPr>
                <w:iCs/>
                <w:szCs w:val="24"/>
              </w:rPr>
            </w:pPr>
            <w:r>
              <w:rPr>
                <w:rFonts w:hint="eastAsia"/>
                <w:color w:val="000000"/>
              </w:rPr>
              <w:t>-2.05</w:t>
            </w:r>
          </w:p>
        </w:tc>
        <w:tc>
          <w:tcPr>
            <w:tcW w:w="1089" w:type="dxa"/>
            <w:noWrap/>
          </w:tcPr>
          <w:p w14:paraId="20A94031" w14:textId="77777777" w:rsidR="00331994" w:rsidRPr="00582304" w:rsidRDefault="00331994" w:rsidP="008B57D8">
            <w:pPr>
              <w:spacing w:line="240" w:lineRule="auto"/>
              <w:rPr>
                <w:iCs/>
                <w:szCs w:val="24"/>
              </w:rPr>
            </w:pPr>
            <w:r>
              <w:rPr>
                <w:rFonts w:hint="eastAsia"/>
                <w:color w:val="000000"/>
              </w:rPr>
              <w:t>9.09</w:t>
            </w:r>
          </w:p>
        </w:tc>
        <w:tc>
          <w:tcPr>
            <w:tcW w:w="992" w:type="dxa"/>
            <w:noWrap/>
          </w:tcPr>
          <w:p w14:paraId="18105B77" w14:textId="77777777" w:rsidR="00331994" w:rsidRPr="00582304" w:rsidRDefault="00331994" w:rsidP="008B57D8">
            <w:pPr>
              <w:spacing w:line="240" w:lineRule="auto"/>
              <w:rPr>
                <w:iCs/>
                <w:szCs w:val="24"/>
              </w:rPr>
            </w:pPr>
            <w:r>
              <w:rPr>
                <w:rFonts w:hint="eastAsia"/>
                <w:color w:val="000000"/>
              </w:rPr>
              <w:t>8.35</w:t>
            </w:r>
          </w:p>
        </w:tc>
        <w:tc>
          <w:tcPr>
            <w:tcW w:w="990" w:type="dxa"/>
            <w:noWrap/>
          </w:tcPr>
          <w:p w14:paraId="46919888" w14:textId="77777777" w:rsidR="00331994" w:rsidRPr="00582304" w:rsidRDefault="00331994" w:rsidP="008B57D8">
            <w:pPr>
              <w:spacing w:line="240" w:lineRule="auto"/>
              <w:rPr>
                <w:iCs/>
                <w:szCs w:val="24"/>
              </w:rPr>
            </w:pPr>
            <w:r>
              <w:rPr>
                <w:rFonts w:hint="eastAsia"/>
                <w:color w:val="000000"/>
              </w:rPr>
              <w:t>9.32</w:t>
            </w:r>
          </w:p>
        </w:tc>
        <w:tc>
          <w:tcPr>
            <w:tcW w:w="1278" w:type="dxa"/>
          </w:tcPr>
          <w:p w14:paraId="5A956B00"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2C07C78F" w14:textId="77777777" w:rsidTr="008B57D8">
        <w:trPr>
          <w:trHeight w:val="324"/>
        </w:trPr>
        <w:tc>
          <w:tcPr>
            <w:tcW w:w="997" w:type="dxa"/>
            <w:vMerge w:val="restart"/>
            <w:noWrap/>
          </w:tcPr>
          <w:p w14:paraId="20010C5E" w14:textId="77777777" w:rsidR="00331994" w:rsidRPr="00582304" w:rsidRDefault="00331994" w:rsidP="008B57D8">
            <w:pPr>
              <w:spacing w:line="240" w:lineRule="auto"/>
              <w:rPr>
                <w:iCs/>
                <w:szCs w:val="24"/>
              </w:rPr>
            </w:pPr>
            <w:r w:rsidRPr="00582304">
              <w:rPr>
                <w:iCs/>
                <w:szCs w:val="24"/>
              </w:rPr>
              <w:t>50</w:t>
            </w:r>
          </w:p>
        </w:tc>
        <w:tc>
          <w:tcPr>
            <w:tcW w:w="1274" w:type="dxa"/>
          </w:tcPr>
          <w:p w14:paraId="63443D8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BF9338B" w14:textId="77777777" w:rsidR="00331994" w:rsidRPr="00582304" w:rsidRDefault="00331994" w:rsidP="008B57D8">
            <w:pPr>
              <w:spacing w:line="240" w:lineRule="auto"/>
              <w:rPr>
                <w:iCs/>
                <w:szCs w:val="24"/>
              </w:rPr>
            </w:pPr>
            <w:r>
              <w:rPr>
                <w:rFonts w:hint="eastAsia"/>
                <w:color w:val="000000"/>
              </w:rPr>
              <w:t>293.35</w:t>
            </w:r>
          </w:p>
        </w:tc>
        <w:tc>
          <w:tcPr>
            <w:tcW w:w="1084" w:type="dxa"/>
            <w:noWrap/>
          </w:tcPr>
          <w:p w14:paraId="323B2A9F" w14:textId="77777777" w:rsidR="00331994" w:rsidRPr="00582304" w:rsidRDefault="00331994" w:rsidP="008B57D8">
            <w:pPr>
              <w:spacing w:line="240" w:lineRule="auto"/>
              <w:rPr>
                <w:iCs/>
                <w:szCs w:val="24"/>
              </w:rPr>
            </w:pPr>
            <w:r>
              <w:rPr>
                <w:rFonts w:hint="eastAsia"/>
                <w:color w:val="000000"/>
              </w:rPr>
              <w:t>300.54</w:t>
            </w:r>
          </w:p>
        </w:tc>
        <w:tc>
          <w:tcPr>
            <w:tcW w:w="1085" w:type="dxa"/>
            <w:noWrap/>
          </w:tcPr>
          <w:p w14:paraId="22DEE869" w14:textId="77777777" w:rsidR="00331994" w:rsidRPr="00582304" w:rsidRDefault="00331994" w:rsidP="008B57D8">
            <w:pPr>
              <w:spacing w:line="240" w:lineRule="auto"/>
              <w:rPr>
                <w:iCs/>
                <w:szCs w:val="24"/>
              </w:rPr>
            </w:pPr>
            <w:r>
              <w:rPr>
                <w:rFonts w:hint="eastAsia"/>
                <w:color w:val="000000"/>
              </w:rPr>
              <w:t>0.54</w:t>
            </w:r>
          </w:p>
        </w:tc>
        <w:tc>
          <w:tcPr>
            <w:tcW w:w="1089" w:type="dxa"/>
            <w:noWrap/>
          </w:tcPr>
          <w:p w14:paraId="5C86C508" w14:textId="77777777" w:rsidR="00331994" w:rsidRPr="00582304" w:rsidRDefault="00331994" w:rsidP="008B57D8">
            <w:pPr>
              <w:spacing w:line="240" w:lineRule="auto"/>
              <w:rPr>
                <w:iCs/>
                <w:szCs w:val="24"/>
              </w:rPr>
            </w:pPr>
            <w:r>
              <w:rPr>
                <w:rFonts w:hint="eastAsia"/>
                <w:color w:val="000000"/>
              </w:rPr>
              <w:t>5.19</w:t>
            </w:r>
          </w:p>
        </w:tc>
        <w:tc>
          <w:tcPr>
            <w:tcW w:w="992" w:type="dxa"/>
            <w:noWrap/>
          </w:tcPr>
          <w:p w14:paraId="3941A949" w14:textId="77777777" w:rsidR="00331994" w:rsidRPr="00582304" w:rsidRDefault="00331994" w:rsidP="008B57D8">
            <w:pPr>
              <w:spacing w:line="240" w:lineRule="auto"/>
              <w:rPr>
                <w:iCs/>
                <w:szCs w:val="24"/>
              </w:rPr>
            </w:pPr>
            <w:r>
              <w:rPr>
                <w:rFonts w:hint="eastAsia"/>
                <w:color w:val="000000"/>
              </w:rPr>
              <w:t>5.32</w:t>
            </w:r>
          </w:p>
        </w:tc>
        <w:tc>
          <w:tcPr>
            <w:tcW w:w="990" w:type="dxa"/>
            <w:noWrap/>
          </w:tcPr>
          <w:p w14:paraId="27082625" w14:textId="77777777" w:rsidR="00331994" w:rsidRPr="00582304" w:rsidRDefault="00331994" w:rsidP="008B57D8">
            <w:pPr>
              <w:spacing w:line="240" w:lineRule="auto"/>
              <w:rPr>
                <w:iCs/>
                <w:szCs w:val="24"/>
              </w:rPr>
            </w:pPr>
            <w:r>
              <w:rPr>
                <w:rFonts w:hint="eastAsia"/>
                <w:color w:val="000000"/>
              </w:rPr>
              <w:t>5.22</w:t>
            </w:r>
          </w:p>
        </w:tc>
        <w:tc>
          <w:tcPr>
            <w:tcW w:w="1278" w:type="dxa"/>
          </w:tcPr>
          <w:p w14:paraId="7EAC1DF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76DF9F2C" w14:textId="77777777" w:rsidTr="008B57D8">
        <w:trPr>
          <w:trHeight w:val="324"/>
        </w:trPr>
        <w:tc>
          <w:tcPr>
            <w:tcW w:w="997" w:type="dxa"/>
            <w:vMerge/>
          </w:tcPr>
          <w:p w14:paraId="417F7F9B" w14:textId="77777777" w:rsidR="00331994" w:rsidRPr="00582304" w:rsidRDefault="00331994" w:rsidP="008B57D8">
            <w:pPr>
              <w:spacing w:line="240" w:lineRule="auto"/>
              <w:rPr>
                <w:iCs/>
                <w:szCs w:val="24"/>
              </w:rPr>
            </w:pPr>
          </w:p>
        </w:tc>
        <w:tc>
          <w:tcPr>
            <w:tcW w:w="1274" w:type="dxa"/>
          </w:tcPr>
          <w:p w14:paraId="534F4229"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2AA0B78" w14:textId="77777777" w:rsidR="00331994" w:rsidRPr="00582304" w:rsidRDefault="00331994" w:rsidP="008B57D8">
            <w:pPr>
              <w:spacing w:line="240" w:lineRule="auto"/>
              <w:rPr>
                <w:iCs/>
                <w:szCs w:val="24"/>
              </w:rPr>
            </w:pPr>
          </w:p>
        </w:tc>
        <w:tc>
          <w:tcPr>
            <w:tcW w:w="1084" w:type="dxa"/>
            <w:noWrap/>
          </w:tcPr>
          <w:p w14:paraId="7086B5A2" w14:textId="77777777" w:rsidR="00331994" w:rsidRPr="00582304" w:rsidRDefault="00331994" w:rsidP="008B57D8">
            <w:pPr>
              <w:spacing w:line="240" w:lineRule="auto"/>
              <w:rPr>
                <w:iCs/>
                <w:szCs w:val="24"/>
              </w:rPr>
            </w:pPr>
            <w:r>
              <w:rPr>
                <w:rFonts w:hint="eastAsia"/>
                <w:color w:val="000000"/>
              </w:rPr>
              <w:t>299.45</w:t>
            </w:r>
          </w:p>
        </w:tc>
        <w:tc>
          <w:tcPr>
            <w:tcW w:w="1085" w:type="dxa"/>
            <w:noWrap/>
          </w:tcPr>
          <w:p w14:paraId="7AF30D25" w14:textId="77777777" w:rsidR="00331994" w:rsidRPr="00582304" w:rsidRDefault="00331994" w:rsidP="008B57D8">
            <w:pPr>
              <w:spacing w:line="240" w:lineRule="auto"/>
              <w:rPr>
                <w:iCs/>
                <w:szCs w:val="24"/>
              </w:rPr>
            </w:pPr>
            <w:r>
              <w:rPr>
                <w:rFonts w:hint="eastAsia"/>
                <w:color w:val="000000"/>
              </w:rPr>
              <w:t>-0.55</w:t>
            </w:r>
          </w:p>
        </w:tc>
        <w:tc>
          <w:tcPr>
            <w:tcW w:w="1089" w:type="dxa"/>
            <w:noWrap/>
          </w:tcPr>
          <w:p w14:paraId="594C4A0A" w14:textId="77777777" w:rsidR="00331994" w:rsidRPr="00582304" w:rsidRDefault="00331994" w:rsidP="008B57D8">
            <w:pPr>
              <w:spacing w:line="240" w:lineRule="auto"/>
              <w:rPr>
                <w:iCs/>
                <w:szCs w:val="24"/>
              </w:rPr>
            </w:pPr>
            <w:r>
              <w:rPr>
                <w:rFonts w:hint="eastAsia"/>
                <w:color w:val="000000"/>
              </w:rPr>
              <w:t>4.01</w:t>
            </w:r>
          </w:p>
        </w:tc>
        <w:tc>
          <w:tcPr>
            <w:tcW w:w="992" w:type="dxa"/>
            <w:noWrap/>
          </w:tcPr>
          <w:p w14:paraId="5EC13660" w14:textId="77777777" w:rsidR="00331994" w:rsidRPr="00582304" w:rsidRDefault="00331994" w:rsidP="008B57D8">
            <w:pPr>
              <w:spacing w:line="240" w:lineRule="auto"/>
              <w:rPr>
                <w:iCs/>
                <w:szCs w:val="24"/>
              </w:rPr>
            </w:pPr>
            <w:r>
              <w:rPr>
                <w:rFonts w:hint="eastAsia"/>
                <w:color w:val="000000"/>
              </w:rPr>
              <w:t>3.96</w:t>
            </w:r>
          </w:p>
        </w:tc>
        <w:tc>
          <w:tcPr>
            <w:tcW w:w="990" w:type="dxa"/>
            <w:noWrap/>
          </w:tcPr>
          <w:p w14:paraId="354FEB6D" w14:textId="77777777" w:rsidR="00331994" w:rsidRPr="00582304" w:rsidRDefault="00331994" w:rsidP="008B57D8">
            <w:pPr>
              <w:spacing w:line="240" w:lineRule="auto"/>
              <w:rPr>
                <w:iCs/>
                <w:szCs w:val="24"/>
              </w:rPr>
            </w:pPr>
            <w:r>
              <w:rPr>
                <w:rFonts w:hint="eastAsia"/>
                <w:color w:val="000000"/>
              </w:rPr>
              <w:t>4.05</w:t>
            </w:r>
          </w:p>
        </w:tc>
        <w:tc>
          <w:tcPr>
            <w:tcW w:w="1278" w:type="dxa"/>
          </w:tcPr>
          <w:p w14:paraId="56077350"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13ACF69" w14:textId="77777777" w:rsidTr="008B57D8">
        <w:trPr>
          <w:trHeight w:val="324"/>
        </w:trPr>
        <w:tc>
          <w:tcPr>
            <w:tcW w:w="997" w:type="dxa"/>
            <w:vMerge w:val="restart"/>
            <w:noWrap/>
          </w:tcPr>
          <w:p w14:paraId="7BEA5663" w14:textId="77777777" w:rsidR="00331994" w:rsidRPr="00582304" w:rsidRDefault="00331994" w:rsidP="008B57D8">
            <w:pPr>
              <w:spacing w:line="240" w:lineRule="auto"/>
              <w:rPr>
                <w:iCs/>
                <w:szCs w:val="24"/>
              </w:rPr>
            </w:pPr>
            <w:r w:rsidRPr="00582304">
              <w:rPr>
                <w:iCs/>
                <w:szCs w:val="24"/>
              </w:rPr>
              <w:t>70</w:t>
            </w:r>
          </w:p>
        </w:tc>
        <w:tc>
          <w:tcPr>
            <w:tcW w:w="1274" w:type="dxa"/>
          </w:tcPr>
          <w:p w14:paraId="68011A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D60FC82" w14:textId="77777777" w:rsidR="00331994" w:rsidRPr="00582304" w:rsidRDefault="00331994" w:rsidP="008B57D8">
            <w:pPr>
              <w:spacing w:line="240" w:lineRule="auto"/>
              <w:rPr>
                <w:iCs/>
                <w:szCs w:val="24"/>
              </w:rPr>
            </w:pPr>
            <w:r>
              <w:rPr>
                <w:rFonts w:hint="eastAsia"/>
                <w:color w:val="000000"/>
              </w:rPr>
              <w:t>297.44</w:t>
            </w:r>
          </w:p>
        </w:tc>
        <w:tc>
          <w:tcPr>
            <w:tcW w:w="1084" w:type="dxa"/>
            <w:noWrap/>
          </w:tcPr>
          <w:p w14:paraId="5CC3C052" w14:textId="77777777" w:rsidR="00331994" w:rsidRPr="00582304" w:rsidRDefault="00331994" w:rsidP="008B57D8">
            <w:pPr>
              <w:spacing w:line="240" w:lineRule="auto"/>
              <w:rPr>
                <w:iCs/>
                <w:szCs w:val="24"/>
              </w:rPr>
            </w:pPr>
            <w:r>
              <w:rPr>
                <w:rFonts w:hint="eastAsia"/>
                <w:color w:val="000000"/>
              </w:rPr>
              <w:t>299.97</w:t>
            </w:r>
          </w:p>
        </w:tc>
        <w:tc>
          <w:tcPr>
            <w:tcW w:w="1085" w:type="dxa"/>
            <w:noWrap/>
          </w:tcPr>
          <w:p w14:paraId="5CB5F35D" w14:textId="77777777" w:rsidR="00331994" w:rsidRPr="00582304" w:rsidRDefault="00331994" w:rsidP="008B57D8">
            <w:pPr>
              <w:spacing w:line="240" w:lineRule="auto"/>
              <w:rPr>
                <w:iCs/>
                <w:szCs w:val="24"/>
              </w:rPr>
            </w:pPr>
            <w:r>
              <w:rPr>
                <w:rFonts w:hint="eastAsia"/>
                <w:color w:val="000000"/>
              </w:rPr>
              <w:t>-0.03</w:t>
            </w:r>
          </w:p>
        </w:tc>
        <w:tc>
          <w:tcPr>
            <w:tcW w:w="1089" w:type="dxa"/>
            <w:noWrap/>
          </w:tcPr>
          <w:p w14:paraId="4B460E00" w14:textId="77777777" w:rsidR="00331994" w:rsidRPr="00582304" w:rsidRDefault="00331994" w:rsidP="008B57D8">
            <w:pPr>
              <w:spacing w:line="240" w:lineRule="auto"/>
              <w:rPr>
                <w:iCs/>
                <w:szCs w:val="24"/>
              </w:rPr>
            </w:pPr>
            <w:r>
              <w:rPr>
                <w:rFonts w:hint="eastAsia"/>
                <w:color w:val="000000"/>
              </w:rPr>
              <w:t>3.08</w:t>
            </w:r>
          </w:p>
        </w:tc>
        <w:tc>
          <w:tcPr>
            <w:tcW w:w="992" w:type="dxa"/>
            <w:noWrap/>
          </w:tcPr>
          <w:p w14:paraId="59940052" w14:textId="77777777" w:rsidR="00331994" w:rsidRPr="00582304" w:rsidRDefault="00331994" w:rsidP="008B57D8">
            <w:pPr>
              <w:spacing w:line="240" w:lineRule="auto"/>
              <w:rPr>
                <w:iCs/>
                <w:szCs w:val="24"/>
              </w:rPr>
            </w:pPr>
            <w:r>
              <w:rPr>
                <w:rFonts w:hint="eastAsia"/>
                <w:color w:val="000000"/>
              </w:rPr>
              <w:t>3.08</w:t>
            </w:r>
          </w:p>
        </w:tc>
        <w:tc>
          <w:tcPr>
            <w:tcW w:w="990" w:type="dxa"/>
            <w:noWrap/>
          </w:tcPr>
          <w:p w14:paraId="1DDD4054" w14:textId="77777777" w:rsidR="00331994" w:rsidRPr="00582304" w:rsidRDefault="00331994" w:rsidP="008B57D8">
            <w:pPr>
              <w:spacing w:line="240" w:lineRule="auto"/>
              <w:rPr>
                <w:iCs/>
                <w:szCs w:val="24"/>
              </w:rPr>
            </w:pPr>
            <w:r>
              <w:rPr>
                <w:rFonts w:hint="eastAsia"/>
                <w:color w:val="000000"/>
              </w:rPr>
              <w:t>3.08</w:t>
            </w:r>
          </w:p>
        </w:tc>
        <w:tc>
          <w:tcPr>
            <w:tcW w:w="1278" w:type="dxa"/>
          </w:tcPr>
          <w:p w14:paraId="4BF997A1" w14:textId="77777777" w:rsidR="00331994" w:rsidRPr="00582304" w:rsidRDefault="00331994" w:rsidP="008B57D8">
            <w:pPr>
              <w:spacing w:line="240" w:lineRule="auto"/>
              <w:rPr>
                <w:color w:val="000000"/>
                <w:szCs w:val="24"/>
              </w:rPr>
            </w:pPr>
            <w:r>
              <w:rPr>
                <w:rFonts w:hint="eastAsia"/>
                <w:color w:val="000000"/>
              </w:rPr>
              <w:t>0.78</w:t>
            </w:r>
          </w:p>
        </w:tc>
      </w:tr>
      <w:tr w:rsidR="00331994" w:rsidRPr="00582304" w14:paraId="19E3AF36" w14:textId="77777777" w:rsidTr="008B57D8">
        <w:trPr>
          <w:trHeight w:val="324"/>
        </w:trPr>
        <w:tc>
          <w:tcPr>
            <w:tcW w:w="997" w:type="dxa"/>
            <w:vMerge/>
          </w:tcPr>
          <w:p w14:paraId="0833B368" w14:textId="77777777" w:rsidR="00331994" w:rsidRPr="00582304" w:rsidRDefault="00331994" w:rsidP="008B57D8">
            <w:pPr>
              <w:spacing w:line="240" w:lineRule="auto"/>
              <w:rPr>
                <w:iCs/>
                <w:szCs w:val="24"/>
              </w:rPr>
            </w:pPr>
          </w:p>
        </w:tc>
        <w:tc>
          <w:tcPr>
            <w:tcW w:w="1274" w:type="dxa"/>
          </w:tcPr>
          <w:p w14:paraId="4276627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AC4639" w14:textId="77777777" w:rsidR="00331994" w:rsidRPr="00582304" w:rsidRDefault="00331994" w:rsidP="008B57D8">
            <w:pPr>
              <w:spacing w:line="240" w:lineRule="auto"/>
              <w:rPr>
                <w:iCs/>
                <w:szCs w:val="24"/>
              </w:rPr>
            </w:pPr>
          </w:p>
        </w:tc>
        <w:tc>
          <w:tcPr>
            <w:tcW w:w="1084" w:type="dxa"/>
            <w:noWrap/>
          </w:tcPr>
          <w:p w14:paraId="360ECE20" w14:textId="77777777" w:rsidR="00331994" w:rsidRPr="00582304" w:rsidRDefault="00331994" w:rsidP="008B57D8">
            <w:pPr>
              <w:spacing w:line="240" w:lineRule="auto"/>
              <w:rPr>
                <w:iCs/>
                <w:szCs w:val="24"/>
              </w:rPr>
            </w:pPr>
            <w:r>
              <w:rPr>
                <w:rFonts w:hint="eastAsia"/>
                <w:color w:val="000000"/>
              </w:rPr>
              <w:t>299.4</w:t>
            </w:r>
          </w:p>
        </w:tc>
        <w:tc>
          <w:tcPr>
            <w:tcW w:w="1085" w:type="dxa"/>
            <w:noWrap/>
          </w:tcPr>
          <w:p w14:paraId="71067E29" w14:textId="77777777" w:rsidR="00331994" w:rsidRPr="00582304" w:rsidRDefault="00331994" w:rsidP="008B57D8">
            <w:pPr>
              <w:spacing w:line="240" w:lineRule="auto"/>
              <w:rPr>
                <w:iCs/>
                <w:szCs w:val="24"/>
              </w:rPr>
            </w:pPr>
            <w:r>
              <w:rPr>
                <w:rFonts w:hint="eastAsia"/>
                <w:color w:val="000000"/>
              </w:rPr>
              <w:t>-0.6</w:t>
            </w:r>
          </w:p>
        </w:tc>
        <w:tc>
          <w:tcPr>
            <w:tcW w:w="1089" w:type="dxa"/>
            <w:noWrap/>
          </w:tcPr>
          <w:p w14:paraId="2122D140" w14:textId="77777777" w:rsidR="00331994" w:rsidRPr="00582304" w:rsidRDefault="00331994" w:rsidP="008B57D8">
            <w:pPr>
              <w:spacing w:line="240" w:lineRule="auto"/>
              <w:rPr>
                <w:iCs/>
                <w:szCs w:val="24"/>
              </w:rPr>
            </w:pPr>
            <w:r>
              <w:rPr>
                <w:rFonts w:hint="eastAsia"/>
                <w:color w:val="000000"/>
              </w:rPr>
              <w:t>2.41</w:t>
            </w:r>
          </w:p>
        </w:tc>
        <w:tc>
          <w:tcPr>
            <w:tcW w:w="992" w:type="dxa"/>
            <w:noWrap/>
          </w:tcPr>
          <w:p w14:paraId="4FC23C85" w14:textId="77777777" w:rsidR="00331994" w:rsidRPr="00582304" w:rsidRDefault="00331994" w:rsidP="008B57D8">
            <w:pPr>
              <w:spacing w:line="240" w:lineRule="auto"/>
              <w:rPr>
                <w:iCs/>
                <w:szCs w:val="24"/>
              </w:rPr>
            </w:pPr>
            <w:r>
              <w:rPr>
                <w:rFonts w:hint="eastAsia"/>
                <w:color w:val="000000"/>
              </w:rPr>
              <w:t>2.27</w:t>
            </w:r>
          </w:p>
        </w:tc>
        <w:tc>
          <w:tcPr>
            <w:tcW w:w="990" w:type="dxa"/>
            <w:noWrap/>
          </w:tcPr>
          <w:p w14:paraId="6998A3F7" w14:textId="77777777" w:rsidR="00331994" w:rsidRPr="00582304" w:rsidRDefault="00331994" w:rsidP="008B57D8">
            <w:pPr>
              <w:spacing w:line="240" w:lineRule="auto"/>
              <w:rPr>
                <w:iCs/>
                <w:szCs w:val="24"/>
              </w:rPr>
            </w:pPr>
            <w:r>
              <w:rPr>
                <w:rFonts w:hint="eastAsia"/>
                <w:color w:val="000000"/>
              </w:rPr>
              <w:t>2.48</w:t>
            </w:r>
          </w:p>
        </w:tc>
        <w:tc>
          <w:tcPr>
            <w:tcW w:w="1278" w:type="dxa"/>
          </w:tcPr>
          <w:p w14:paraId="1FD718EB" w14:textId="77777777" w:rsidR="00331994" w:rsidRPr="00582304" w:rsidRDefault="00331994" w:rsidP="008B57D8">
            <w:pPr>
              <w:spacing w:line="240" w:lineRule="auto"/>
              <w:rPr>
                <w:color w:val="000000"/>
                <w:szCs w:val="24"/>
              </w:rPr>
            </w:pPr>
            <w:r>
              <w:rPr>
                <w:rFonts w:hint="eastAsia"/>
                <w:color w:val="000000"/>
              </w:rPr>
              <w:t>0.77</w:t>
            </w:r>
          </w:p>
        </w:tc>
      </w:tr>
    </w:tbl>
    <w:p w14:paraId="4EC57B2A" w14:textId="77777777" w:rsidR="00331994" w:rsidRDefault="00331994" w:rsidP="00331994">
      <w:pPr>
        <w:pStyle w:val="af1"/>
        <w:spacing w:line="240" w:lineRule="auto"/>
      </w:pPr>
    </w:p>
    <w:p w14:paraId="0912DE37" w14:textId="0AE31A19" w:rsidR="00331994" w:rsidRPr="008E12A9" w:rsidRDefault="00331994" w:rsidP="00331994">
      <w:pPr>
        <w:pStyle w:val="af1"/>
        <w:spacing w:line="240" w:lineRule="auto"/>
      </w:pPr>
      <w:bookmarkStart w:id="378" w:name="_Toc163389746"/>
      <w:bookmarkStart w:id="379" w:name="_Toc163389815"/>
      <w:bookmarkStart w:id="380" w:name="_Toc163389962"/>
      <w:r>
        <w:t xml:space="preserve">Table S. </w:t>
      </w:r>
      <w:fldSimple w:instr=" SEQ Table_S. \* ARABIC ">
        <w:r w:rsidR="009D47CB">
          <w:rPr>
            <w:noProof/>
          </w:rPr>
          <w:t>10</w:t>
        </w:r>
      </w:fldSimple>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兩群落皆為均勻模型之情況下的估計結果。</w:t>
      </w:r>
      <w:bookmarkEnd w:id="378"/>
      <w:bookmarkEnd w:id="379"/>
      <w:bookmarkEnd w:id="380"/>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73ECA7F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33E3A34C"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3EFC60BE"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3183376"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27B18ED"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4777F4AB"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FF22348"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74065D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C90878F"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3FAD3C3C"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ABC9C41" w14:textId="77777777" w:rsidTr="008B57D8">
        <w:trPr>
          <w:trHeight w:val="324"/>
        </w:trPr>
        <w:tc>
          <w:tcPr>
            <w:tcW w:w="997" w:type="dxa"/>
            <w:vMerge w:val="restart"/>
            <w:noWrap/>
            <w:hideMark/>
          </w:tcPr>
          <w:p w14:paraId="58F52E62" w14:textId="77777777" w:rsidR="00331994" w:rsidRPr="00582304" w:rsidRDefault="00331994" w:rsidP="008B57D8">
            <w:pPr>
              <w:spacing w:line="240" w:lineRule="auto"/>
              <w:rPr>
                <w:iCs/>
                <w:szCs w:val="24"/>
              </w:rPr>
            </w:pPr>
            <w:r w:rsidRPr="00582304">
              <w:rPr>
                <w:iCs/>
                <w:szCs w:val="24"/>
              </w:rPr>
              <w:t>10</w:t>
            </w:r>
          </w:p>
        </w:tc>
        <w:tc>
          <w:tcPr>
            <w:tcW w:w="1274" w:type="dxa"/>
          </w:tcPr>
          <w:p w14:paraId="51015C8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C46F18B" w14:textId="77777777" w:rsidR="00331994" w:rsidRPr="00582304" w:rsidRDefault="00331994" w:rsidP="008B57D8">
            <w:pPr>
              <w:spacing w:line="240" w:lineRule="auto"/>
              <w:rPr>
                <w:iCs/>
                <w:szCs w:val="24"/>
              </w:rPr>
            </w:pPr>
            <w:r>
              <w:rPr>
                <w:rFonts w:hint="eastAsia"/>
                <w:color w:val="000000"/>
              </w:rPr>
              <w:t>189.35</w:t>
            </w:r>
          </w:p>
        </w:tc>
        <w:tc>
          <w:tcPr>
            <w:tcW w:w="1084" w:type="dxa"/>
            <w:noWrap/>
          </w:tcPr>
          <w:p w14:paraId="08AD472D" w14:textId="77777777" w:rsidR="00331994" w:rsidRPr="00582304" w:rsidRDefault="00331994" w:rsidP="008B57D8">
            <w:pPr>
              <w:spacing w:line="240" w:lineRule="auto"/>
              <w:rPr>
                <w:iCs/>
                <w:szCs w:val="24"/>
              </w:rPr>
            </w:pPr>
            <w:r>
              <w:rPr>
                <w:rFonts w:hint="eastAsia"/>
                <w:color w:val="000000"/>
              </w:rPr>
              <w:t>292.07</w:t>
            </w:r>
          </w:p>
        </w:tc>
        <w:tc>
          <w:tcPr>
            <w:tcW w:w="1085" w:type="dxa"/>
            <w:noWrap/>
          </w:tcPr>
          <w:p w14:paraId="7A904F7A" w14:textId="77777777" w:rsidR="00331994" w:rsidRPr="00582304" w:rsidRDefault="00331994" w:rsidP="008B57D8">
            <w:pPr>
              <w:spacing w:line="240" w:lineRule="auto"/>
              <w:rPr>
                <w:iCs/>
                <w:szCs w:val="24"/>
              </w:rPr>
            </w:pPr>
            <w:r>
              <w:rPr>
                <w:rFonts w:hint="eastAsia"/>
                <w:color w:val="000000"/>
              </w:rPr>
              <w:t>-7.93</w:t>
            </w:r>
          </w:p>
        </w:tc>
        <w:tc>
          <w:tcPr>
            <w:tcW w:w="1089" w:type="dxa"/>
            <w:noWrap/>
          </w:tcPr>
          <w:p w14:paraId="0D45FC20" w14:textId="77777777" w:rsidR="00331994" w:rsidRPr="00582304" w:rsidRDefault="00331994" w:rsidP="008B57D8">
            <w:pPr>
              <w:spacing w:line="240" w:lineRule="auto"/>
              <w:rPr>
                <w:iCs/>
                <w:szCs w:val="24"/>
              </w:rPr>
            </w:pPr>
            <w:r>
              <w:rPr>
                <w:rFonts w:hint="eastAsia"/>
                <w:color w:val="000000"/>
              </w:rPr>
              <w:t>35.51</w:t>
            </w:r>
          </w:p>
        </w:tc>
        <w:tc>
          <w:tcPr>
            <w:tcW w:w="992" w:type="dxa"/>
            <w:noWrap/>
          </w:tcPr>
          <w:p w14:paraId="50E61464" w14:textId="77777777" w:rsidR="00331994" w:rsidRPr="00582304" w:rsidRDefault="00331994" w:rsidP="008B57D8">
            <w:pPr>
              <w:spacing w:line="240" w:lineRule="auto"/>
              <w:rPr>
                <w:iCs/>
                <w:szCs w:val="24"/>
              </w:rPr>
            </w:pPr>
            <w:r>
              <w:rPr>
                <w:rFonts w:hint="eastAsia"/>
                <w:color w:val="000000"/>
              </w:rPr>
              <w:t>30.45</w:t>
            </w:r>
          </w:p>
        </w:tc>
        <w:tc>
          <w:tcPr>
            <w:tcW w:w="990" w:type="dxa"/>
            <w:noWrap/>
          </w:tcPr>
          <w:p w14:paraId="25A92615" w14:textId="77777777" w:rsidR="00331994" w:rsidRPr="00582304" w:rsidRDefault="00331994" w:rsidP="008B57D8">
            <w:pPr>
              <w:spacing w:line="240" w:lineRule="auto"/>
              <w:rPr>
                <w:iCs/>
                <w:szCs w:val="24"/>
              </w:rPr>
            </w:pPr>
            <w:r>
              <w:rPr>
                <w:rFonts w:hint="eastAsia"/>
                <w:color w:val="000000"/>
              </w:rPr>
              <w:t>36.37</w:t>
            </w:r>
          </w:p>
        </w:tc>
        <w:tc>
          <w:tcPr>
            <w:tcW w:w="1278" w:type="dxa"/>
          </w:tcPr>
          <w:p w14:paraId="6526C0BA"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14CC6DD6" w14:textId="77777777" w:rsidTr="008B57D8">
        <w:trPr>
          <w:trHeight w:val="324"/>
        </w:trPr>
        <w:tc>
          <w:tcPr>
            <w:tcW w:w="997" w:type="dxa"/>
            <w:vMerge/>
            <w:hideMark/>
          </w:tcPr>
          <w:p w14:paraId="50C326AE" w14:textId="77777777" w:rsidR="00331994" w:rsidRPr="00582304" w:rsidRDefault="00331994" w:rsidP="008B57D8">
            <w:pPr>
              <w:spacing w:line="240" w:lineRule="auto"/>
              <w:rPr>
                <w:iCs/>
                <w:szCs w:val="24"/>
              </w:rPr>
            </w:pPr>
          </w:p>
        </w:tc>
        <w:tc>
          <w:tcPr>
            <w:tcW w:w="1274" w:type="dxa"/>
          </w:tcPr>
          <w:p w14:paraId="69AFBC79"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DE50F1" w14:textId="77777777" w:rsidR="00331994" w:rsidRPr="00582304" w:rsidRDefault="00331994" w:rsidP="008B57D8">
            <w:pPr>
              <w:spacing w:line="240" w:lineRule="auto"/>
              <w:rPr>
                <w:iCs/>
                <w:szCs w:val="24"/>
              </w:rPr>
            </w:pPr>
          </w:p>
        </w:tc>
        <w:tc>
          <w:tcPr>
            <w:tcW w:w="1084" w:type="dxa"/>
            <w:noWrap/>
          </w:tcPr>
          <w:p w14:paraId="0CD3DF02" w14:textId="77777777" w:rsidR="00331994" w:rsidRPr="00582304" w:rsidRDefault="00331994" w:rsidP="008B57D8">
            <w:pPr>
              <w:spacing w:line="240" w:lineRule="auto"/>
              <w:rPr>
                <w:iCs/>
                <w:szCs w:val="24"/>
              </w:rPr>
            </w:pPr>
            <w:r>
              <w:rPr>
                <w:rFonts w:hint="eastAsia"/>
                <w:color w:val="000000"/>
              </w:rPr>
              <w:t>278.38</w:t>
            </w:r>
          </w:p>
        </w:tc>
        <w:tc>
          <w:tcPr>
            <w:tcW w:w="1085" w:type="dxa"/>
            <w:noWrap/>
          </w:tcPr>
          <w:p w14:paraId="371EFEB5" w14:textId="77777777" w:rsidR="00331994" w:rsidRPr="00582304" w:rsidRDefault="00331994" w:rsidP="008B57D8">
            <w:pPr>
              <w:spacing w:line="240" w:lineRule="auto"/>
              <w:rPr>
                <w:iCs/>
                <w:szCs w:val="24"/>
              </w:rPr>
            </w:pPr>
            <w:r>
              <w:rPr>
                <w:rFonts w:hint="eastAsia"/>
                <w:color w:val="000000"/>
              </w:rPr>
              <w:t>-21.62</w:t>
            </w:r>
          </w:p>
        </w:tc>
        <w:tc>
          <w:tcPr>
            <w:tcW w:w="1089" w:type="dxa"/>
            <w:noWrap/>
          </w:tcPr>
          <w:p w14:paraId="3B1E3B53" w14:textId="77777777" w:rsidR="00331994" w:rsidRPr="00582304" w:rsidRDefault="00331994" w:rsidP="008B57D8">
            <w:pPr>
              <w:spacing w:line="240" w:lineRule="auto"/>
              <w:rPr>
                <w:iCs/>
                <w:szCs w:val="24"/>
              </w:rPr>
            </w:pPr>
            <w:r>
              <w:rPr>
                <w:rFonts w:hint="eastAsia"/>
                <w:color w:val="000000"/>
              </w:rPr>
              <w:t>24.72</w:t>
            </w:r>
          </w:p>
        </w:tc>
        <w:tc>
          <w:tcPr>
            <w:tcW w:w="992" w:type="dxa"/>
            <w:noWrap/>
          </w:tcPr>
          <w:p w14:paraId="11D6A344" w14:textId="77777777" w:rsidR="00331994" w:rsidRPr="00582304" w:rsidRDefault="00331994" w:rsidP="008B57D8">
            <w:pPr>
              <w:spacing w:line="240" w:lineRule="auto"/>
              <w:rPr>
                <w:iCs/>
                <w:szCs w:val="24"/>
              </w:rPr>
            </w:pPr>
            <w:r>
              <w:rPr>
                <w:rFonts w:hint="eastAsia"/>
                <w:color w:val="000000"/>
              </w:rPr>
              <w:t>18.7</w:t>
            </w:r>
          </w:p>
        </w:tc>
        <w:tc>
          <w:tcPr>
            <w:tcW w:w="990" w:type="dxa"/>
            <w:noWrap/>
          </w:tcPr>
          <w:p w14:paraId="72421F72" w14:textId="77777777" w:rsidR="00331994" w:rsidRPr="00582304" w:rsidRDefault="00331994" w:rsidP="008B57D8">
            <w:pPr>
              <w:spacing w:line="240" w:lineRule="auto"/>
              <w:rPr>
                <w:iCs/>
                <w:szCs w:val="24"/>
              </w:rPr>
            </w:pPr>
            <w:r>
              <w:rPr>
                <w:rFonts w:hint="eastAsia"/>
                <w:color w:val="000000"/>
              </w:rPr>
              <w:t>32.83</w:t>
            </w:r>
          </w:p>
        </w:tc>
        <w:tc>
          <w:tcPr>
            <w:tcW w:w="1278" w:type="dxa"/>
          </w:tcPr>
          <w:p w14:paraId="6DBD5E02"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1E855825" w14:textId="77777777" w:rsidTr="008B57D8">
        <w:trPr>
          <w:trHeight w:val="324"/>
        </w:trPr>
        <w:tc>
          <w:tcPr>
            <w:tcW w:w="997" w:type="dxa"/>
            <w:vMerge w:val="restart"/>
            <w:noWrap/>
          </w:tcPr>
          <w:p w14:paraId="019E6F02" w14:textId="77777777" w:rsidR="00331994" w:rsidRPr="00582304" w:rsidRDefault="00331994" w:rsidP="008B57D8">
            <w:pPr>
              <w:spacing w:line="240" w:lineRule="auto"/>
              <w:rPr>
                <w:iCs/>
                <w:szCs w:val="24"/>
              </w:rPr>
            </w:pPr>
            <w:r w:rsidRPr="00582304">
              <w:rPr>
                <w:iCs/>
                <w:szCs w:val="24"/>
              </w:rPr>
              <w:t>30</w:t>
            </w:r>
          </w:p>
        </w:tc>
        <w:tc>
          <w:tcPr>
            <w:tcW w:w="1274" w:type="dxa"/>
          </w:tcPr>
          <w:p w14:paraId="36153F0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820865A" w14:textId="77777777" w:rsidR="00331994" w:rsidRPr="00582304" w:rsidRDefault="00331994" w:rsidP="008B57D8">
            <w:pPr>
              <w:spacing w:line="240" w:lineRule="auto"/>
              <w:rPr>
                <w:iCs/>
                <w:szCs w:val="24"/>
              </w:rPr>
            </w:pPr>
            <w:r>
              <w:rPr>
                <w:rFonts w:hint="eastAsia"/>
                <w:color w:val="000000"/>
              </w:rPr>
              <w:t>284.54</w:t>
            </w:r>
          </w:p>
        </w:tc>
        <w:tc>
          <w:tcPr>
            <w:tcW w:w="1084" w:type="dxa"/>
            <w:noWrap/>
          </w:tcPr>
          <w:p w14:paraId="42CF0B94" w14:textId="77777777" w:rsidR="00331994" w:rsidRPr="00582304" w:rsidRDefault="00331994" w:rsidP="008B57D8">
            <w:pPr>
              <w:spacing w:line="240" w:lineRule="auto"/>
              <w:rPr>
                <w:iCs/>
                <w:szCs w:val="24"/>
              </w:rPr>
            </w:pPr>
            <w:r>
              <w:rPr>
                <w:rFonts w:hint="eastAsia"/>
                <w:color w:val="000000"/>
              </w:rPr>
              <w:t>301</w:t>
            </w:r>
          </w:p>
        </w:tc>
        <w:tc>
          <w:tcPr>
            <w:tcW w:w="1085" w:type="dxa"/>
            <w:noWrap/>
          </w:tcPr>
          <w:p w14:paraId="1BFC014A" w14:textId="77777777" w:rsidR="00331994" w:rsidRPr="00582304" w:rsidRDefault="00331994" w:rsidP="008B57D8">
            <w:pPr>
              <w:spacing w:line="240" w:lineRule="auto"/>
              <w:rPr>
                <w:iCs/>
                <w:szCs w:val="24"/>
              </w:rPr>
            </w:pPr>
            <w:r>
              <w:rPr>
                <w:rFonts w:hint="eastAsia"/>
                <w:color w:val="000000"/>
              </w:rPr>
              <w:t>1</w:t>
            </w:r>
          </w:p>
        </w:tc>
        <w:tc>
          <w:tcPr>
            <w:tcW w:w="1089" w:type="dxa"/>
            <w:noWrap/>
          </w:tcPr>
          <w:p w14:paraId="2DCA232A" w14:textId="77777777" w:rsidR="00331994" w:rsidRPr="00582304" w:rsidRDefault="00331994" w:rsidP="008B57D8">
            <w:pPr>
              <w:spacing w:line="240" w:lineRule="auto"/>
              <w:rPr>
                <w:iCs/>
                <w:szCs w:val="24"/>
              </w:rPr>
            </w:pPr>
            <w:r>
              <w:rPr>
                <w:rFonts w:hint="eastAsia"/>
                <w:color w:val="000000"/>
              </w:rPr>
              <w:t>8.81</w:t>
            </w:r>
          </w:p>
        </w:tc>
        <w:tc>
          <w:tcPr>
            <w:tcW w:w="992" w:type="dxa"/>
            <w:noWrap/>
          </w:tcPr>
          <w:p w14:paraId="3EB3CD56" w14:textId="77777777" w:rsidR="00331994" w:rsidRPr="00582304" w:rsidRDefault="00331994" w:rsidP="008B57D8">
            <w:pPr>
              <w:spacing w:line="240" w:lineRule="auto"/>
              <w:rPr>
                <w:iCs/>
                <w:szCs w:val="24"/>
              </w:rPr>
            </w:pPr>
            <w:r>
              <w:rPr>
                <w:rFonts w:hint="eastAsia"/>
                <w:color w:val="000000"/>
              </w:rPr>
              <w:t>8.7</w:t>
            </w:r>
          </w:p>
        </w:tc>
        <w:tc>
          <w:tcPr>
            <w:tcW w:w="990" w:type="dxa"/>
            <w:noWrap/>
          </w:tcPr>
          <w:p w14:paraId="12D9363C" w14:textId="77777777" w:rsidR="00331994" w:rsidRPr="00582304" w:rsidRDefault="00331994" w:rsidP="008B57D8">
            <w:pPr>
              <w:spacing w:line="240" w:lineRule="auto"/>
              <w:rPr>
                <w:iCs/>
                <w:szCs w:val="24"/>
              </w:rPr>
            </w:pPr>
            <w:r>
              <w:rPr>
                <w:rFonts w:hint="eastAsia"/>
                <w:color w:val="000000"/>
              </w:rPr>
              <w:t>8.86</w:t>
            </w:r>
          </w:p>
        </w:tc>
        <w:tc>
          <w:tcPr>
            <w:tcW w:w="1278" w:type="dxa"/>
          </w:tcPr>
          <w:p w14:paraId="3202550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D1E7CE4" w14:textId="77777777" w:rsidTr="008B57D8">
        <w:trPr>
          <w:trHeight w:val="324"/>
        </w:trPr>
        <w:tc>
          <w:tcPr>
            <w:tcW w:w="997" w:type="dxa"/>
            <w:vMerge/>
          </w:tcPr>
          <w:p w14:paraId="7C93526A" w14:textId="77777777" w:rsidR="00331994" w:rsidRPr="00582304" w:rsidRDefault="00331994" w:rsidP="008B57D8">
            <w:pPr>
              <w:spacing w:line="240" w:lineRule="auto"/>
              <w:rPr>
                <w:iCs/>
                <w:szCs w:val="24"/>
              </w:rPr>
            </w:pPr>
          </w:p>
        </w:tc>
        <w:tc>
          <w:tcPr>
            <w:tcW w:w="1274" w:type="dxa"/>
          </w:tcPr>
          <w:p w14:paraId="3ACD9795"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C3CF855" w14:textId="77777777" w:rsidR="00331994" w:rsidRPr="00582304" w:rsidRDefault="00331994" w:rsidP="008B57D8">
            <w:pPr>
              <w:spacing w:line="240" w:lineRule="auto"/>
              <w:rPr>
                <w:iCs/>
                <w:szCs w:val="24"/>
              </w:rPr>
            </w:pPr>
          </w:p>
        </w:tc>
        <w:tc>
          <w:tcPr>
            <w:tcW w:w="1084" w:type="dxa"/>
            <w:noWrap/>
          </w:tcPr>
          <w:p w14:paraId="4A0FC07A" w14:textId="77777777" w:rsidR="00331994" w:rsidRPr="00582304" w:rsidRDefault="00331994" w:rsidP="008B57D8">
            <w:pPr>
              <w:spacing w:line="240" w:lineRule="auto"/>
              <w:rPr>
                <w:iCs/>
                <w:szCs w:val="24"/>
              </w:rPr>
            </w:pPr>
            <w:r>
              <w:rPr>
                <w:rFonts w:hint="eastAsia"/>
                <w:color w:val="000000"/>
              </w:rPr>
              <w:t>298.27</w:t>
            </w:r>
          </w:p>
        </w:tc>
        <w:tc>
          <w:tcPr>
            <w:tcW w:w="1085" w:type="dxa"/>
            <w:noWrap/>
          </w:tcPr>
          <w:p w14:paraId="5957DBDD" w14:textId="77777777" w:rsidR="00331994" w:rsidRPr="00582304" w:rsidRDefault="00331994" w:rsidP="008B57D8">
            <w:pPr>
              <w:spacing w:line="240" w:lineRule="auto"/>
              <w:rPr>
                <w:iCs/>
                <w:szCs w:val="24"/>
              </w:rPr>
            </w:pPr>
            <w:r>
              <w:rPr>
                <w:rFonts w:hint="eastAsia"/>
                <w:color w:val="000000"/>
              </w:rPr>
              <w:t>-1.73</w:t>
            </w:r>
          </w:p>
        </w:tc>
        <w:tc>
          <w:tcPr>
            <w:tcW w:w="1089" w:type="dxa"/>
            <w:noWrap/>
          </w:tcPr>
          <w:p w14:paraId="1A9A9B6F" w14:textId="77777777" w:rsidR="00331994" w:rsidRPr="00582304" w:rsidRDefault="00331994" w:rsidP="008B57D8">
            <w:pPr>
              <w:spacing w:line="240" w:lineRule="auto"/>
              <w:rPr>
                <w:iCs/>
                <w:szCs w:val="24"/>
              </w:rPr>
            </w:pPr>
            <w:r>
              <w:rPr>
                <w:rFonts w:hint="eastAsia"/>
                <w:color w:val="000000"/>
              </w:rPr>
              <w:t>6.39</w:t>
            </w:r>
          </w:p>
        </w:tc>
        <w:tc>
          <w:tcPr>
            <w:tcW w:w="992" w:type="dxa"/>
            <w:noWrap/>
          </w:tcPr>
          <w:p w14:paraId="3849A540" w14:textId="77777777" w:rsidR="00331994" w:rsidRPr="00582304" w:rsidRDefault="00331994" w:rsidP="008B57D8">
            <w:pPr>
              <w:spacing w:line="240" w:lineRule="auto"/>
              <w:rPr>
                <w:iCs/>
                <w:szCs w:val="24"/>
              </w:rPr>
            </w:pPr>
            <w:r>
              <w:rPr>
                <w:rFonts w:hint="eastAsia"/>
                <w:color w:val="000000"/>
              </w:rPr>
              <w:t>6.11</w:t>
            </w:r>
          </w:p>
        </w:tc>
        <w:tc>
          <w:tcPr>
            <w:tcW w:w="990" w:type="dxa"/>
            <w:noWrap/>
          </w:tcPr>
          <w:p w14:paraId="7C555D5D" w14:textId="77777777" w:rsidR="00331994" w:rsidRPr="00582304" w:rsidRDefault="00331994" w:rsidP="008B57D8">
            <w:pPr>
              <w:spacing w:line="240" w:lineRule="auto"/>
              <w:rPr>
                <w:iCs/>
                <w:szCs w:val="24"/>
              </w:rPr>
            </w:pPr>
            <w:r>
              <w:rPr>
                <w:rFonts w:hint="eastAsia"/>
                <w:color w:val="000000"/>
              </w:rPr>
              <w:t>6.61</w:t>
            </w:r>
          </w:p>
        </w:tc>
        <w:tc>
          <w:tcPr>
            <w:tcW w:w="1278" w:type="dxa"/>
          </w:tcPr>
          <w:p w14:paraId="71EBC62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6ADCA3D" w14:textId="77777777" w:rsidTr="008B57D8">
        <w:trPr>
          <w:trHeight w:val="324"/>
        </w:trPr>
        <w:tc>
          <w:tcPr>
            <w:tcW w:w="997" w:type="dxa"/>
            <w:vMerge w:val="restart"/>
            <w:noWrap/>
          </w:tcPr>
          <w:p w14:paraId="15AA4139" w14:textId="77777777" w:rsidR="00331994" w:rsidRPr="00582304" w:rsidRDefault="00331994" w:rsidP="008B57D8">
            <w:pPr>
              <w:spacing w:line="240" w:lineRule="auto"/>
              <w:rPr>
                <w:iCs/>
                <w:szCs w:val="24"/>
              </w:rPr>
            </w:pPr>
            <w:r w:rsidRPr="00582304">
              <w:rPr>
                <w:iCs/>
                <w:szCs w:val="24"/>
              </w:rPr>
              <w:t>50</w:t>
            </w:r>
          </w:p>
        </w:tc>
        <w:tc>
          <w:tcPr>
            <w:tcW w:w="1274" w:type="dxa"/>
          </w:tcPr>
          <w:p w14:paraId="3F94EE11"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F7DCB28" w14:textId="77777777" w:rsidR="00331994" w:rsidRPr="00582304" w:rsidRDefault="00331994" w:rsidP="008B57D8">
            <w:pPr>
              <w:spacing w:line="240" w:lineRule="auto"/>
              <w:rPr>
                <w:iCs/>
                <w:szCs w:val="24"/>
              </w:rPr>
            </w:pPr>
            <w:r>
              <w:rPr>
                <w:rFonts w:hint="eastAsia"/>
                <w:color w:val="000000"/>
              </w:rPr>
              <w:t>296.12</w:t>
            </w:r>
          </w:p>
        </w:tc>
        <w:tc>
          <w:tcPr>
            <w:tcW w:w="1084" w:type="dxa"/>
            <w:noWrap/>
          </w:tcPr>
          <w:p w14:paraId="27E7943A" w14:textId="77777777" w:rsidR="00331994" w:rsidRPr="00582304" w:rsidRDefault="00331994" w:rsidP="008B57D8">
            <w:pPr>
              <w:spacing w:line="240" w:lineRule="auto"/>
              <w:rPr>
                <w:iCs/>
                <w:szCs w:val="24"/>
              </w:rPr>
            </w:pPr>
            <w:r>
              <w:rPr>
                <w:rFonts w:hint="eastAsia"/>
                <w:color w:val="000000"/>
              </w:rPr>
              <w:t>300.51</w:t>
            </w:r>
          </w:p>
        </w:tc>
        <w:tc>
          <w:tcPr>
            <w:tcW w:w="1085" w:type="dxa"/>
            <w:noWrap/>
          </w:tcPr>
          <w:p w14:paraId="7A2E2E9D" w14:textId="77777777" w:rsidR="00331994" w:rsidRPr="00582304" w:rsidRDefault="00331994" w:rsidP="008B57D8">
            <w:pPr>
              <w:spacing w:line="240" w:lineRule="auto"/>
              <w:rPr>
                <w:iCs/>
                <w:szCs w:val="24"/>
              </w:rPr>
            </w:pPr>
            <w:r>
              <w:rPr>
                <w:rFonts w:hint="eastAsia"/>
                <w:color w:val="000000"/>
              </w:rPr>
              <w:t>0.51</w:t>
            </w:r>
          </w:p>
        </w:tc>
        <w:tc>
          <w:tcPr>
            <w:tcW w:w="1089" w:type="dxa"/>
            <w:noWrap/>
          </w:tcPr>
          <w:p w14:paraId="58BF2A0E" w14:textId="77777777" w:rsidR="00331994" w:rsidRPr="00582304" w:rsidRDefault="00331994" w:rsidP="008B57D8">
            <w:pPr>
              <w:spacing w:line="240" w:lineRule="auto"/>
              <w:rPr>
                <w:iCs/>
                <w:szCs w:val="24"/>
              </w:rPr>
            </w:pPr>
            <w:r>
              <w:rPr>
                <w:rFonts w:hint="eastAsia"/>
                <w:color w:val="000000"/>
              </w:rPr>
              <w:t>4.03</w:t>
            </w:r>
          </w:p>
        </w:tc>
        <w:tc>
          <w:tcPr>
            <w:tcW w:w="992" w:type="dxa"/>
            <w:noWrap/>
          </w:tcPr>
          <w:p w14:paraId="38BD4004" w14:textId="77777777" w:rsidR="00331994" w:rsidRPr="00582304" w:rsidRDefault="00331994" w:rsidP="008B57D8">
            <w:pPr>
              <w:spacing w:line="240" w:lineRule="auto"/>
              <w:rPr>
                <w:iCs/>
                <w:szCs w:val="24"/>
              </w:rPr>
            </w:pPr>
            <w:r>
              <w:rPr>
                <w:rFonts w:hint="eastAsia"/>
                <w:color w:val="000000"/>
              </w:rPr>
              <w:t>4.08</w:t>
            </w:r>
          </w:p>
        </w:tc>
        <w:tc>
          <w:tcPr>
            <w:tcW w:w="990" w:type="dxa"/>
            <w:noWrap/>
          </w:tcPr>
          <w:p w14:paraId="4F4DA6A1" w14:textId="77777777" w:rsidR="00331994" w:rsidRPr="00582304" w:rsidRDefault="00331994" w:rsidP="008B57D8">
            <w:pPr>
              <w:spacing w:line="240" w:lineRule="auto"/>
              <w:rPr>
                <w:iCs/>
                <w:szCs w:val="24"/>
              </w:rPr>
            </w:pPr>
            <w:r>
              <w:rPr>
                <w:rFonts w:hint="eastAsia"/>
                <w:color w:val="000000"/>
              </w:rPr>
              <w:t>4.06</w:t>
            </w:r>
          </w:p>
        </w:tc>
        <w:tc>
          <w:tcPr>
            <w:tcW w:w="1278" w:type="dxa"/>
          </w:tcPr>
          <w:p w14:paraId="70FE4BC5" w14:textId="77777777" w:rsidR="00331994" w:rsidRPr="00582304" w:rsidRDefault="00331994" w:rsidP="008B57D8">
            <w:pPr>
              <w:spacing w:line="240" w:lineRule="auto"/>
              <w:rPr>
                <w:color w:val="000000"/>
                <w:szCs w:val="24"/>
              </w:rPr>
            </w:pPr>
            <w:r>
              <w:rPr>
                <w:rFonts w:hint="eastAsia"/>
                <w:color w:val="000000"/>
              </w:rPr>
              <w:t>0.83</w:t>
            </w:r>
          </w:p>
        </w:tc>
      </w:tr>
      <w:tr w:rsidR="00331994" w:rsidRPr="00582304" w14:paraId="47E5007E" w14:textId="77777777" w:rsidTr="008B57D8">
        <w:trPr>
          <w:trHeight w:val="324"/>
        </w:trPr>
        <w:tc>
          <w:tcPr>
            <w:tcW w:w="997" w:type="dxa"/>
            <w:vMerge/>
          </w:tcPr>
          <w:p w14:paraId="343461CC" w14:textId="77777777" w:rsidR="00331994" w:rsidRPr="00582304" w:rsidRDefault="00331994" w:rsidP="008B57D8">
            <w:pPr>
              <w:spacing w:line="240" w:lineRule="auto"/>
              <w:rPr>
                <w:iCs/>
                <w:szCs w:val="24"/>
              </w:rPr>
            </w:pPr>
          </w:p>
        </w:tc>
        <w:tc>
          <w:tcPr>
            <w:tcW w:w="1274" w:type="dxa"/>
          </w:tcPr>
          <w:p w14:paraId="5898AE91"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746DDA3F" w14:textId="77777777" w:rsidR="00331994" w:rsidRPr="00582304" w:rsidRDefault="00331994" w:rsidP="008B57D8">
            <w:pPr>
              <w:spacing w:line="240" w:lineRule="auto"/>
              <w:rPr>
                <w:iCs/>
                <w:szCs w:val="24"/>
              </w:rPr>
            </w:pPr>
          </w:p>
        </w:tc>
        <w:tc>
          <w:tcPr>
            <w:tcW w:w="1084" w:type="dxa"/>
            <w:noWrap/>
          </w:tcPr>
          <w:p w14:paraId="355AA078" w14:textId="77777777" w:rsidR="00331994" w:rsidRPr="00582304" w:rsidRDefault="00331994" w:rsidP="008B57D8">
            <w:pPr>
              <w:spacing w:line="240" w:lineRule="auto"/>
              <w:rPr>
                <w:iCs/>
                <w:szCs w:val="24"/>
              </w:rPr>
            </w:pPr>
            <w:r>
              <w:rPr>
                <w:rFonts w:hint="eastAsia"/>
                <w:color w:val="000000"/>
              </w:rPr>
              <w:t>299.73</w:t>
            </w:r>
          </w:p>
        </w:tc>
        <w:tc>
          <w:tcPr>
            <w:tcW w:w="1085" w:type="dxa"/>
            <w:noWrap/>
          </w:tcPr>
          <w:p w14:paraId="70CADF8D" w14:textId="77777777" w:rsidR="00331994" w:rsidRPr="00582304" w:rsidRDefault="00331994" w:rsidP="008B57D8">
            <w:pPr>
              <w:spacing w:line="240" w:lineRule="auto"/>
              <w:rPr>
                <w:iCs/>
                <w:szCs w:val="24"/>
              </w:rPr>
            </w:pPr>
            <w:r>
              <w:rPr>
                <w:rFonts w:hint="eastAsia"/>
                <w:color w:val="000000"/>
              </w:rPr>
              <w:t>-0.27</w:t>
            </w:r>
          </w:p>
        </w:tc>
        <w:tc>
          <w:tcPr>
            <w:tcW w:w="1089" w:type="dxa"/>
            <w:noWrap/>
          </w:tcPr>
          <w:p w14:paraId="31EF1AC3" w14:textId="77777777" w:rsidR="00331994" w:rsidRPr="00582304" w:rsidRDefault="00331994" w:rsidP="008B57D8">
            <w:pPr>
              <w:spacing w:line="240" w:lineRule="auto"/>
              <w:rPr>
                <w:iCs/>
                <w:szCs w:val="24"/>
              </w:rPr>
            </w:pPr>
            <w:r>
              <w:rPr>
                <w:rFonts w:hint="eastAsia"/>
                <w:color w:val="000000"/>
              </w:rPr>
              <w:t>3.09</w:t>
            </w:r>
          </w:p>
        </w:tc>
        <w:tc>
          <w:tcPr>
            <w:tcW w:w="992" w:type="dxa"/>
            <w:noWrap/>
          </w:tcPr>
          <w:p w14:paraId="3CE26C1A" w14:textId="77777777" w:rsidR="00331994" w:rsidRPr="00582304" w:rsidRDefault="00331994" w:rsidP="008B57D8">
            <w:pPr>
              <w:spacing w:line="240" w:lineRule="auto"/>
              <w:rPr>
                <w:iCs/>
                <w:szCs w:val="24"/>
              </w:rPr>
            </w:pPr>
            <w:r>
              <w:rPr>
                <w:rFonts w:hint="eastAsia"/>
                <w:color w:val="000000"/>
              </w:rPr>
              <w:t>3.05</w:t>
            </w:r>
          </w:p>
        </w:tc>
        <w:tc>
          <w:tcPr>
            <w:tcW w:w="990" w:type="dxa"/>
            <w:noWrap/>
          </w:tcPr>
          <w:p w14:paraId="555A034D" w14:textId="77777777" w:rsidR="00331994" w:rsidRPr="00582304" w:rsidRDefault="00331994" w:rsidP="008B57D8">
            <w:pPr>
              <w:spacing w:line="240" w:lineRule="auto"/>
              <w:rPr>
                <w:iCs/>
                <w:szCs w:val="24"/>
              </w:rPr>
            </w:pPr>
            <w:r>
              <w:rPr>
                <w:rFonts w:hint="eastAsia"/>
                <w:color w:val="000000"/>
              </w:rPr>
              <w:t>3.1</w:t>
            </w:r>
          </w:p>
        </w:tc>
        <w:tc>
          <w:tcPr>
            <w:tcW w:w="1278" w:type="dxa"/>
          </w:tcPr>
          <w:p w14:paraId="793D835A" w14:textId="77777777" w:rsidR="00331994" w:rsidRPr="00582304" w:rsidRDefault="00331994" w:rsidP="008B57D8">
            <w:pPr>
              <w:spacing w:line="240" w:lineRule="auto"/>
              <w:rPr>
                <w:color w:val="000000"/>
                <w:szCs w:val="24"/>
              </w:rPr>
            </w:pPr>
            <w:r>
              <w:rPr>
                <w:rFonts w:hint="eastAsia"/>
                <w:color w:val="000000"/>
              </w:rPr>
              <w:t>0.82</w:t>
            </w:r>
          </w:p>
        </w:tc>
      </w:tr>
      <w:tr w:rsidR="00331994" w:rsidRPr="00582304" w14:paraId="5D18B995" w14:textId="77777777" w:rsidTr="008B57D8">
        <w:trPr>
          <w:trHeight w:val="324"/>
        </w:trPr>
        <w:tc>
          <w:tcPr>
            <w:tcW w:w="997" w:type="dxa"/>
            <w:vMerge w:val="restart"/>
            <w:noWrap/>
          </w:tcPr>
          <w:p w14:paraId="3750B1B9" w14:textId="77777777" w:rsidR="00331994" w:rsidRPr="00582304" w:rsidRDefault="00331994" w:rsidP="008B57D8">
            <w:pPr>
              <w:spacing w:line="240" w:lineRule="auto"/>
              <w:rPr>
                <w:iCs/>
                <w:szCs w:val="24"/>
              </w:rPr>
            </w:pPr>
            <w:r w:rsidRPr="00582304">
              <w:rPr>
                <w:iCs/>
                <w:szCs w:val="24"/>
              </w:rPr>
              <w:t>70</w:t>
            </w:r>
          </w:p>
        </w:tc>
        <w:tc>
          <w:tcPr>
            <w:tcW w:w="1274" w:type="dxa"/>
          </w:tcPr>
          <w:p w14:paraId="2DBED8C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D8F2A94" w14:textId="77777777" w:rsidR="00331994" w:rsidRPr="00582304" w:rsidRDefault="00331994" w:rsidP="008B57D8">
            <w:pPr>
              <w:spacing w:line="240" w:lineRule="auto"/>
              <w:rPr>
                <w:iCs/>
                <w:szCs w:val="24"/>
              </w:rPr>
            </w:pPr>
            <w:r>
              <w:rPr>
                <w:rFonts w:hint="eastAsia"/>
                <w:color w:val="000000"/>
              </w:rPr>
              <w:t>298.58</w:t>
            </w:r>
          </w:p>
        </w:tc>
        <w:tc>
          <w:tcPr>
            <w:tcW w:w="1084" w:type="dxa"/>
            <w:noWrap/>
          </w:tcPr>
          <w:p w14:paraId="486132E7" w14:textId="77777777" w:rsidR="00331994" w:rsidRPr="00582304" w:rsidRDefault="00331994" w:rsidP="008B57D8">
            <w:pPr>
              <w:spacing w:line="240" w:lineRule="auto"/>
              <w:rPr>
                <w:iCs/>
                <w:szCs w:val="24"/>
              </w:rPr>
            </w:pPr>
            <w:r>
              <w:rPr>
                <w:rFonts w:hint="eastAsia"/>
                <w:color w:val="000000"/>
              </w:rPr>
              <w:t>300.06</w:t>
            </w:r>
          </w:p>
        </w:tc>
        <w:tc>
          <w:tcPr>
            <w:tcW w:w="1085" w:type="dxa"/>
            <w:noWrap/>
          </w:tcPr>
          <w:p w14:paraId="53EA982A" w14:textId="77777777" w:rsidR="00331994" w:rsidRPr="00582304" w:rsidRDefault="00331994" w:rsidP="008B57D8">
            <w:pPr>
              <w:spacing w:line="240" w:lineRule="auto"/>
              <w:rPr>
                <w:iCs/>
                <w:szCs w:val="24"/>
              </w:rPr>
            </w:pPr>
            <w:r>
              <w:rPr>
                <w:rFonts w:hint="eastAsia"/>
                <w:color w:val="000000"/>
              </w:rPr>
              <w:t>0.06</w:t>
            </w:r>
          </w:p>
        </w:tc>
        <w:tc>
          <w:tcPr>
            <w:tcW w:w="1089" w:type="dxa"/>
            <w:noWrap/>
          </w:tcPr>
          <w:p w14:paraId="69DC71B3" w14:textId="77777777" w:rsidR="00331994" w:rsidRPr="00582304" w:rsidRDefault="00331994" w:rsidP="008B57D8">
            <w:pPr>
              <w:spacing w:line="240" w:lineRule="auto"/>
              <w:rPr>
                <w:iCs/>
                <w:szCs w:val="24"/>
              </w:rPr>
            </w:pPr>
            <w:r>
              <w:rPr>
                <w:rFonts w:hint="eastAsia"/>
                <w:color w:val="000000"/>
              </w:rPr>
              <w:t>2.09</w:t>
            </w:r>
          </w:p>
        </w:tc>
        <w:tc>
          <w:tcPr>
            <w:tcW w:w="992" w:type="dxa"/>
            <w:noWrap/>
          </w:tcPr>
          <w:p w14:paraId="4902D630" w14:textId="77777777" w:rsidR="00331994" w:rsidRPr="00582304" w:rsidRDefault="00331994" w:rsidP="008B57D8">
            <w:pPr>
              <w:spacing w:line="240" w:lineRule="auto"/>
              <w:rPr>
                <w:iCs/>
                <w:szCs w:val="24"/>
              </w:rPr>
            </w:pPr>
            <w:r>
              <w:rPr>
                <w:rFonts w:hint="eastAsia"/>
                <w:color w:val="000000"/>
              </w:rPr>
              <w:t>2.24</w:t>
            </w:r>
          </w:p>
        </w:tc>
        <w:tc>
          <w:tcPr>
            <w:tcW w:w="990" w:type="dxa"/>
            <w:noWrap/>
          </w:tcPr>
          <w:p w14:paraId="0CDFDA70" w14:textId="77777777" w:rsidR="00331994" w:rsidRPr="00582304" w:rsidRDefault="00331994" w:rsidP="008B57D8">
            <w:pPr>
              <w:spacing w:line="240" w:lineRule="auto"/>
              <w:rPr>
                <w:iCs/>
                <w:szCs w:val="24"/>
              </w:rPr>
            </w:pPr>
            <w:r>
              <w:rPr>
                <w:rFonts w:hint="eastAsia"/>
                <w:color w:val="000000"/>
              </w:rPr>
              <w:t>2.09</w:t>
            </w:r>
          </w:p>
        </w:tc>
        <w:tc>
          <w:tcPr>
            <w:tcW w:w="1278" w:type="dxa"/>
          </w:tcPr>
          <w:p w14:paraId="02CBBCDA" w14:textId="77777777" w:rsidR="00331994" w:rsidRPr="00582304" w:rsidRDefault="00331994" w:rsidP="008B57D8">
            <w:pPr>
              <w:spacing w:line="240" w:lineRule="auto"/>
              <w:rPr>
                <w:color w:val="000000"/>
                <w:szCs w:val="24"/>
              </w:rPr>
            </w:pPr>
            <w:r>
              <w:rPr>
                <w:rFonts w:hint="eastAsia"/>
                <w:color w:val="000000"/>
              </w:rPr>
              <w:t>0.77</w:t>
            </w:r>
          </w:p>
        </w:tc>
      </w:tr>
      <w:tr w:rsidR="00331994" w:rsidRPr="00582304" w14:paraId="70345389" w14:textId="77777777" w:rsidTr="008B57D8">
        <w:trPr>
          <w:trHeight w:val="324"/>
        </w:trPr>
        <w:tc>
          <w:tcPr>
            <w:tcW w:w="997" w:type="dxa"/>
            <w:vMerge/>
          </w:tcPr>
          <w:p w14:paraId="1894606D" w14:textId="77777777" w:rsidR="00331994" w:rsidRPr="00582304" w:rsidRDefault="00331994" w:rsidP="008B57D8">
            <w:pPr>
              <w:spacing w:line="240" w:lineRule="auto"/>
              <w:rPr>
                <w:iCs/>
                <w:szCs w:val="24"/>
              </w:rPr>
            </w:pPr>
          </w:p>
        </w:tc>
        <w:tc>
          <w:tcPr>
            <w:tcW w:w="1274" w:type="dxa"/>
          </w:tcPr>
          <w:p w14:paraId="0F43F12B"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C87C19C" w14:textId="77777777" w:rsidR="00331994" w:rsidRPr="00582304" w:rsidRDefault="00331994" w:rsidP="008B57D8">
            <w:pPr>
              <w:spacing w:line="240" w:lineRule="auto"/>
              <w:rPr>
                <w:iCs/>
                <w:szCs w:val="24"/>
              </w:rPr>
            </w:pPr>
          </w:p>
        </w:tc>
        <w:tc>
          <w:tcPr>
            <w:tcW w:w="1084" w:type="dxa"/>
            <w:noWrap/>
          </w:tcPr>
          <w:p w14:paraId="3F1B3FFC" w14:textId="77777777" w:rsidR="00331994" w:rsidRPr="00582304" w:rsidRDefault="00331994" w:rsidP="008B57D8">
            <w:pPr>
              <w:spacing w:line="240" w:lineRule="auto"/>
              <w:rPr>
                <w:iCs/>
                <w:szCs w:val="24"/>
              </w:rPr>
            </w:pPr>
            <w:r>
              <w:rPr>
                <w:rFonts w:hint="eastAsia"/>
                <w:color w:val="000000"/>
              </w:rPr>
              <w:t>299.73</w:t>
            </w:r>
          </w:p>
        </w:tc>
        <w:tc>
          <w:tcPr>
            <w:tcW w:w="1085" w:type="dxa"/>
            <w:noWrap/>
          </w:tcPr>
          <w:p w14:paraId="137276E0" w14:textId="77777777" w:rsidR="00331994" w:rsidRPr="00582304" w:rsidRDefault="00331994" w:rsidP="008B57D8">
            <w:pPr>
              <w:spacing w:line="240" w:lineRule="auto"/>
              <w:rPr>
                <w:iCs/>
                <w:szCs w:val="24"/>
              </w:rPr>
            </w:pPr>
            <w:r>
              <w:rPr>
                <w:rFonts w:hint="eastAsia"/>
                <w:color w:val="000000"/>
              </w:rPr>
              <w:t>-0.27</w:t>
            </w:r>
          </w:p>
        </w:tc>
        <w:tc>
          <w:tcPr>
            <w:tcW w:w="1089" w:type="dxa"/>
            <w:noWrap/>
          </w:tcPr>
          <w:p w14:paraId="29471810" w14:textId="77777777" w:rsidR="00331994" w:rsidRPr="00582304" w:rsidRDefault="00331994" w:rsidP="008B57D8">
            <w:pPr>
              <w:spacing w:line="240" w:lineRule="auto"/>
              <w:rPr>
                <w:iCs/>
                <w:szCs w:val="24"/>
              </w:rPr>
            </w:pPr>
            <w:r>
              <w:rPr>
                <w:rFonts w:hint="eastAsia"/>
                <w:color w:val="000000"/>
              </w:rPr>
              <w:t>1.66</w:t>
            </w:r>
          </w:p>
        </w:tc>
        <w:tc>
          <w:tcPr>
            <w:tcW w:w="992" w:type="dxa"/>
            <w:noWrap/>
          </w:tcPr>
          <w:p w14:paraId="2772E97E" w14:textId="77777777" w:rsidR="00331994" w:rsidRPr="00582304" w:rsidRDefault="00331994" w:rsidP="008B57D8">
            <w:pPr>
              <w:spacing w:line="240" w:lineRule="auto"/>
              <w:rPr>
                <w:iCs/>
                <w:szCs w:val="24"/>
              </w:rPr>
            </w:pPr>
            <w:r>
              <w:rPr>
                <w:rFonts w:hint="eastAsia"/>
                <w:color w:val="000000"/>
              </w:rPr>
              <w:t>1.69</w:t>
            </w:r>
          </w:p>
        </w:tc>
        <w:tc>
          <w:tcPr>
            <w:tcW w:w="990" w:type="dxa"/>
            <w:noWrap/>
          </w:tcPr>
          <w:p w14:paraId="7E744BC7" w14:textId="77777777" w:rsidR="00331994" w:rsidRPr="00582304" w:rsidRDefault="00331994" w:rsidP="008B57D8">
            <w:pPr>
              <w:spacing w:line="240" w:lineRule="auto"/>
              <w:rPr>
                <w:iCs/>
                <w:szCs w:val="24"/>
              </w:rPr>
            </w:pPr>
            <w:r>
              <w:rPr>
                <w:rFonts w:hint="eastAsia"/>
                <w:color w:val="000000"/>
              </w:rPr>
              <w:t>1.68</w:t>
            </w:r>
          </w:p>
        </w:tc>
        <w:tc>
          <w:tcPr>
            <w:tcW w:w="1278" w:type="dxa"/>
          </w:tcPr>
          <w:p w14:paraId="4E8C1CA9" w14:textId="77777777" w:rsidR="00331994" w:rsidRPr="00582304" w:rsidRDefault="00331994" w:rsidP="008B57D8">
            <w:pPr>
              <w:spacing w:line="240" w:lineRule="auto"/>
              <w:rPr>
                <w:color w:val="000000"/>
                <w:szCs w:val="24"/>
              </w:rPr>
            </w:pPr>
            <w:r>
              <w:rPr>
                <w:rFonts w:hint="eastAsia"/>
                <w:color w:val="000000"/>
              </w:rPr>
              <w:t>0.75</w:t>
            </w:r>
          </w:p>
        </w:tc>
      </w:tr>
    </w:tbl>
    <w:p w14:paraId="2275AE4D" w14:textId="77777777" w:rsidR="00331994" w:rsidRDefault="00331994" w:rsidP="00331994">
      <w:pPr>
        <w:widowControl/>
        <w:spacing w:line="240" w:lineRule="auto"/>
      </w:pPr>
    </w:p>
    <w:p w14:paraId="17AC7972" w14:textId="11004D59" w:rsidR="00331994" w:rsidRPr="008E12A9" w:rsidRDefault="00331994" w:rsidP="00331994">
      <w:pPr>
        <w:pStyle w:val="af1"/>
        <w:spacing w:line="240" w:lineRule="auto"/>
      </w:pPr>
      <w:bookmarkStart w:id="381" w:name="_Toc163389747"/>
      <w:bookmarkStart w:id="382" w:name="_Toc163389816"/>
      <w:bookmarkStart w:id="383" w:name="_Toc163389963"/>
      <w:r>
        <w:t xml:space="preserve">Table S. </w:t>
      </w:r>
      <w:fldSimple w:instr=" SEQ Table_S. \* ARABIC ">
        <w:r w:rsidR="009D47CB">
          <w:rPr>
            <w:noProof/>
          </w:rPr>
          <w:t>11</w:t>
        </w:r>
      </w:fldSimple>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381"/>
      <w:bookmarkEnd w:id="382"/>
      <w:bookmarkEnd w:id="383"/>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45489E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EBBCA1A"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1545306C"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A5F6512"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8B5221A"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7EA32F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EB2CAD5"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C1C2CB1"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EB379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7DBFE1DC"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652733BF" w14:textId="77777777" w:rsidTr="008B57D8">
        <w:trPr>
          <w:trHeight w:val="324"/>
        </w:trPr>
        <w:tc>
          <w:tcPr>
            <w:tcW w:w="997" w:type="dxa"/>
            <w:vMerge w:val="restart"/>
            <w:noWrap/>
            <w:hideMark/>
          </w:tcPr>
          <w:p w14:paraId="0DFB052C" w14:textId="77777777" w:rsidR="00331994" w:rsidRPr="00582304" w:rsidRDefault="00331994" w:rsidP="008B57D8">
            <w:pPr>
              <w:spacing w:line="240" w:lineRule="auto"/>
              <w:rPr>
                <w:iCs/>
                <w:szCs w:val="24"/>
              </w:rPr>
            </w:pPr>
            <w:r w:rsidRPr="00582304">
              <w:rPr>
                <w:iCs/>
                <w:szCs w:val="24"/>
              </w:rPr>
              <w:t>10</w:t>
            </w:r>
          </w:p>
        </w:tc>
        <w:tc>
          <w:tcPr>
            <w:tcW w:w="1274" w:type="dxa"/>
          </w:tcPr>
          <w:p w14:paraId="72022BA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58523249" w14:textId="77777777" w:rsidR="00331994" w:rsidRPr="00582304" w:rsidRDefault="00331994" w:rsidP="008B57D8">
            <w:pPr>
              <w:spacing w:line="240" w:lineRule="auto"/>
              <w:rPr>
                <w:iCs/>
                <w:szCs w:val="24"/>
              </w:rPr>
            </w:pPr>
            <w:r>
              <w:rPr>
                <w:rFonts w:hint="eastAsia"/>
                <w:color w:val="000000"/>
              </w:rPr>
              <w:t>179.09</w:t>
            </w:r>
          </w:p>
        </w:tc>
        <w:tc>
          <w:tcPr>
            <w:tcW w:w="1084" w:type="dxa"/>
            <w:noWrap/>
          </w:tcPr>
          <w:p w14:paraId="645FFB66" w14:textId="77777777" w:rsidR="00331994" w:rsidRPr="00582304" w:rsidRDefault="00331994" w:rsidP="008B57D8">
            <w:pPr>
              <w:spacing w:line="240" w:lineRule="auto"/>
              <w:rPr>
                <w:iCs/>
                <w:szCs w:val="24"/>
              </w:rPr>
            </w:pPr>
            <w:r>
              <w:rPr>
                <w:rFonts w:hint="eastAsia"/>
                <w:color w:val="000000"/>
              </w:rPr>
              <w:t>280.11</w:t>
            </w:r>
          </w:p>
        </w:tc>
        <w:tc>
          <w:tcPr>
            <w:tcW w:w="1085" w:type="dxa"/>
            <w:noWrap/>
          </w:tcPr>
          <w:p w14:paraId="513C72F0" w14:textId="77777777" w:rsidR="00331994" w:rsidRPr="00582304" w:rsidRDefault="00331994" w:rsidP="008B57D8">
            <w:pPr>
              <w:spacing w:line="240" w:lineRule="auto"/>
              <w:rPr>
                <w:iCs/>
                <w:szCs w:val="24"/>
              </w:rPr>
            </w:pPr>
            <w:r>
              <w:rPr>
                <w:rFonts w:hint="eastAsia"/>
                <w:color w:val="000000"/>
              </w:rPr>
              <w:t>-19.89</w:t>
            </w:r>
          </w:p>
        </w:tc>
        <w:tc>
          <w:tcPr>
            <w:tcW w:w="1089" w:type="dxa"/>
            <w:noWrap/>
          </w:tcPr>
          <w:p w14:paraId="171236D5" w14:textId="77777777" w:rsidR="00331994" w:rsidRPr="00582304" w:rsidRDefault="00331994" w:rsidP="008B57D8">
            <w:pPr>
              <w:spacing w:line="240" w:lineRule="auto"/>
              <w:rPr>
                <w:iCs/>
                <w:szCs w:val="24"/>
              </w:rPr>
            </w:pPr>
            <w:r>
              <w:rPr>
                <w:rFonts w:hint="eastAsia"/>
                <w:color w:val="000000"/>
              </w:rPr>
              <w:t>39.18</w:t>
            </w:r>
          </w:p>
        </w:tc>
        <w:tc>
          <w:tcPr>
            <w:tcW w:w="992" w:type="dxa"/>
            <w:noWrap/>
          </w:tcPr>
          <w:p w14:paraId="30CE5475" w14:textId="77777777" w:rsidR="00331994" w:rsidRPr="00582304" w:rsidRDefault="00331994" w:rsidP="008B57D8">
            <w:pPr>
              <w:spacing w:line="240" w:lineRule="auto"/>
              <w:rPr>
                <w:iCs/>
                <w:szCs w:val="24"/>
              </w:rPr>
            </w:pPr>
            <w:r>
              <w:rPr>
                <w:rFonts w:hint="eastAsia"/>
                <w:color w:val="000000"/>
              </w:rPr>
              <w:t>31.17</w:t>
            </w:r>
          </w:p>
        </w:tc>
        <w:tc>
          <w:tcPr>
            <w:tcW w:w="990" w:type="dxa"/>
            <w:noWrap/>
          </w:tcPr>
          <w:p w14:paraId="768AE67D" w14:textId="77777777" w:rsidR="00331994" w:rsidRPr="00582304" w:rsidRDefault="00331994" w:rsidP="008B57D8">
            <w:pPr>
              <w:spacing w:line="240" w:lineRule="auto"/>
              <w:rPr>
                <w:iCs/>
                <w:szCs w:val="24"/>
              </w:rPr>
            </w:pPr>
            <w:r>
              <w:rPr>
                <w:rFonts w:hint="eastAsia"/>
                <w:color w:val="000000"/>
              </w:rPr>
              <w:t>43.92</w:t>
            </w:r>
          </w:p>
        </w:tc>
        <w:tc>
          <w:tcPr>
            <w:tcW w:w="1278" w:type="dxa"/>
          </w:tcPr>
          <w:p w14:paraId="49B94F62" w14:textId="77777777" w:rsidR="00331994" w:rsidRPr="00582304" w:rsidRDefault="00331994" w:rsidP="008B57D8">
            <w:pPr>
              <w:spacing w:line="240" w:lineRule="auto"/>
              <w:rPr>
                <w:color w:val="FF0000"/>
                <w:szCs w:val="24"/>
              </w:rPr>
            </w:pPr>
            <w:r>
              <w:rPr>
                <w:rFonts w:hint="eastAsia"/>
                <w:color w:val="000000"/>
              </w:rPr>
              <w:t>0.86</w:t>
            </w:r>
          </w:p>
        </w:tc>
      </w:tr>
      <w:tr w:rsidR="00331994" w:rsidRPr="00582304" w14:paraId="7EEE0378" w14:textId="77777777" w:rsidTr="008B57D8">
        <w:trPr>
          <w:trHeight w:val="324"/>
        </w:trPr>
        <w:tc>
          <w:tcPr>
            <w:tcW w:w="997" w:type="dxa"/>
            <w:vMerge/>
            <w:hideMark/>
          </w:tcPr>
          <w:p w14:paraId="2BF91BBA" w14:textId="77777777" w:rsidR="00331994" w:rsidRPr="00582304" w:rsidRDefault="00331994" w:rsidP="008B57D8">
            <w:pPr>
              <w:spacing w:line="240" w:lineRule="auto"/>
              <w:rPr>
                <w:iCs/>
                <w:szCs w:val="24"/>
              </w:rPr>
            </w:pPr>
          </w:p>
        </w:tc>
        <w:tc>
          <w:tcPr>
            <w:tcW w:w="1274" w:type="dxa"/>
          </w:tcPr>
          <w:p w14:paraId="0EA97348"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15B85A4A" w14:textId="77777777" w:rsidR="00331994" w:rsidRPr="00582304" w:rsidRDefault="00331994" w:rsidP="008B57D8">
            <w:pPr>
              <w:spacing w:line="240" w:lineRule="auto"/>
              <w:rPr>
                <w:iCs/>
                <w:szCs w:val="24"/>
              </w:rPr>
            </w:pPr>
          </w:p>
        </w:tc>
        <w:tc>
          <w:tcPr>
            <w:tcW w:w="1084" w:type="dxa"/>
            <w:noWrap/>
          </w:tcPr>
          <w:p w14:paraId="5C6C8726" w14:textId="77777777" w:rsidR="00331994" w:rsidRPr="00582304" w:rsidRDefault="00331994" w:rsidP="008B57D8">
            <w:pPr>
              <w:spacing w:line="240" w:lineRule="auto"/>
              <w:rPr>
                <w:iCs/>
                <w:szCs w:val="24"/>
              </w:rPr>
            </w:pPr>
            <w:r>
              <w:rPr>
                <w:rFonts w:hint="eastAsia"/>
                <w:color w:val="000000"/>
              </w:rPr>
              <w:t>262.25</w:t>
            </w:r>
          </w:p>
        </w:tc>
        <w:tc>
          <w:tcPr>
            <w:tcW w:w="1085" w:type="dxa"/>
            <w:noWrap/>
          </w:tcPr>
          <w:p w14:paraId="4A899478" w14:textId="77777777" w:rsidR="00331994" w:rsidRPr="00582304" w:rsidRDefault="00331994" w:rsidP="008B57D8">
            <w:pPr>
              <w:spacing w:line="240" w:lineRule="auto"/>
              <w:rPr>
                <w:iCs/>
                <w:szCs w:val="24"/>
              </w:rPr>
            </w:pPr>
            <w:r>
              <w:rPr>
                <w:rFonts w:hint="eastAsia"/>
                <w:color w:val="000000"/>
              </w:rPr>
              <w:t>-37.75</w:t>
            </w:r>
          </w:p>
        </w:tc>
        <w:tc>
          <w:tcPr>
            <w:tcW w:w="1089" w:type="dxa"/>
            <w:noWrap/>
          </w:tcPr>
          <w:p w14:paraId="1B11AD5E" w14:textId="77777777" w:rsidR="00331994" w:rsidRPr="00582304" w:rsidRDefault="00331994" w:rsidP="008B57D8">
            <w:pPr>
              <w:spacing w:line="240" w:lineRule="auto"/>
              <w:rPr>
                <w:iCs/>
                <w:szCs w:val="24"/>
              </w:rPr>
            </w:pPr>
            <w:r>
              <w:rPr>
                <w:rFonts w:hint="eastAsia"/>
                <w:color w:val="000000"/>
              </w:rPr>
              <w:t>25.55</w:t>
            </w:r>
          </w:p>
        </w:tc>
        <w:tc>
          <w:tcPr>
            <w:tcW w:w="992" w:type="dxa"/>
            <w:noWrap/>
          </w:tcPr>
          <w:p w14:paraId="1034A699" w14:textId="77777777" w:rsidR="00331994" w:rsidRPr="00582304" w:rsidRDefault="00331994" w:rsidP="008B57D8">
            <w:pPr>
              <w:spacing w:line="240" w:lineRule="auto"/>
              <w:rPr>
                <w:iCs/>
                <w:szCs w:val="24"/>
              </w:rPr>
            </w:pPr>
            <w:r>
              <w:rPr>
                <w:rFonts w:hint="eastAsia"/>
                <w:color w:val="000000"/>
              </w:rPr>
              <w:t>18.42</w:t>
            </w:r>
          </w:p>
        </w:tc>
        <w:tc>
          <w:tcPr>
            <w:tcW w:w="990" w:type="dxa"/>
            <w:noWrap/>
          </w:tcPr>
          <w:p w14:paraId="4EE7FEF1" w14:textId="77777777" w:rsidR="00331994" w:rsidRPr="00582304" w:rsidRDefault="00331994" w:rsidP="008B57D8">
            <w:pPr>
              <w:spacing w:line="240" w:lineRule="auto"/>
              <w:rPr>
                <w:iCs/>
                <w:szCs w:val="24"/>
              </w:rPr>
            </w:pPr>
            <w:r>
              <w:rPr>
                <w:rFonts w:hint="eastAsia"/>
                <w:color w:val="000000"/>
              </w:rPr>
              <w:t>45.58</w:t>
            </w:r>
          </w:p>
        </w:tc>
        <w:tc>
          <w:tcPr>
            <w:tcW w:w="1278" w:type="dxa"/>
          </w:tcPr>
          <w:p w14:paraId="352C48B4" w14:textId="77777777" w:rsidR="00331994" w:rsidRPr="00582304" w:rsidRDefault="00331994" w:rsidP="008B57D8">
            <w:pPr>
              <w:spacing w:line="240" w:lineRule="auto"/>
              <w:rPr>
                <w:color w:val="FF0000"/>
                <w:szCs w:val="24"/>
              </w:rPr>
            </w:pPr>
            <w:r>
              <w:rPr>
                <w:rFonts w:hint="eastAsia"/>
                <w:color w:val="000000"/>
              </w:rPr>
              <w:t>0.83</w:t>
            </w:r>
          </w:p>
        </w:tc>
      </w:tr>
      <w:tr w:rsidR="00331994" w:rsidRPr="00582304" w14:paraId="4A3C985C" w14:textId="77777777" w:rsidTr="008B57D8">
        <w:trPr>
          <w:trHeight w:val="324"/>
        </w:trPr>
        <w:tc>
          <w:tcPr>
            <w:tcW w:w="997" w:type="dxa"/>
            <w:vMerge w:val="restart"/>
            <w:noWrap/>
          </w:tcPr>
          <w:p w14:paraId="0C0809E2" w14:textId="77777777" w:rsidR="00331994" w:rsidRPr="00582304" w:rsidRDefault="00331994" w:rsidP="008B57D8">
            <w:pPr>
              <w:spacing w:line="240" w:lineRule="auto"/>
              <w:rPr>
                <w:iCs/>
                <w:szCs w:val="24"/>
              </w:rPr>
            </w:pPr>
            <w:r w:rsidRPr="00582304">
              <w:rPr>
                <w:iCs/>
                <w:szCs w:val="24"/>
              </w:rPr>
              <w:t>30</w:t>
            </w:r>
          </w:p>
        </w:tc>
        <w:tc>
          <w:tcPr>
            <w:tcW w:w="1274" w:type="dxa"/>
          </w:tcPr>
          <w:p w14:paraId="2B6FDD2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7D84B20E" w14:textId="77777777" w:rsidR="00331994" w:rsidRPr="00582304" w:rsidRDefault="00331994" w:rsidP="008B57D8">
            <w:pPr>
              <w:spacing w:line="240" w:lineRule="auto"/>
              <w:rPr>
                <w:iCs/>
                <w:szCs w:val="24"/>
              </w:rPr>
            </w:pPr>
            <w:r>
              <w:rPr>
                <w:rFonts w:hint="eastAsia"/>
                <w:color w:val="000000"/>
              </w:rPr>
              <w:t>274.47</w:t>
            </w:r>
          </w:p>
        </w:tc>
        <w:tc>
          <w:tcPr>
            <w:tcW w:w="1084" w:type="dxa"/>
            <w:noWrap/>
          </w:tcPr>
          <w:p w14:paraId="66AFB174" w14:textId="77777777" w:rsidR="00331994" w:rsidRPr="00582304" w:rsidRDefault="00331994" w:rsidP="008B57D8">
            <w:pPr>
              <w:spacing w:line="240" w:lineRule="auto"/>
              <w:rPr>
                <w:iCs/>
                <w:szCs w:val="24"/>
              </w:rPr>
            </w:pPr>
            <w:r>
              <w:rPr>
                <w:rFonts w:hint="eastAsia"/>
                <w:color w:val="000000"/>
              </w:rPr>
              <w:t>300.73</w:t>
            </w:r>
          </w:p>
        </w:tc>
        <w:tc>
          <w:tcPr>
            <w:tcW w:w="1085" w:type="dxa"/>
            <w:noWrap/>
          </w:tcPr>
          <w:p w14:paraId="7D379E68" w14:textId="77777777" w:rsidR="00331994" w:rsidRPr="00582304" w:rsidRDefault="00331994" w:rsidP="008B57D8">
            <w:pPr>
              <w:spacing w:line="240" w:lineRule="auto"/>
              <w:rPr>
                <w:iCs/>
                <w:szCs w:val="24"/>
              </w:rPr>
            </w:pPr>
            <w:r>
              <w:rPr>
                <w:rFonts w:hint="eastAsia"/>
                <w:color w:val="000000"/>
              </w:rPr>
              <w:t>0.73</w:t>
            </w:r>
          </w:p>
        </w:tc>
        <w:tc>
          <w:tcPr>
            <w:tcW w:w="1089" w:type="dxa"/>
            <w:noWrap/>
          </w:tcPr>
          <w:p w14:paraId="59C4F1DE" w14:textId="77777777" w:rsidR="00331994" w:rsidRPr="00582304" w:rsidRDefault="00331994" w:rsidP="008B57D8">
            <w:pPr>
              <w:spacing w:line="240" w:lineRule="auto"/>
              <w:rPr>
                <w:iCs/>
                <w:szCs w:val="24"/>
              </w:rPr>
            </w:pPr>
            <w:r>
              <w:rPr>
                <w:rFonts w:hint="eastAsia"/>
                <w:color w:val="000000"/>
              </w:rPr>
              <w:t>13.23</w:t>
            </w:r>
          </w:p>
        </w:tc>
        <w:tc>
          <w:tcPr>
            <w:tcW w:w="992" w:type="dxa"/>
            <w:noWrap/>
          </w:tcPr>
          <w:p w14:paraId="737FB5AD" w14:textId="77777777" w:rsidR="00331994" w:rsidRPr="00582304" w:rsidRDefault="00331994" w:rsidP="008B57D8">
            <w:pPr>
              <w:spacing w:line="240" w:lineRule="auto"/>
              <w:rPr>
                <w:iCs/>
                <w:szCs w:val="24"/>
              </w:rPr>
            </w:pPr>
            <w:r>
              <w:rPr>
                <w:rFonts w:hint="eastAsia"/>
                <w:color w:val="000000"/>
              </w:rPr>
              <w:t>11.92</w:t>
            </w:r>
          </w:p>
        </w:tc>
        <w:tc>
          <w:tcPr>
            <w:tcW w:w="990" w:type="dxa"/>
            <w:noWrap/>
          </w:tcPr>
          <w:p w14:paraId="05699A7F" w14:textId="77777777" w:rsidR="00331994" w:rsidRPr="00582304" w:rsidRDefault="00331994" w:rsidP="008B57D8">
            <w:pPr>
              <w:spacing w:line="240" w:lineRule="auto"/>
              <w:rPr>
                <w:iCs/>
                <w:szCs w:val="24"/>
              </w:rPr>
            </w:pPr>
            <w:r>
              <w:rPr>
                <w:rFonts w:hint="eastAsia"/>
                <w:color w:val="000000"/>
              </w:rPr>
              <w:t>13.24</w:t>
            </w:r>
          </w:p>
        </w:tc>
        <w:tc>
          <w:tcPr>
            <w:tcW w:w="1278" w:type="dxa"/>
          </w:tcPr>
          <w:p w14:paraId="3F58BC4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A0F2BCD" w14:textId="77777777" w:rsidTr="008B57D8">
        <w:trPr>
          <w:trHeight w:val="324"/>
        </w:trPr>
        <w:tc>
          <w:tcPr>
            <w:tcW w:w="997" w:type="dxa"/>
            <w:vMerge/>
          </w:tcPr>
          <w:p w14:paraId="11ADD8B7" w14:textId="77777777" w:rsidR="00331994" w:rsidRPr="00582304" w:rsidRDefault="00331994" w:rsidP="008B57D8">
            <w:pPr>
              <w:spacing w:line="240" w:lineRule="auto"/>
              <w:rPr>
                <w:iCs/>
                <w:szCs w:val="24"/>
              </w:rPr>
            </w:pPr>
          </w:p>
        </w:tc>
        <w:tc>
          <w:tcPr>
            <w:tcW w:w="1274" w:type="dxa"/>
          </w:tcPr>
          <w:p w14:paraId="555FAF68"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52D91B32" w14:textId="77777777" w:rsidR="00331994" w:rsidRPr="00582304" w:rsidRDefault="00331994" w:rsidP="008B57D8">
            <w:pPr>
              <w:spacing w:line="240" w:lineRule="auto"/>
              <w:rPr>
                <w:iCs/>
                <w:szCs w:val="24"/>
              </w:rPr>
            </w:pPr>
          </w:p>
        </w:tc>
        <w:tc>
          <w:tcPr>
            <w:tcW w:w="1084" w:type="dxa"/>
            <w:noWrap/>
          </w:tcPr>
          <w:p w14:paraId="6DF53503" w14:textId="77777777" w:rsidR="00331994" w:rsidRPr="00582304" w:rsidRDefault="00331994" w:rsidP="008B57D8">
            <w:pPr>
              <w:spacing w:line="240" w:lineRule="auto"/>
              <w:rPr>
                <w:iCs/>
                <w:szCs w:val="24"/>
              </w:rPr>
            </w:pPr>
            <w:r>
              <w:rPr>
                <w:rFonts w:hint="eastAsia"/>
                <w:color w:val="000000"/>
              </w:rPr>
              <w:t>295.92</w:t>
            </w:r>
          </w:p>
        </w:tc>
        <w:tc>
          <w:tcPr>
            <w:tcW w:w="1085" w:type="dxa"/>
            <w:noWrap/>
          </w:tcPr>
          <w:p w14:paraId="72FFAAD9" w14:textId="77777777" w:rsidR="00331994" w:rsidRPr="00582304" w:rsidRDefault="00331994" w:rsidP="008B57D8">
            <w:pPr>
              <w:spacing w:line="240" w:lineRule="auto"/>
              <w:rPr>
                <w:iCs/>
                <w:szCs w:val="24"/>
              </w:rPr>
            </w:pPr>
            <w:r>
              <w:rPr>
                <w:rFonts w:hint="eastAsia"/>
                <w:color w:val="000000"/>
              </w:rPr>
              <w:t>-4.08</w:t>
            </w:r>
          </w:p>
        </w:tc>
        <w:tc>
          <w:tcPr>
            <w:tcW w:w="1089" w:type="dxa"/>
            <w:noWrap/>
          </w:tcPr>
          <w:p w14:paraId="554A4349" w14:textId="77777777" w:rsidR="00331994" w:rsidRPr="00582304" w:rsidRDefault="00331994" w:rsidP="008B57D8">
            <w:pPr>
              <w:spacing w:line="240" w:lineRule="auto"/>
              <w:rPr>
                <w:iCs/>
                <w:szCs w:val="24"/>
              </w:rPr>
            </w:pPr>
            <w:r>
              <w:rPr>
                <w:rFonts w:hint="eastAsia"/>
                <w:color w:val="000000"/>
              </w:rPr>
              <w:t>9.39</w:t>
            </w:r>
          </w:p>
        </w:tc>
        <w:tc>
          <w:tcPr>
            <w:tcW w:w="992" w:type="dxa"/>
            <w:noWrap/>
          </w:tcPr>
          <w:p w14:paraId="1D043C7C" w14:textId="77777777" w:rsidR="00331994" w:rsidRPr="00582304" w:rsidRDefault="00331994" w:rsidP="008B57D8">
            <w:pPr>
              <w:spacing w:line="240" w:lineRule="auto"/>
              <w:rPr>
                <w:iCs/>
                <w:szCs w:val="24"/>
              </w:rPr>
            </w:pPr>
            <w:r>
              <w:rPr>
                <w:rFonts w:hint="eastAsia"/>
                <w:color w:val="000000"/>
              </w:rPr>
              <w:t>8.01</w:t>
            </w:r>
          </w:p>
        </w:tc>
        <w:tc>
          <w:tcPr>
            <w:tcW w:w="990" w:type="dxa"/>
            <w:noWrap/>
          </w:tcPr>
          <w:p w14:paraId="46912947" w14:textId="77777777" w:rsidR="00331994" w:rsidRPr="00582304" w:rsidRDefault="00331994" w:rsidP="008B57D8">
            <w:pPr>
              <w:spacing w:line="240" w:lineRule="auto"/>
              <w:rPr>
                <w:iCs/>
                <w:szCs w:val="24"/>
              </w:rPr>
            </w:pPr>
            <w:r>
              <w:rPr>
                <w:rFonts w:hint="eastAsia"/>
                <w:color w:val="000000"/>
              </w:rPr>
              <w:t>10.23</w:t>
            </w:r>
          </w:p>
        </w:tc>
        <w:tc>
          <w:tcPr>
            <w:tcW w:w="1278" w:type="dxa"/>
          </w:tcPr>
          <w:p w14:paraId="49E96687"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5649E927" w14:textId="77777777" w:rsidTr="008B57D8">
        <w:trPr>
          <w:trHeight w:val="324"/>
        </w:trPr>
        <w:tc>
          <w:tcPr>
            <w:tcW w:w="997" w:type="dxa"/>
            <w:vMerge w:val="restart"/>
            <w:noWrap/>
          </w:tcPr>
          <w:p w14:paraId="53101A62" w14:textId="77777777" w:rsidR="00331994" w:rsidRPr="00582304" w:rsidRDefault="00331994" w:rsidP="008B57D8">
            <w:pPr>
              <w:spacing w:line="240" w:lineRule="auto"/>
              <w:rPr>
                <w:iCs/>
                <w:szCs w:val="24"/>
              </w:rPr>
            </w:pPr>
            <w:r w:rsidRPr="00582304">
              <w:rPr>
                <w:iCs/>
                <w:szCs w:val="24"/>
              </w:rPr>
              <w:t>50</w:t>
            </w:r>
          </w:p>
        </w:tc>
        <w:tc>
          <w:tcPr>
            <w:tcW w:w="1274" w:type="dxa"/>
          </w:tcPr>
          <w:p w14:paraId="2BD1034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C78C226" w14:textId="77777777" w:rsidR="00331994" w:rsidRPr="00582304" w:rsidRDefault="00331994" w:rsidP="008B57D8">
            <w:pPr>
              <w:spacing w:line="240" w:lineRule="auto"/>
              <w:rPr>
                <w:iCs/>
                <w:szCs w:val="24"/>
              </w:rPr>
            </w:pPr>
            <w:r>
              <w:rPr>
                <w:rFonts w:hint="eastAsia"/>
                <w:color w:val="000000"/>
              </w:rPr>
              <w:t>291.63</w:t>
            </w:r>
          </w:p>
        </w:tc>
        <w:tc>
          <w:tcPr>
            <w:tcW w:w="1084" w:type="dxa"/>
            <w:noWrap/>
          </w:tcPr>
          <w:p w14:paraId="0FBCD41F" w14:textId="77777777" w:rsidR="00331994" w:rsidRPr="00582304" w:rsidRDefault="00331994" w:rsidP="008B57D8">
            <w:pPr>
              <w:spacing w:line="240" w:lineRule="auto"/>
              <w:rPr>
                <w:iCs/>
                <w:szCs w:val="24"/>
              </w:rPr>
            </w:pPr>
            <w:r>
              <w:rPr>
                <w:rFonts w:hint="eastAsia"/>
                <w:color w:val="000000"/>
              </w:rPr>
              <w:t>301.1</w:t>
            </w:r>
          </w:p>
        </w:tc>
        <w:tc>
          <w:tcPr>
            <w:tcW w:w="1085" w:type="dxa"/>
            <w:noWrap/>
          </w:tcPr>
          <w:p w14:paraId="5A225219" w14:textId="77777777" w:rsidR="00331994" w:rsidRPr="00582304" w:rsidRDefault="00331994" w:rsidP="008B57D8">
            <w:pPr>
              <w:spacing w:line="240" w:lineRule="auto"/>
              <w:rPr>
                <w:iCs/>
                <w:szCs w:val="24"/>
              </w:rPr>
            </w:pPr>
            <w:r>
              <w:rPr>
                <w:rFonts w:hint="eastAsia"/>
                <w:color w:val="000000"/>
              </w:rPr>
              <w:t>1.1</w:t>
            </w:r>
          </w:p>
        </w:tc>
        <w:tc>
          <w:tcPr>
            <w:tcW w:w="1089" w:type="dxa"/>
            <w:noWrap/>
          </w:tcPr>
          <w:p w14:paraId="71B462B2" w14:textId="77777777" w:rsidR="00331994" w:rsidRPr="00582304" w:rsidRDefault="00331994" w:rsidP="008B57D8">
            <w:pPr>
              <w:spacing w:line="240" w:lineRule="auto"/>
              <w:rPr>
                <w:iCs/>
                <w:szCs w:val="24"/>
              </w:rPr>
            </w:pPr>
            <w:r>
              <w:rPr>
                <w:rFonts w:hint="eastAsia"/>
                <w:color w:val="000000"/>
              </w:rPr>
              <w:t>6.6</w:t>
            </w:r>
          </w:p>
        </w:tc>
        <w:tc>
          <w:tcPr>
            <w:tcW w:w="992" w:type="dxa"/>
            <w:noWrap/>
          </w:tcPr>
          <w:p w14:paraId="303B29CC" w14:textId="77777777" w:rsidR="00331994" w:rsidRPr="00582304" w:rsidRDefault="00331994" w:rsidP="008B57D8">
            <w:pPr>
              <w:spacing w:line="240" w:lineRule="auto"/>
              <w:rPr>
                <w:iCs/>
                <w:szCs w:val="24"/>
              </w:rPr>
            </w:pPr>
            <w:r>
              <w:rPr>
                <w:rFonts w:hint="eastAsia"/>
                <w:color w:val="000000"/>
              </w:rPr>
              <w:t>6.55</w:t>
            </w:r>
          </w:p>
        </w:tc>
        <w:tc>
          <w:tcPr>
            <w:tcW w:w="990" w:type="dxa"/>
            <w:noWrap/>
          </w:tcPr>
          <w:p w14:paraId="68BF3692" w14:textId="77777777" w:rsidR="00331994" w:rsidRPr="00582304" w:rsidRDefault="00331994" w:rsidP="008B57D8">
            <w:pPr>
              <w:spacing w:line="240" w:lineRule="auto"/>
              <w:rPr>
                <w:iCs/>
                <w:szCs w:val="24"/>
              </w:rPr>
            </w:pPr>
            <w:r>
              <w:rPr>
                <w:rFonts w:hint="eastAsia"/>
                <w:color w:val="000000"/>
              </w:rPr>
              <w:t>6.69</w:t>
            </w:r>
          </w:p>
        </w:tc>
        <w:tc>
          <w:tcPr>
            <w:tcW w:w="1278" w:type="dxa"/>
          </w:tcPr>
          <w:p w14:paraId="0A9D797A"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0668035" w14:textId="77777777" w:rsidTr="008B57D8">
        <w:trPr>
          <w:trHeight w:val="324"/>
        </w:trPr>
        <w:tc>
          <w:tcPr>
            <w:tcW w:w="997" w:type="dxa"/>
            <w:vMerge/>
          </w:tcPr>
          <w:p w14:paraId="6C8260F8" w14:textId="77777777" w:rsidR="00331994" w:rsidRPr="00582304" w:rsidRDefault="00331994" w:rsidP="008B57D8">
            <w:pPr>
              <w:spacing w:line="240" w:lineRule="auto"/>
              <w:rPr>
                <w:iCs/>
                <w:szCs w:val="24"/>
              </w:rPr>
            </w:pPr>
          </w:p>
        </w:tc>
        <w:tc>
          <w:tcPr>
            <w:tcW w:w="1274" w:type="dxa"/>
          </w:tcPr>
          <w:p w14:paraId="60CF0832"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17A5AFB" w14:textId="77777777" w:rsidR="00331994" w:rsidRPr="00582304" w:rsidRDefault="00331994" w:rsidP="008B57D8">
            <w:pPr>
              <w:spacing w:line="240" w:lineRule="auto"/>
              <w:rPr>
                <w:iCs/>
                <w:szCs w:val="24"/>
              </w:rPr>
            </w:pPr>
          </w:p>
        </w:tc>
        <w:tc>
          <w:tcPr>
            <w:tcW w:w="1084" w:type="dxa"/>
            <w:noWrap/>
          </w:tcPr>
          <w:p w14:paraId="4E01097A" w14:textId="77777777" w:rsidR="00331994" w:rsidRPr="00582304" w:rsidRDefault="00331994" w:rsidP="008B57D8">
            <w:pPr>
              <w:spacing w:line="240" w:lineRule="auto"/>
              <w:rPr>
                <w:iCs/>
                <w:szCs w:val="24"/>
              </w:rPr>
            </w:pPr>
            <w:r>
              <w:rPr>
                <w:rFonts w:hint="eastAsia"/>
                <w:color w:val="000000"/>
              </w:rPr>
              <w:t>299.63</w:t>
            </w:r>
          </w:p>
        </w:tc>
        <w:tc>
          <w:tcPr>
            <w:tcW w:w="1085" w:type="dxa"/>
            <w:noWrap/>
          </w:tcPr>
          <w:p w14:paraId="18D5734D" w14:textId="77777777" w:rsidR="00331994" w:rsidRPr="00582304" w:rsidRDefault="00331994" w:rsidP="008B57D8">
            <w:pPr>
              <w:spacing w:line="240" w:lineRule="auto"/>
              <w:rPr>
                <w:iCs/>
                <w:szCs w:val="24"/>
              </w:rPr>
            </w:pPr>
            <w:r>
              <w:rPr>
                <w:rFonts w:hint="eastAsia"/>
                <w:color w:val="000000"/>
              </w:rPr>
              <w:t>-0.37</w:t>
            </w:r>
          </w:p>
        </w:tc>
        <w:tc>
          <w:tcPr>
            <w:tcW w:w="1089" w:type="dxa"/>
            <w:noWrap/>
          </w:tcPr>
          <w:p w14:paraId="4FB51814" w14:textId="77777777" w:rsidR="00331994" w:rsidRPr="00582304" w:rsidRDefault="00331994" w:rsidP="008B57D8">
            <w:pPr>
              <w:spacing w:line="240" w:lineRule="auto"/>
              <w:rPr>
                <w:iCs/>
                <w:szCs w:val="24"/>
              </w:rPr>
            </w:pPr>
            <w:r>
              <w:rPr>
                <w:rFonts w:hint="eastAsia"/>
                <w:color w:val="000000"/>
              </w:rPr>
              <w:t>5.02</w:t>
            </w:r>
          </w:p>
        </w:tc>
        <w:tc>
          <w:tcPr>
            <w:tcW w:w="992" w:type="dxa"/>
            <w:noWrap/>
          </w:tcPr>
          <w:p w14:paraId="71699F90" w14:textId="77777777" w:rsidR="00331994" w:rsidRPr="00582304" w:rsidRDefault="00331994" w:rsidP="008B57D8">
            <w:pPr>
              <w:spacing w:line="240" w:lineRule="auto"/>
              <w:rPr>
                <w:iCs/>
                <w:szCs w:val="24"/>
              </w:rPr>
            </w:pPr>
            <w:r>
              <w:rPr>
                <w:rFonts w:hint="eastAsia"/>
                <w:color w:val="000000"/>
              </w:rPr>
              <w:t>4.78</w:t>
            </w:r>
          </w:p>
        </w:tc>
        <w:tc>
          <w:tcPr>
            <w:tcW w:w="990" w:type="dxa"/>
            <w:noWrap/>
          </w:tcPr>
          <w:p w14:paraId="7C1B5184" w14:textId="77777777" w:rsidR="00331994" w:rsidRPr="00582304" w:rsidRDefault="00331994" w:rsidP="008B57D8">
            <w:pPr>
              <w:spacing w:line="240" w:lineRule="auto"/>
              <w:rPr>
                <w:iCs/>
                <w:szCs w:val="24"/>
              </w:rPr>
            </w:pPr>
            <w:r>
              <w:rPr>
                <w:rFonts w:hint="eastAsia"/>
                <w:color w:val="000000"/>
              </w:rPr>
              <w:t>5.03</w:t>
            </w:r>
          </w:p>
        </w:tc>
        <w:tc>
          <w:tcPr>
            <w:tcW w:w="1278" w:type="dxa"/>
          </w:tcPr>
          <w:p w14:paraId="3F133F0C"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3AAD2F02" w14:textId="77777777" w:rsidTr="008B57D8">
        <w:trPr>
          <w:trHeight w:val="324"/>
        </w:trPr>
        <w:tc>
          <w:tcPr>
            <w:tcW w:w="997" w:type="dxa"/>
            <w:vMerge w:val="restart"/>
            <w:noWrap/>
          </w:tcPr>
          <w:p w14:paraId="57514AB8" w14:textId="77777777" w:rsidR="00331994" w:rsidRPr="00582304" w:rsidRDefault="00331994" w:rsidP="008B57D8">
            <w:pPr>
              <w:spacing w:line="240" w:lineRule="auto"/>
              <w:rPr>
                <w:iCs/>
                <w:szCs w:val="24"/>
              </w:rPr>
            </w:pPr>
            <w:r w:rsidRPr="00582304">
              <w:rPr>
                <w:iCs/>
                <w:szCs w:val="24"/>
              </w:rPr>
              <w:t>70</w:t>
            </w:r>
          </w:p>
        </w:tc>
        <w:tc>
          <w:tcPr>
            <w:tcW w:w="1274" w:type="dxa"/>
          </w:tcPr>
          <w:p w14:paraId="64AC4A0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40A12944" w14:textId="77777777" w:rsidR="00331994" w:rsidRPr="00582304" w:rsidRDefault="00331994" w:rsidP="008B57D8">
            <w:pPr>
              <w:spacing w:line="240" w:lineRule="auto"/>
              <w:rPr>
                <w:iCs/>
                <w:szCs w:val="24"/>
              </w:rPr>
            </w:pPr>
            <w:r>
              <w:rPr>
                <w:rFonts w:hint="eastAsia"/>
                <w:color w:val="000000"/>
              </w:rPr>
              <w:t>296.42</w:t>
            </w:r>
          </w:p>
        </w:tc>
        <w:tc>
          <w:tcPr>
            <w:tcW w:w="1084" w:type="dxa"/>
            <w:noWrap/>
          </w:tcPr>
          <w:p w14:paraId="01B8E20F" w14:textId="77777777" w:rsidR="00331994" w:rsidRPr="00582304" w:rsidRDefault="00331994" w:rsidP="008B57D8">
            <w:pPr>
              <w:spacing w:line="240" w:lineRule="auto"/>
              <w:rPr>
                <w:iCs/>
                <w:szCs w:val="24"/>
              </w:rPr>
            </w:pPr>
            <w:r>
              <w:rPr>
                <w:rFonts w:hint="eastAsia"/>
                <w:color w:val="000000"/>
              </w:rPr>
              <w:t>300.37</w:t>
            </w:r>
          </w:p>
        </w:tc>
        <w:tc>
          <w:tcPr>
            <w:tcW w:w="1085" w:type="dxa"/>
            <w:noWrap/>
          </w:tcPr>
          <w:p w14:paraId="2CC51073" w14:textId="77777777" w:rsidR="00331994" w:rsidRPr="00582304" w:rsidRDefault="00331994" w:rsidP="008B57D8">
            <w:pPr>
              <w:spacing w:line="240" w:lineRule="auto"/>
              <w:rPr>
                <w:iCs/>
                <w:szCs w:val="24"/>
              </w:rPr>
            </w:pPr>
            <w:r>
              <w:rPr>
                <w:rFonts w:hint="eastAsia"/>
                <w:color w:val="000000"/>
              </w:rPr>
              <w:t>0.37</w:t>
            </w:r>
          </w:p>
        </w:tc>
        <w:tc>
          <w:tcPr>
            <w:tcW w:w="1089" w:type="dxa"/>
            <w:noWrap/>
          </w:tcPr>
          <w:p w14:paraId="1F14CBB2" w14:textId="77777777" w:rsidR="00331994" w:rsidRPr="00582304" w:rsidRDefault="00331994" w:rsidP="008B57D8">
            <w:pPr>
              <w:spacing w:line="240" w:lineRule="auto"/>
              <w:rPr>
                <w:iCs/>
                <w:szCs w:val="24"/>
              </w:rPr>
            </w:pPr>
            <w:r>
              <w:rPr>
                <w:rFonts w:hint="eastAsia"/>
                <w:color w:val="000000"/>
              </w:rPr>
              <w:t>3.98</w:t>
            </w:r>
          </w:p>
        </w:tc>
        <w:tc>
          <w:tcPr>
            <w:tcW w:w="992" w:type="dxa"/>
            <w:noWrap/>
          </w:tcPr>
          <w:p w14:paraId="7BD733D1" w14:textId="77777777" w:rsidR="00331994" w:rsidRPr="00582304" w:rsidRDefault="00331994" w:rsidP="008B57D8">
            <w:pPr>
              <w:spacing w:line="240" w:lineRule="auto"/>
              <w:rPr>
                <w:iCs/>
                <w:szCs w:val="24"/>
              </w:rPr>
            </w:pPr>
            <w:r>
              <w:rPr>
                <w:rFonts w:hint="eastAsia"/>
                <w:color w:val="000000"/>
              </w:rPr>
              <w:t>4.04</w:t>
            </w:r>
          </w:p>
        </w:tc>
        <w:tc>
          <w:tcPr>
            <w:tcW w:w="990" w:type="dxa"/>
            <w:noWrap/>
          </w:tcPr>
          <w:p w14:paraId="09EBD60F" w14:textId="77777777" w:rsidR="00331994" w:rsidRPr="00582304" w:rsidRDefault="00331994" w:rsidP="008B57D8">
            <w:pPr>
              <w:spacing w:line="240" w:lineRule="auto"/>
              <w:rPr>
                <w:iCs/>
                <w:szCs w:val="24"/>
              </w:rPr>
            </w:pPr>
            <w:r>
              <w:rPr>
                <w:rFonts w:hint="eastAsia"/>
                <w:color w:val="000000"/>
              </w:rPr>
              <w:t>3.99</w:t>
            </w:r>
          </w:p>
        </w:tc>
        <w:tc>
          <w:tcPr>
            <w:tcW w:w="1278" w:type="dxa"/>
          </w:tcPr>
          <w:p w14:paraId="377FBE1D" w14:textId="77777777" w:rsidR="00331994" w:rsidRPr="00582304" w:rsidRDefault="00331994" w:rsidP="008B57D8">
            <w:pPr>
              <w:spacing w:line="240" w:lineRule="auto"/>
              <w:rPr>
                <w:color w:val="000000"/>
                <w:szCs w:val="24"/>
              </w:rPr>
            </w:pPr>
            <w:r>
              <w:rPr>
                <w:rFonts w:hint="eastAsia"/>
                <w:color w:val="000000"/>
              </w:rPr>
              <w:t>0.81</w:t>
            </w:r>
          </w:p>
        </w:tc>
      </w:tr>
      <w:tr w:rsidR="00331994" w:rsidRPr="00582304" w14:paraId="4F201471" w14:textId="77777777" w:rsidTr="008B57D8">
        <w:trPr>
          <w:trHeight w:val="324"/>
        </w:trPr>
        <w:tc>
          <w:tcPr>
            <w:tcW w:w="997" w:type="dxa"/>
            <w:vMerge/>
          </w:tcPr>
          <w:p w14:paraId="20F13CB7" w14:textId="77777777" w:rsidR="00331994" w:rsidRPr="00582304" w:rsidRDefault="00331994" w:rsidP="008B57D8">
            <w:pPr>
              <w:spacing w:line="240" w:lineRule="auto"/>
              <w:rPr>
                <w:iCs/>
                <w:szCs w:val="24"/>
              </w:rPr>
            </w:pPr>
          </w:p>
        </w:tc>
        <w:tc>
          <w:tcPr>
            <w:tcW w:w="1274" w:type="dxa"/>
          </w:tcPr>
          <w:p w14:paraId="61B2FBEA"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2A772C22" w14:textId="77777777" w:rsidR="00331994" w:rsidRPr="00582304" w:rsidRDefault="00331994" w:rsidP="008B57D8">
            <w:pPr>
              <w:spacing w:line="240" w:lineRule="auto"/>
              <w:rPr>
                <w:iCs/>
                <w:szCs w:val="24"/>
              </w:rPr>
            </w:pPr>
          </w:p>
        </w:tc>
        <w:tc>
          <w:tcPr>
            <w:tcW w:w="1084" w:type="dxa"/>
            <w:noWrap/>
          </w:tcPr>
          <w:p w14:paraId="38E4CBF3" w14:textId="77777777" w:rsidR="00331994" w:rsidRPr="00582304" w:rsidRDefault="00331994" w:rsidP="008B57D8">
            <w:pPr>
              <w:spacing w:line="240" w:lineRule="auto"/>
              <w:rPr>
                <w:iCs/>
                <w:szCs w:val="24"/>
              </w:rPr>
            </w:pPr>
            <w:r>
              <w:rPr>
                <w:rFonts w:hint="eastAsia"/>
                <w:color w:val="000000"/>
              </w:rPr>
              <w:t>299.7</w:t>
            </w:r>
          </w:p>
        </w:tc>
        <w:tc>
          <w:tcPr>
            <w:tcW w:w="1085" w:type="dxa"/>
            <w:noWrap/>
          </w:tcPr>
          <w:p w14:paraId="3C70FA93" w14:textId="77777777" w:rsidR="00331994" w:rsidRPr="00582304" w:rsidRDefault="00331994" w:rsidP="008B57D8">
            <w:pPr>
              <w:spacing w:line="240" w:lineRule="auto"/>
              <w:rPr>
                <w:iCs/>
                <w:szCs w:val="24"/>
              </w:rPr>
            </w:pPr>
            <w:r>
              <w:rPr>
                <w:rFonts w:hint="eastAsia"/>
                <w:color w:val="000000"/>
              </w:rPr>
              <w:t>-0.3</w:t>
            </w:r>
          </w:p>
        </w:tc>
        <w:tc>
          <w:tcPr>
            <w:tcW w:w="1089" w:type="dxa"/>
            <w:noWrap/>
          </w:tcPr>
          <w:p w14:paraId="5549B650" w14:textId="77777777" w:rsidR="00331994" w:rsidRPr="00582304" w:rsidRDefault="00331994" w:rsidP="008B57D8">
            <w:pPr>
              <w:spacing w:line="240" w:lineRule="auto"/>
              <w:rPr>
                <w:iCs/>
                <w:szCs w:val="24"/>
              </w:rPr>
            </w:pPr>
            <w:r>
              <w:rPr>
                <w:rFonts w:hint="eastAsia"/>
                <w:color w:val="000000"/>
              </w:rPr>
              <w:t>3.13</w:t>
            </w:r>
          </w:p>
        </w:tc>
        <w:tc>
          <w:tcPr>
            <w:tcW w:w="992" w:type="dxa"/>
            <w:noWrap/>
          </w:tcPr>
          <w:p w14:paraId="07E3FDE6" w14:textId="77777777" w:rsidR="00331994" w:rsidRPr="00582304" w:rsidRDefault="00331994" w:rsidP="008B57D8">
            <w:pPr>
              <w:spacing w:line="240" w:lineRule="auto"/>
              <w:rPr>
                <w:iCs/>
                <w:szCs w:val="24"/>
              </w:rPr>
            </w:pPr>
            <w:r>
              <w:rPr>
                <w:rFonts w:hint="eastAsia"/>
                <w:color w:val="000000"/>
              </w:rPr>
              <w:t>3.06</w:t>
            </w:r>
          </w:p>
        </w:tc>
        <w:tc>
          <w:tcPr>
            <w:tcW w:w="990" w:type="dxa"/>
            <w:noWrap/>
          </w:tcPr>
          <w:p w14:paraId="50900412" w14:textId="77777777" w:rsidR="00331994" w:rsidRPr="00582304" w:rsidRDefault="00331994" w:rsidP="008B57D8">
            <w:pPr>
              <w:spacing w:line="240" w:lineRule="auto"/>
              <w:rPr>
                <w:iCs/>
                <w:szCs w:val="24"/>
              </w:rPr>
            </w:pPr>
            <w:r>
              <w:rPr>
                <w:rFonts w:hint="eastAsia"/>
                <w:color w:val="000000"/>
              </w:rPr>
              <w:t>3.14</w:t>
            </w:r>
          </w:p>
        </w:tc>
        <w:tc>
          <w:tcPr>
            <w:tcW w:w="1278" w:type="dxa"/>
          </w:tcPr>
          <w:p w14:paraId="3FF90420" w14:textId="77777777" w:rsidR="00331994" w:rsidRPr="00582304" w:rsidRDefault="00331994" w:rsidP="008B57D8">
            <w:pPr>
              <w:spacing w:line="240" w:lineRule="auto"/>
              <w:rPr>
                <w:color w:val="000000"/>
                <w:szCs w:val="24"/>
              </w:rPr>
            </w:pPr>
            <w:r>
              <w:rPr>
                <w:rFonts w:hint="eastAsia"/>
                <w:color w:val="000000"/>
              </w:rPr>
              <w:t>0.81</w:t>
            </w:r>
          </w:p>
        </w:tc>
      </w:tr>
    </w:tbl>
    <w:p w14:paraId="1CBD2492" w14:textId="77777777" w:rsidR="00331994" w:rsidRDefault="00331994" w:rsidP="00331994">
      <w:pPr>
        <w:spacing w:line="240" w:lineRule="auto"/>
      </w:pPr>
    </w:p>
    <w:p w14:paraId="1F30AFA3" w14:textId="77777777" w:rsidR="00331994" w:rsidRDefault="00331994" w:rsidP="00331994">
      <w:pPr>
        <w:pStyle w:val="af1"/>
        <w:spacing w:line="240" w:lineRule="auto"/>
      </w:pPr>
    </w:p>
    <w:p w14:paraId="29CEB557" w14:textId="77777777" w:rsidR="00331994" w:rsidRDefault="00331994" w:rsidP="00331994">
      <w:pPr>
        <w:pStyle w:val="af1"/>
        <w:spacing w:line="240" w:lineRule="auto"/>
      </w:pPr>
    </w:p>
    <w:p w14:paraId="7A0F9C20" w14:textId="4A101447" w:rsidR="00331994" w:rsidRPr="008E12A9" w:rsidRDefault="00331994" w:rsidP="00331994">
      <w:pPr>
        <w:pStyle w:val="af1"/>
        <w:spacing w:line="240" w:lineRule="auto"/>
      </w:pPr>
      <w:bookmarkStart w:id="384" w:name="_Toc163389748"/>
      <w:bookmarkStart w:id="385" w:name="_Toc163389817"/>
      <w:bookmarkStart w:id="386" w:name="_Toc163389964"/>
      <w:r>
        <w:lastRenderedPageBreak/>
        <w:t xml:space="preserve">Table S. </w:t>
      </w:r>
      <w:fldSimple w:instr=" SEQ Table_S. \* ARABIC ">
        <w:r w:rsidR="009D47CB">
          <w:rPr>
            <w:noProof/>
          </w:rPr>
          <w:t>12</w:t>
        </w:r>
      </w:fldSimple>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384"/>
      <w:bookmarkEnd w:id="385"/>
      <w:bookmarkEnd w:id="386"/>
    </w:p>
    <w:tbl>
      <w:tblPr>
        <w:tblStyle w:val="afd"/>
        <w:tblW w:w="9786" w:type="dxa"/>
        <w:tblLayout w:type="fixed"/>
        <w:tblLook w:val="04A0" w:firstRow="1" w:lastRow="0" w:firstColumn="1" w:lastColumn="0" w:noHBand="0" w:noVBand="1"/>
      </w:tblPr>
      <w:tblGrid>
        <w:gridCol w:w="997"/>
        <w:gridCol w:w="1274"/>
        <w:gridCol w:w="997"/>
        <w:gridCol w:w="1084"/>
        <w:gridCol w:w="1085"/>
        <w:gridCol w:w="1089"/>
        <w:gridCol w:w="992"/>
        <w:gridCol w:w="990"/>
        <w:gridCol w:w="1278"/>
      </w:tblGrid>
      <w:tr w:rsidR="00331994" w:rsidRPr="00582304" w14:paraId="00EF41B7"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997" w:type="dxa"/>
            <w:noWrap/>
            <w:hideMark/>
          </w:tcPr>
          <w:p w14:paraId="43E56971" w14:textId="77777777" w:rsidR="00331994" w:rsidRPr="00582304" w:rsidRDefault="00331994" w:rsidP="008B57D8">
            <w:pPr>
              <w:spacing w:line="240" w:lineRule="auto"/>
              <w:rPr>
                <w:iCs/>
                <w:szCs w:val="24"/>
              </w:rPr>
            </w:pPr>
            <w:r w:rsidRPr="00582304">
              <w:rPr>
                <w:iCs/>
                <w:szCs w:val="24"/>
              </w:rPr>
              <w:t>Sample size</w:t>
            </w:r>
          </w:p>
        </w:tc>
        <w:tc>
          <w:tcPr>
            <w:tcW w:w="1274" w:type="dxa"/>
          </w:tcPr>
          <w:p w14:paraId="530AEA9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64D69B30"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80C75B4"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10C382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3CD23D9A"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8922132"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49107CB7"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88D547F"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5465E4D" w14:textId="77777777" w:rsidTr="008B57D8">
        <w:trPr>
          <w:trHeight w:val="324"/>
        </w:trPr>
        <w:tc>
          <w:tcPr>
            <w:tcW w:w="997" w:type="dxa"/>
            <w:vMerge w:val="restart"/>
            <w:noWrap/>
            <w:hideMark/>
          </w:tcPr>
          <w:p w14:paraId="75B8B815" w14:textId="77777777" w:rsidR="00331994" w:rsidRPr="00582304" w:rsidRDefault="00331994" w:rsidP="008B57D8">
            <w:pPr>
              <w:spacing w:line="240" w:lineRule="auto"/>
              <w:rPr>
                <w:iCs/>
                <w:szCs w:val="24"/>
              </w:rPr>
            </w:pPr>
            <w:r w:rsidRPr="00582304">
              <w:rPr>
                <w:iCs/>
                <w:szCs w:val="24"/>
              </w:rPr>
              <w:t>10</w:t>
            </w:r>
          </w:p>
        </w:tc>
        <w:tc>
          <w:tcPr>
            <w:tcW w:w="1274" w:type="dxa"/>
          </w:tcPr>
          <w:p w14:paraId="4A7AFD1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6B4BF2F5" w14:textId="77777777" w:rsidR="00331994" w:rsidRPr="00582304" w:rsidRDefault="00331994" w:rsidP="008B57D8">
            <w:pPr>
              <w:spacing w:line="240" w:lineRule="auto"/>
              <w:rPr>
                <w:iCs/>
                <w:szCs w:val="24"/>
              </w:rPr>
            </w:pPr>
            <w:r>
              <w:rPr>
                <w:rFonts w:hint="eastAsia"/>
                <w:color w:val="000000"/>
              </w:rPr>
              <w:t>173.62</w:t>
            </w:r>
          </w:p>
        </w:tc>
        <w:tc>
          <w:tcPr>
            <w:tcW w:w="1084" w:type="dxa"/>
            <w:noWrap/>
          </w:tcPr>
          <w:p w14:paraId="5BB48329" w14:textId="77777777" w:rsidR="00331994" w:rsidRPr="00582304" w:rsidRDefault="00331994" w:rsidP="008B57D8">
            <w:pPr>
              <w:spacing w:line="240" w:lineRule="auto"/>
              <w:rPr>
                <w:iCs/>
                <w:szCs w:val="24"/>
              </w:rPr>
            </w:pPr>
            <w:r>
              <w:rPr>
                <w:rFonts w:hint="eastAsia"/>
                <w:color w:val="000000"/>
              </w:rPr>
              <w:t>275.55</w:t>
            </w:r>
          </w:p>
        </w:tc>
        <w:tc>
          <w:tcPr>
            <w:tcW w:w="1085" w:type="dxa"/>
            <w:noWrap/>
          </w:tcPr>
          <w:p w14:paraId="371893F0" w14:textId="77777777" w:rsidR="00331994" w:rsidRPr="00582304" w:rsidRDefault="00331994" w:rsidP="008B57D8">
            <w:pPr>
              <w:spacing w:line="240" w:lineRule="auto"/>
              <w:rPr>
                <w:iCs/>
                <w:szCs w:val="24"/>
              </w:rPr>
            </w:pPr>
            <w:r>
              <w:rPr>
                <w:rFonts w:hint="eastAsia"/>
                <w:color w:val="000000"/>
              </w:rPr>
              <w:t>-24.45</w:t>
            </w:r>
          </w:p>
        </w:tc>
        <w:tc>
          <w:tcPr>
            <w:tcW w:w="1089" w:type="dxa"/>
            <w:noWrap/>
          </w:tcPr>
          <w:p w14:paraId="44F02213" w14:textId="77777777" w:rsidR="00331994" w:rsidRPr="00582304" w:rsidRDefault="00331994" w:rsidP="008B57D8">
            <w:pPr>
              <w:spacing w:line="240" w:lineRule="auto"/>
              <w:rPr>
                <w:iCs/>
                <w:szCs w:val="24"/>
              </w:rPr>
            </w:pPr>
            <w:r>
              <w:rPr>
                <w:rFonts w:hint="eastAsia"/>
                <w:color w:val="000000"/>
              </w:rPr>
              <w:t>42.65</w:t>
            </w:r>
          </w:p>
        </w:tc>
        <w:tc>
          <w:tcPr>
            <w:tcW w:w="992" w:type="dxa"/>
            <w:noWrap/>
          </w:tcPr>
          <w:p w14:paraId="4B57FC1B" w14:textId="77777777" w:rsidR="00331994" w:rsidRPr="00582304" w:rsidRDefault="00331994" w:rsidP="008B57D8">
            <w:pPr>
              <w:spacing w:line="240" w:lineRule="auto"/>
              <w:rPr>
                <w:iCs/>
                <w:szCs w:val="24"/>
              </w:rPr>
            </w:pPr>
            <w:r>
              <w:rPr>
                <w:rFonts w:hint="eastAsia"/>
                <w:color w:val="000000"/>
              </w:rPr>
              <w:t>33.45</w:t>
            </w:r>
          </w:p>
        </w:tc>
        <w:tc>
          <w:tcPr>
            <w:tcW w:w="990" w:type="dxa"/>
            <w:noWrap/>
          </w:tcPr>
          <w:p w14:paraId="096F8369" w14:textId="77777777" w:rsidR="00331994" w:rsidRPr="00582304" w:rsidRDefault="00331994" w:rsidP="008B57D8">
            <w:pPr>
              <w:spacing w:line="240" w:lineRule="auto"/>
              <w:rPr>
                <w:iCs/>
                <w:szCs w:val="24"/>
              </w:rPr>
            </w:pPr>
            <w:r>
              <w:rPr>
                <w:rFonts w:hint="eastAsia"/>
                <w:color w:val="000000"/>
              </w:rPr>
              <w:t>49.14</w:t>
            </w:r>
          </w:p>
        </w:tc>
        <w:tc>
          <w:tcPr>
            <w:tcW w:w="1278" w:type="dxa"/>
          </w:tcPr>
          <w:p w14:paraId="16110054"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5EDEF6C1" w14:textId="77777777" w:rsidTr="008B57D8">
        <w:trPr>
          <w:trHeight w:val="324"/>
        </w:trPr>
        <w:tc>
          <w:tcPr>
            <w:tcW w:w="997" w:type="dxa"/>
            <w:vMerge/>
            <w:hideMark/>
          </w:tcPr>
          <w:p w14:paraId="179C63E7" w14:textId="77777777" w:rsidR="00331994" w:rsidRPr="00582304" w:rsidRDefault="00331994" w:rsidP="008B57D8">
            <w:pPr>
              <w:spacing w:line="240" w:lineRule="auto"/>
              <w:rPr>
                <w:iCs/>
                <w:szCs w:val="24"/>
              </w:rPr>
            </w:pPr>
          </w:p>
        </w:tc>
        <w:tc>
          <w:tcPr>
            <w:tcW w:w="1274" w:type="dxa"/>
          </w:tcPr>
          <w:p w14:paraId="65B143AC" w14:textId="77777777" w:rsidR="00331994" w:rsidRPr="00582304" w:rsidRDefault="00331994" w:rsidP="008B57D8">
            <w:pPr>
              <w:spacing w:line="240" w:lineRule="auto"/>
              <w:rPr>
                <w:color w:val="000000"/>
                <w:szCs w:val="24"/>
              </w:rPr>
            </w:pPr>
            <w:r w:rsidRPr="00582304">
              <w:rPr>
                <w:rFonts w:hint="eastAsia"/>
                <w:color w:val="000000"/>
                <w:szCs w:val="24"/>
              </w:rPr>
              <w:t>Pa</w:t>
            </w:r>
            <w:r w:rsidRPr="00582304">
              <w:rPr>
                <w:color w:val="000000"/>
                <w:szCs w:val="24"/>
              </w:rPr>
              <w:t>n</w:t>
            </w:r>
          </w:p>
        </w:tc>
        <w:tc>
          <w:tcPr>
            <w:tcW w:w="997" w:type="dxa"/>
            <w:vMerge/>
          </w:tcPr>
          <w:p w14:paraId="5C7E0482" w14:textId="77777777" w:rsidR="00331994" w:rsidRPr="00582304" w:rsidRDefault="00331994" w:rsidP="008B57D8">
            <w:pPr>
              <w:spacing w:line="240" w:lineRule="auto"/>
              <w:rPr>
                <w:iCs/>
                <w:szCs w:val="24"/>
              </w:rPr>
            </w:pPr>
          </w:p>
        </w:tc>
        <w:tc>
          <w:tcPr>
            <w:tcW w:w="1084" w:type="dxa"/>
            <w:noWrap/>
          </w:tcPr>
          <w:p w14:paraId="697FE610" w14:textId="77777777" w:rsidR="00331994" w:rsidRPr="00582304" w:rsidRDefault="00331994" w:rsidP="008B57D8">
            <w:pPr>
              <w:spacing w:line="240" w:lineRule="auto"/>
              <w:rPr>
                <w:iCs/>
                <w:szCs w:val="24"/>
              </w:rPr>
            </w:pPr>
            <w:r>
              <w:rPr>
                <w:rFonts w:hint="eastAsia"/>
                <w:color w:val="000000"/>
              </w:rPr>
              <w:t>252.91</w:t>
            </w:r>
          </w:p>
        </w:tc>
        <w:tc>
          <w:tcPr>
            <w:tcW w:w="1085" w:type="dxa"/>
            <w:noWrap/>
          </w:tcPr>
          <w:p w14:paraId="6AA9D0CC" w14:textId="77777777" w:rsidR="00331994" w:rsidRPr="00582304" w:rsidRDefault="00331994" w:rsidP="008B57D8">
            <w:pPr>
              <w:spacing w:line="240" w:lineRule="auto"/>
              <w:rPr>
                <w:iCs/>
                <w:szCs w:val="24"/>
              </w:rPr>
            </w:pPr>
            <w:r>
              <w:rPr>
                <w:rFonts w:hint="eastAsia"/>
                <w:color w:val="000000"/>
              </w:rPr>
              <w:t>-47.09</w:t>
            </w:r>
          </w:p>
        </w:tc>
        <w:tc>
          <w:tcPr>
            <w:tcW w:w="1089" w:type="dxa"/>
            <w:noWrap/>
          </w:tcPr>
          <w:p w14:paraId="0FBC0BE9" w14:textId="77777777" w:rsidR="00331994" w:rsidRPr="00582304" w:rsidRDefault="00331994" w:rsidP="008B57D8">
            <w:pPr>
              <w:spacing w:line="240" w:lineRule="auto"/>
              <w:rPr>
                <w:iCs/>
                <w:szCs w:val="24"/>
              </w:rPr>
            </w:pPr>
            <w:r>
              <w:rPr>
                <w:rFonts w:hint="eastAsia"/>
                <w:color w:val="000000"/>
              </w:rPr>
              <w:t>26.06</w:t>
            </w:r>
          </w:p>
        </w:tc>
        <w:tc>
          <w:tcPr>
            <w:tcW w:w="992" w:type="dxa"/>
            <w:noWrap/>
          </w:tcPr>
          <w:p w14:paraId="3C21AF67" w14:textId="77777777" w:rsidR="00331994" w:rsidRPr="00582304" w:rsidRDefault="00331994" w:rsidP="008B57D8">
            <w:pPr>
              <w:spacing w:line="240" w:lineRule="auto"/>
              <w:rPr>
                <w:iCs/>
                <w:szCs w:val="24"/>
              </w:rPr>
            </w:pPr>
            <w:r>
              <w:rPr>
                <w:rFonts w:hint="eastAsia"/>
                <w:color w:val="000000"/>
              </w:rPr>
              <w:t>18.94</w:t>
            </w:r>
          </w:p>
        </w:tc>
        <w:tc>
          <w:tcPr>
            <w:tcW w:w="990" w:type="dxa"/>
            <w:noWrap/>
          </w:tcPr>
          <w:p w14:paraId="7352E060" w14:textId="77777777" w:rsidR="00331994" w:rsidRPr="00582304" w:rsidRDefault="00331994" w:rsidP="008B57D8">
            <w:pPr>
              <w:spacing w:line="240" w:lineRule="auto"/>
              <w:rPr>
                <w:iCs/>
                <w:szCs w:val="24"/>
              </w:rPr>
            </w:pPr>
            <w:r>
              <w:rPr>
                <w:rFonts w:hint="eastAsia"/>
                <w:color w:val="000000"/>
              </w:rPr>
              <w:t>53.82</w:t>
            </w:r>
          </w:p>
        </w:tc>
        <w:tc>
          <w:tcPr>
            <w:tcW w:w="1278" w:type="dxa"/>
          </w:tcPr>
          <w:p w14:paraId="4D76BA89" w14:textId="77777777" w:rsidR="00331994" w:rsidRPr="00582304" w:rsidRDefault="00331994" w:rsidP="008B57D8">
            <w:pPr>
              <w:spacing w:line="240" w:lineRule="auto"/>
              <w:rPr>
                <w:color w:val="FF0000"/>
                <w:szCs w:val="24"/>
              </w:rPr>
            </w:pPr>
            <w:r>
              <w:rPr>
                <w:rFonts w:hint="eastAsia"/>
                <w:color w:val="000000"/>
              </w:rPr>
              <w:t>0.85</w:t>
            </w:r>
          </w:p>
        </w:tc>
      </w:tr>
      <w:tr w:rsidR="00331994" w:rsidRPr="00582304" w14:paraId="77D9CAC3" w14:textId="77777777" w:rsidTr="008B57D8">
        <w:trPr>
          <w:trHeight w:val="324"/>
        </w:trPr>
        <w:tc>
          <w:tcPr>
            <w:tcW w:w="997" w:type="dxa"/>
            <w:vMerge w:val="restart"/>
            <w:noWrap/>
          </w:tcPr>
          <w:p w14:paraId="2AAD33EA" w14:textId="77777777" w:rsidR="00331994" w:rsidRPr="00582304" w:rsidRDefault="00331994" w:rsidP="008B57D8">
            <w:pPr>
              <w:spacing w:line="240" w:lineRule="auto"/>
              <w:rPr>
                <w:iCs/>
                <w:szCs w:val="24"/>
              </w:rPr>
            </w:pPr>
            <w:r w:rsidRPr="00582304">
              <w:rPr>
                <w:iCs/>
                <w:szCs w:val="24"/>
              </w:rPr>
              <w:t>30</w:t>
            </w:r>
          </w:p>
        </w:tc>
        <w:tc>
          <w:tcPr>
            <w:tcW w:w="1274" w:type="dxa"/>
          </w:tcPr>
          <w:p w14:paraId="51AD5DC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02F3062B" w14:textId="77777777" w:rsidR="00331994" w:rsidRPr="00582304" w:rsidRDefault="00331994" w:rsidP="008B57D8">
            <w:pPr>
              <w:spacing w:line="240" w:lineRule="auto"/>
              <w:rPr>
                <w:iCs/>
                <w:szCs w:val="24"/>
              </w:rPr>
            </w:pPr>
            <w:r>
              <w:rPr>
                <w:rFonts w:hint="eastAsia"/>
                <w:color w:val="000000"/>
              </w:rPr>
              <w:t>267.04</w:t>
            </w:r>
          </w:p>
        </w:tc>
        <w:tc>
          <w:tcPr>
            <w:tcW w:w="1084" w:type="dxa"/>
            <w:noWrap/>
          </w:tcPr>
          <w:p w14:paraId="40404A8E" w14:textId="77777777" w:rsidR="00331994" w:rsidRPr="00582304" w:rsidRDefault="00331994" w:rsidP="008B57D8">
            <w:pPr>
              <w:spacing w:line="240" w:lineRule="auto"/>
              <w:rPr>
                <w:iCs/>
                <w:szCs w:val="24"/>
              </w:rPr>
            </w:pPr>
            <w:r>
              <w:rPr>
                <w:rFonts w:hint="eastAsia"/>
                <w:color w:val="000000"/>
              </w:rPr>
              <w:t>299.99</w:t>
            </w:r>
          </w:p>
        </w:tc>
        <w:tc>
          <w:tcPr>
            <w:tcW w:w="1085" w:type="dxa"/>
            <w:noWrap/>
          </w:tcPr>
          <w:p w14:paraId="7D79067F" w14:textId="77777777" w:rsidR="00331994" w:rsidRPr="00582304" w:rsidRDefault="00331994" w:rsidP="008B57D8">
            <w:pPr>
              <w:spacing w:line="240" w:lineRule="auto"/>
              <w:rPr>
                <w:iCs/>
                <w:szCs w:val="24"/>
              </w:rPr>
            </w:pPr>
            <w:r>
              <w:rPr>
                <w:rFonts w:hint="eastAsia"/>
                <w:color w:val="000000"/>
              </w:rPr>
              <w:t>-0.01</w:t>
            </w:r>
          </w:p>
        </w:tc>
        <w:tc>
          <w:tcPr>
            <w:tcW w:w="1089" w:type="dxa"/>
            <w:noWrap/>
          </w:tcPr>
          <w:p w14:paraId="26FB2FF9" w14:textId="77777777" w:rsidR="00331994" w:rsidRPr="00582304" w:rsidRDefault="00331994" w:rsidP="008B57D8">
            <w:pPr>
              <w:spacing w:line="240" w:lineRule="auto"/>
              <w:rPr>
                <w:iCs/>
                <w:szCs w:val="24"/>
              </w:rPr>
            </w:pPr>
            <w:r>
              <w:rPr>
                <w:rFonts w:hint="eastAsia"/>
                <w:color w:val="000000"/>
              </w:rPr>
              <w:t>15.73</w:t>
            </w:r>
          </w:p>
        </w:tc>
        <w:tc>
          <w:tcPr>
            <w:tcW w:w="992" w:type="dxa"/>
            <w:noWrap/>
          </w:tcPr>
          <w:p w14:paraId="0D6C246C" w14:textId="77777777" w:rsidR="00331994" w:rsidRPr="00582304" w:rsidRDefault="00331994" w:rsidP="008B57D8">
            <w:pPr>
              <w:spacing w:line="240" w:lineRule="auto"/>
              <w:rPr>
                <w:iCs/>
                <w:szCs w:val="24"/>
              </w:rPr>
            </w:pPr>
            <w:r>
              <w:rPr>
                <w:rFonts w:hint="eastAsia"/>
                <w:color w:val="000000"/>
              </w:rPr>
              <w:t>14.21</w:t>
            </w:r>
          </w:p>
        </w:tc>
        <w:tc>
          <w:tcPr>
            <w:tcW w:w="990" w:type="dxa"/>
            <w:noWrap/>
          </w:tcPr>
          <w:p w14:paraId="08BE0939" w14:textId="77777777" w:rsidR="00331994" w:rsidRPr="00582304" w:rsidRDefault="00331994" w:rsidP="008B57D8">
            <w:pPr>
              <w:spacing w:line="240" w:lineRule="auto"/>
              <w:rPr>
                <w:iCs/>
                <w:szCs w:val="24"/>
              </w:rPr>
            </w:pPr>
            <w:r>
              <w:rPr>
                <w:rFonts w:hint="eastAsia"/>
                <w:color w:val="000000"/>
              </w:rPr>
              <w:t>15.72</w:t>
            </w:r>
          </w:p>
        </w:tc>
        <w:tc>
          <w:tcPr>
            <w:tcW w:w="1278" w:type="dxa"/>
          </w:tcPr>
          <w:p w14:paraId="7D7475D8"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40E6DE77" w14:textId="77777777" w:rsidTr="008B57D8">
        <w:trPr>
          <w:trHeight w:val="324"/>
        </w:trPr>
        <w:tc>
          <w:tcPr>
            <w:tcW w:w="997" w:type="dxa"/>
            <w:vMerge/>
          </w:tcPr>
          <w:p w14:paraId="79449F3C" w14:textId="77777777" w:rsidR="00331994" w:rsidRPr="00582304" w:rsidRDefault="00331994" w:rsidP="008B57D8">
            <w:pPr>
              <w:spacing w:line="240" w:lineRule="auto"/>
              <w:rPr>
                <w:iCs/>
                <w:szCs w:val="24"/>
              </w:rPr>
            </w:pPr>
          </w:p>
        </w:tc>
        <w:tc>
          <w:tcPr>
            <w:tcW w:w="1274" w:type="dxa"/>
          </w:tcPr>
          <w:p w14:paraId="589DBF80"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36C87156" w14:textId="77777777" w:rsidR="00331994" w:rsidRPr="00582304" w:rsidRDefault="00331994" w:rsidP="008B57D8">
            <w:pPr>
              <w:spacing w:line="240" w:lineRule="auto"/>
              <w:rPr>
                <w:iCs/>
                <w:szCs w:val="24"/>
              </w:rPr>
            </w:pPr>
          </w:p>
        </w:tc>
        <w:tc>
          <w:tcPr>
            <w:tcW w:w="1084" w:type="dxa"/>
            <w:noWrap/>
          </w:tcPr>
          <w:p w14:paraId="42B0AFEE" w14:textId="77777777" w:rsidR="00331994" w:rsidRPr="00582304" w:rsidRDefault="00331994" w:rsidP="008B57D8">
            <w:pPr>
              <w:spacing w:line="240" w:lineRule="auto"/>
              <w:rPr>
                <w:iCs/>
                <w:szCs w:val="24"/>
              </w:rPr>
            </w:pPr>
            <w:r>
              <w:rPr>
                <w:rFonts w:hint="eastAsia"/>
                <w:color w:val="000000"/>
              </w:rPr>
              <w:t>294.02</w:t>
            </w:r>
          </w:p>
        </w:tc>
        <w:tc>
          <w:tcPr>
            <w:tcW w:w="1085" w:type="dxa"/>
            <w:noWrap/>
          </w:tcPr>
          <w:p w14:paraId="0F5A2670" w14:textId="77777777" w:rsidR="00331994" w:rsidRPr="00582304" w:rsidRDefault="00331994" w:rsidP="008B57D8">
            <w:pPr>
              <w:spacing w:line="240" w:lineRule="auto"/>
              <w:rPr>
                <w:iCs/>
                <w:szCs w:val="24"/>
              </w:rPr>
            </w:pPr>
            <w:r>
              <w:rPr>
                <w:rFonts w:hint="eastAsia"/>
                <w:color w:val="000000"/>
              </w:rPr>
              <w:t>-5.98</w:t>
            </w:r>
          </w:p>
        </w:tc>
        <w:tc>
          <w:tcPr>
            <w:tcW w:w="1089" w:type="dxa"/>
            <w:noWrap/>
          </w:tcPr>
          <w:p w14:paraId="10815C86" w14:textId="77777777" w:rsidR="00331994" w:rsidRPr="00582304" w:rsidRDefault="00331994" w:rsidP="008B57D8">
            <w:pPr>
              <w:spacing w:line="240" w:lineRule="auto"/>
              <w:rPr>
                <w:iCs/>
                <w:szCs w:val="24"/>
              </w:rPr>
            </w:pPr>
            <w:r>
              <w:rPr>
                <w:rFonts w:hint="eastAsia"/>
                <w:color w:val="000000"/>
              </w:rPr>
              <w:t>10.84</w:t>
            </w:r>
          </w:p>
        </w:tc>
        <w:tc>
          <w:tcPr>
            <w:tcW w:w="992" w:type="dxa"/>
            <w:noWrap/>
          </w:tcPr>
          <w:p w14:paraId="4DC73F3F" w14:textId="77777777" w:rsidR="00331994" w:rsidRPr="00582304" w:rsidRDefault="00331994" w:rsidP="008B57D8">
            <w:pPr>
              <w:spacing w:line="240" w:lineRule="auto"/>
              <w:rPr>
                <w:iCs/>
                <w:szCs w:val="24"/>
              </w:rPr>
            </w:pPr>
            <w:r>
              <w:rPr>
                <w:rFonts w:hint="eastAsia"/>
                <w:color w:val="000000"/>
              </w:rPr>
              <w:t>9.28</w:t>
            </w:r>
          </w:p>
        </w:tc>
        <w:tc>
          <w:tcPr>
            <w:tcW w:w="990" w:type="dxa"/>
            <w:noWrap/>
          </w:tcPr>
          <w:p w14:paraId="6FD2210F" w14:textId="77777777" w:rsidR="00331994" w:rsidRPr="00582304" w:rsidRDefault="00331994" w:rsidP="008B57D8">
            <w:pPr>
              <w:spacing w:line="240" w:lineRule="auto"/>
              <w:rPr>
                <w:iCs/>
                <w:szCs w:val="24"/>
              </w:rPr>
            </w:pPr>
            <w:r>
              <w:rPr>
                <w:rFonts w:hint="eastAsia"/>
                <w:color w:val="000000"/>
              </w:rPr>
              <w:t>12.38</w:t>
            </w:r>
          </w:p>
        </w:tc>
        <w:tc>
          <w:tcPr>
            <w:tcW w:w="1278" w:type="dxa"/>
          </w:tcPr>
          <w:p w14:paraId="6B4B4019"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140DCE91" w14:textId="77777777" w:rsidTr="008B57D8">
        <w:trPr>
          <w:trHeight w:val="324"/>
        </w:trPr>
        <w:tc>
          <w:tcPr>
            <w:tcW w:w="997" w:type="dxa"/>
            <w:vMerge w:val="restart"/>
            <w:noWrap/>
          </w:tcPr>
          <w:p w14:paraId="73F15DE8" w14:textId="77777777" w:rsidR="00331994" w:rsidRPr="00582304" w:rsidRDefault="00331994" w:rsidP="008B57D8">
            <w:pPr>
              <w:spacing w:line="240" w:lineRule="auto"/>
              <w:rPr>
                <w:iCs/>
                <w:szCs w:val="24"/>
              </w:rPr>
            </w:pPr>
            <w:r w:rsidRPr="00582304">
              <w:rPr>
                <w:iCs/>
                <w:szCs w:val="24"/>
              </w:rPr>
              <w:t>50</w:t>
            </w:r>
          </w:p>
        </w:tc>
        <w:tc>
          <w:tcPr>
            <w:tcW w:w="1274" w:type="dxa"/>
          </w:tcPr>
          <w:p w14:paraId="0DAC95F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3101711B" w14:textId="77777777" w:rsidR="00331994" w:rsidRPr="00582304" w:rsidRDefault="00331994" w:rsidP="008B57D8">
            <w:pPr>
              <w:spacing w:line="240" w:lineRule="auto"/>
              <w:rPr>
                <w:iCs/>
                <w:szCs w:val="24"/>
              </w:rPr>
            </w:pPr>
            <w:r>
              <w:rPr>
                <w:rFonts w:hint="eastAsia"/>
                <w:color w:val="000000"/>
              </w:rPr>
              <w:t>287.71</w:t>
            </w:r>
          </w:p>
        </w:tc>
        <w:tc>
          <w:tcPr>
            <w:tcW w:w="1084" w:type="dxa"/>
            <w:noWrap/>
          </w:tcPr>
          <w:p w14:paraId="1F5CECE1" w14:textId="77777777" w:rsidR="00331994" w:rsidRPr="00582304" w:rsidRDefault="00331994" w:rsidP="008B57D8">
            <w:pPr>
              <w:spacing w:line="240" w:lineRule="auto"/>
              <w:rPr>
                <w:iCs/>
                <w:szCs w:val="24"/>
              </w:rPr>
            </w:pPr>
            <w:r>
              <w:rPr>
                <w:rFonts w:hint="eastAsia"/>
                <w:color w:val="000000"/>
              </w:rPr>
              <w:t>300.53</w:t>
            </w:r>
          </w:p>
        </w:tc>
        <w:tc>
          <w:tcPr>
            <w:tcW w:w="1085" w:type="dxa"/>
            <w:noWrap/>
          </w:tcPr>
          <w:p w14:paraId="4AF845EF" w14:textId="77777777" w:rsidR="00331994" w:rsidRPr="00582304" w:rsidRDefault="00331994" w:rsidP="008B57D8">
            <w:pPr>
              <w:spacing w:line="240" w:lineRule="auto"/>
              <w:rPr>
                <w:iCs/>
                <w:szCs w:val="24"/>
              </w:rPr>
            </w:pPr>
            <w:r>
              <w:rPr>
                <w:rFonts w:hint="eastAsia"/>
                <w:color w:val="000000"/>
              </w:rPr>
              <w:t>0.53</w:t>
            </w:r>
          </w:p>
        </w:tc>
        <w:tc>
          <w:tcPr>
            <w:tcW w:w="1089" w:type="dxa"/>
            <w:noWrap/>
          </w:tcPr>
          <w:p w14:paraId="319FC5A1" w14:textId="77777777" w:rsidR="00331994" w:rsidRPr="00582304" w:rsidRDefault="00331994" w:rsidP="008B57D8">
            <w:pPr>
              <w:spacing w:line="240" w:lineRule="auto"/>
              <w:rPr>
                <w:iCs/>
                <w:szCs w:val="24"/>
              </w:rPr>
            </w:pPr>
            <w:r>
              <w:rPr>
                <w:rFonts w:hint="eastAsia"/>
                <w:color w:val="000000"/>
              </w:rPr>
              <w:t>8.33</w:t>
            </w:r>
          </w:p>
        </w:tc>
        <w:tc>
          <w:tcPr>
            <w:tcW w:w="992" w:type="dxa"/>
            <w:noWrap/>
          </w:tcPr>
          <w:p w14:paraId="596D893A" w14:textId="77777777" w:rsidR="00331994" w:rsidRPr="00582304" w:rsidRDefault="00331994" w:rsidP="008B57D8">
            <w:pPr>
              <w:spacing w:line="240" w:lineRule="auto"/>
              <w:rPr>
                <w:iCs/>
                <w:szCs w:val="24"/>
              </w:rPr>
            </w:pPr>
            <w:r>
              <w:rPr>
                <w:rFonts w:hint="eastAsia"/>
                <w:color w:val="000000"/>
              </w:rPr>
              <w:t>7.85</w:t>
            </w:r>
          </w:p>
        </w:tc>
        <w:tc>
          <w:tcPr>
            <w:tcW w:w="990" w:type="dxa"/>
            <w:noWrap/>
          </w:tcPr>
          <w:p w14:paraId="5A366ACF" w14:textId="77777777" w:rsidR="00331994" w:rsidRPr="00582304" w:rsidRDefault="00331994" w:rsidP="008B57D8">
            <w:pPr>
              <w:spacing w:line="240" w:lineRule="auto"/>
              <w:rPr>
                <w:iCs/>
                <w:szCs w:val="24"/>
              </w:rPr>
            </w:pPr>
            <w:r>
              <w:rPr>
                <w:rFonts w:hint="eastAsia"/>
                <w:color w:val="000000"/>
              </w:rPr>
              <w:t>8.34</w:t>
            </w:r>
          </w:p>
        </w:tc>
        <w:tc>
          <w:tcPr>
            <w:tcW w:w="1278" w:type="dxa"/>
          </w:tcPr>
          <w:p w14:paraId="74AC60E3"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2E02F15" w14:textId="77777777" w:rsidTr="008B57D8">
        <w:trPr>
          <w:trHeight w:val="324"/>
        </w:trPr>
        <w:tc>
          <w:tcPr>
            <w:tcW w:w="997" w:type="dxa"/>
            <w:vMerge/>
          </w:tcPr>
          <w:p w14:paraId="70BA4BF1" w14:textId="77777777" w:rsidR="00331994" w:rsidRPr="00582304" w:rsidRDefault="00331994" w:rsidP="008B57D8">
            <w:pPr>
              <w:spacing w:line="240" w:lineRule="auto"/>
              <w:rPr>
                <w:iCs/>
                <w:szCs w:val="24"/>
              </w:rPr>
            </w:pPr>
          </w:p>
        </w:tc>
        <w:tc>
          <w:tcPr>
            <w:tcW w:w="1274" w:type="dxa"/>
          </w:tcPr>
          <w:p w14:paraId="36005064"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4518DF46" w14:textId="77777777" w:rsidR="00331994" w:rsidRPr="00582304" w:rsidRDefault="00331994" w:rsidP="008B57D8">
            <w:pPr>
              <w:spacing w:line="240" w:lineRule="auto"/>
              <w:rPr>
                <w:iCs/>
                <w:szCs w:val="24"/>
              </w:rPr>
            </w:pPr>
          </w:p>
        </w:tc>
        <w:tc>
          <w:tcPr>
            <w:tcW w:w="1084" w:type="dxa"/>
            <w:noWrap/>
          </w:tcPr>
          <w:p w14:paraId="663A5D30" w14:textId="77777777" w:rsidR="00331994" w:rsidRPr="00582304" w:rsidRDefault="00331994" w:rsidP="008B57D8">
            <w:pPr>
              <w:spacing w:line="240" w:lineRule="auto"/>
              <w:rPr>
                <w:iCs/>
                <w:szCs w:val="24"/>
              </w:rPr>
            </w:pPr>
            <w:r>
              <w:rPr>
                <w:rFonts w:hint="eastAsia"/>
                <w:color w:val="000000"/>
              </w:rPr>
              <w:t>298.39</w:t>
            </w:r>
          </w:p>
        </w:tc>
        <w:tc>
          <w:tcPr>
            <w:tcW w:w="1085" w:type="dxa"/>
            <w:noWrap/>
          </w:tcPr>
          <w:p w14:paraId="6815F5B1" w14:textId="77777777" w:rsidR="00331994" w:rsidRPr="00582304" w:rsidRDefault="00331994" w:rsidP="008B57D8">
            <w:pPr>
              <w:spacing w:line="240" w:lineRule="auto"/>
              <w:rPr>
                <w:iCs/>
                <w:szCs w:val="24"/>
              </w:rPr>
            </w:pPr>
            <w:r>
              <w:rPr>
                <w:rFonts w:hint="eastAsia"/>
                <w:color w:val="000000"/>
              </w:rPr>
              <w:t>-1.61</w:t>
            </w:r>
          </w:p>
        </w:tc>
        <w:tc>
          <w:tcPr>
            <w:tcW w:w="1089" w:type="dxa"/>
            <w:noWrap/>
          </w:tcPr>
          <w:p w14:paraId="2D7F7FC9" w14:textId="77777777" w:rsidR="00331994" w:rsidRPr="00582304" w:rsidRDefault="00331994" w:rsidP="008B57D8">
            <w:pPr>
              <w:spacing w:line="240" w:lineRule="auto"/>
              <w:rPr>
                <w:iCs/>
                <w:szCs w:val="24"/>
              </w:rPr>
            </w:pPr>
            <w:r>
              <w:rPr>
                <w:rFonts w:hint="eastAsia"/>
                <w:color w:val="000000"/>
              </w:rPr>
              <w:t>6.08</w:t>
            </w:r>
          </w:p>
        </w:tc>
        <w:tc>
          <w:tcPr>
            <w:tcW w:w="992" w:type="dxa"/>
            <w:noWrap/>
          </w:tcPr>
          <w:p w14:paraId="0F561EDC" w14:textId="77777777" w:rsidR="00331994" w:rsidRPr="00582304" w:rsidRDefault="00331994" w:rsidP="008B57D8">
            <w:pPr>
              <w:spacing w:line="240" w:lineRule="auto"/>
              <w:rPr>
                <w:iCs/>
                <w:szCs w:val="24"/>
              </w:rPr>
            </w:pPr>
            <w:r>
              <w:rPr>
                <w:rFonts w:hint="eastAsia"/>
                <w:color w:val="000000"/>
              </w:rPr>
              <w:t>5.6</w:t>
            </w:r>
          </w:p>
        </w:tc>
        <w:tc>
          <w:tcPr>
            <w:tcW w:w="990" w:type="dxa"/>
            <w:noWrap/>
          </w:tcPr>
          <w:p w14:paraId="75EA936B" w14:textId="77777777" w:rsidR="00331994" w:rsidRPr="00582304" w:rsidRDefault="00331994" w:rsidP="008B57D8">
            <w:pPr>
              <w:spacing w:line="240" w:lineRule="auto"/>
              <w:rPr>
                <w:iCs/>
                <w:szCs w:val="24"/>
              </w:rPr>
            </w:pPr>
            <w:r>
              <w:rPr>
                <w:rFonts w:hint="eastAsia"/>
                <w:color w:val="000000"/>
              </w:rPr>
              <w:t>6.29</w:t>
            </w:r>
          </w:p>
        </w:tc>
        <w:tc>
          <w:tcPr>
            <w:tcW w:w="1278" w:type="dxa"/>
          </w:tcPr>
          <w:p w14:paraId="4326643C"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98FBBC1" w14:textId="77777777" w:rsidTr="008B57D8">
        <w:trPr>
          <w:trHeight w:val="324"/>
        </w:trPr>
        <w:tc>
          <w:tcPr>
            <w:tcW w:w="997" w:type="dxa"/>
            <w:vMerge w:val="restart"/>
            <w:noWrap/>
          </w:tcPr>
          <w:p w14:paraId="5D7B17F0" w14:textId="77777777" w:rsidR="00331994" w:rsidRPr="00582304" w:rsidRDefault="00331994" w:rsidP="008B57D8">
            <w:pPr>
              <w:spacing w:line="240" w:lineRule="auto"/>
              <w:rPr>
                <w:iCs/>
                <w:szCs w:val="24"/>
              </w:rPr>
            </w:pPr>
            <w:r w:rsidRPr="00582304">
              <w:rPr>
                <w:iCs/>
                <w:szCs w:val="24"/>
              </w:rPr>
              <w:t>70</w:t>
            </w:r>
          </w:p>
        </w:tc>
        <w:tc>
          <w:tcPr>
            <w:tcW w:w="1274" w:type="dxa"/>
          </w:tcPr>
          <w:p w14:paraId="56522DD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val="restart"/>
            <w:noWrap/>
          </w:tcPr>
          <w:p w14:paraId="29B4D71D" w14:textId="77777777" w:rsidR="00331994" w:rsidRPr="00582304" w:rsidRDefault="00331994" w:rsidP="008B57D8">
            <w:pPr>
              <w:spacing w:line="240" w:lineRule="auto"/>
              <w:rPr>
                <w:iCs/>
                <w:szCs w:val="24"/>
              </w:rPr>
            </w:pPr>
            <w:r>
              <w:rPr>
                <w:rFonts w:hint="eastAsia"/>
                <w:color w:val="000000"/>
              </w:rPr>
              <w:t>294.25</w:t>
            </w:r>
          </w:p>
        </w:tc>
        <w:tc>
          <w:tcPr>
            <w:tcW w:w="1084" w:type="dxa"/>
            <w:noWrap/>
          </w:tcPr>
          <w:p w14:paraId="19AD36C0" w14:textId="77777777" w:rsidR="00331994" w:rsidRPr="00582304" w:rsidRDefault="00331994" w:rsidP="008B57D8">
            <w:pPr>
              <w:spacing w:line="240" w:lineRule="auto"/>
              <w:rPr>
                <w:iCs/>
                <w:szCs w:val="24"/>
              </w:rPr>
            </w:pPr>
            <w:r>
              <w:rPr>
                <w:rFonts w:hint="eastAsia"/>
                <w:color w:val="000000"/>
              </w:rPr>
              <w:t>300.18</w:t>
            </w:r>
          </w:p>
        </w:tc>
        <w:tc>
          <w:tcPr>
            <w:tcW w:w="1085" w:type="dxa"/>
            <w:noWrap/>
          </w:tcPr>
          <w:p w14:paraId="251A149B" w14:textId="77777777" w:rsidR="00331994" w:rsidRPr="00582304" w:rsidRDefault="00331994" w:rsidP="008B57D8">
            <w:pPr>
              <w:spacing w:line="240" w:lineRule="auto"/>
              <w:rPr>
                <w:iCs/>
                <w:szCs w:val="24"/>
              </w:rPr>
            </w:pPr>
            <w:r>
              <w:rPr>
                <w:rFonts w:hint="eastAsia"/>
                <w:color w:val="000000"/>
              </w:rPr>
              <w:t>0.18</w:t>
            </w:r>
          </w:p>
        </w:tc>
        <w:tc>
          <w:tcPr>
            <w:tcW w:w="1089" w:type="dxa"/>
            <w:noWrap/>
          </w:tcPr>
          <w:p w14:paraId="74954244" w14:textId="77777777" w:rsidR="00331994" w:rsidRPr="00582304" w:rsidRDefault="00331994" w:rsidP="008B57D8">
            <w:pPr>
              <w:spacing w:line="240" w:lineRule="auto"/>
              <w:rPr>
                <w:iCs/>
                <w:szCs w:val="24"/>
              </w:rPr>
            </w:pPr>
            <w:r>
              <w:rPr>
                <w:rFonts w:hint="eastAsia"/>
                <w:color w:val="000000"/>
              </w:rPr>
              <w:t>4.78</w:t>
            </w:r>
          </w:p>
        </w:tc>
        <w:tc>
          <w:tcPr>
            <w:tcW w:w="992" w:type="dxa"/>
            <w:noWrap/>
          </w:tcPr>
          <w:p w14:paraId="1D1C213E" w14:textId="77777777" w:rsidR="00331994" w:rsidRPr="00582304" w:rsidRDefault="00331994" w:rsidP="008B57D8">
            <w:pPr>
              <w:spacing w:line="240" w:lineRule="auto"/>
              <w:rPr>
                <w:iCs/>
                <w:szCs w:val="24"/>
              </w:rPr>
            </w:pPr>
            <w:r>
              <w:rPr>
                <w:rFonts w:hint="eastAsia"/>
                <w:color w:val="000000"/>
              </w:rPr>
              <w:t>5.08</w:t>
            </w:r>
          </w:p>
        </w:tc>
        <w:tc>
          <w:tcPr>
            <w:tcW w:w="990" w:type="dxa"/>
            <w:noWrap/>
          </w:tcPr>
          <w:p w14:paraId="5B3408C9" w14:textId="77777777" w:rsidR="00331994" w:rsidRPr="00582304" w:rsidRDefault="00331994" w:rsidP="008B57D8">
            <w:pPr>
              <w:spacing w:line="240" w:lineRule="auto"/>
              <w:rPr>
                <w:iCs/>
                <w:szCs w:val="24"/>
              </w:rPr>
            </w:pPr>
            <w:r>
              <w:rPr>
                <w:rFonts w:hint="eastAsia"/>
                <w:color w:val="000000"/>
              </w:rPr>
              <w:t>4.78</w:t>
            </w:r>
          </w:p>
        </w:tc>
        <w:tc>
          <w:tcPr>
            <w:tcW w:w="1278" w:type="dxa"/>
          </w:tcPr>
          <w:p w14:paraId="7641E8DF"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52127092" w14:textId="77777777" w:rsidTr="008B57D8">
        <w:trPr>
          <w:trHeight w:val="324"/>
        </w:trPr>
        <w:tc>
          <w:tcPr>
            <w:tcW w:w="997" w:type="dxa"/>
            <w:vMerge/>
          </w:tcPr>
          <w:p w14:paraId="7A22C7FB" w14:textId="77777777" w:rsidR="00331994" w:rsidRPr="00582304" w:rsidRDefault="00331994" w:rsidP="008B57D8">
            <w:pPr>
              <w:spacing w:line="240" w:lineRule="auto"/>
              <w:rPr>
                <w:iCs/>
                <w:szCs w:val="24"/>
              </w:rPr>
            </w:pPr>
          </w:p>
        </w:tc>
        <w:tc>
          <w:tcPr>
            <w:tcW w:w="1274" w:type="dxa"/>
          </w:tcPr>
          <w:p w14:paraId="235EE577" w14:textId="77777777" w:rsidR="00331994" w:rsidRPr="00582304" w:rsidRDefault="00331994" w:rsidP="008B57D8">
            <w:pPr>
              <w:spacing w:line="240" w:lineRule="auto"/>
              <w:rPr>
                <w:iCs/>
                <w:szCs w:val="24"/>
              </w:rPr>
            </w:pPr>
            <w:r w:rsidRPr="00582304">
              <w:rPr>
                <w:rFonts w:hint="eastAsia"/>
                <w:color w:val="000000"/>
                <w:szCs w:val="24"/>
              </w:rPr>
              <w:t>Pa</w:t>
            </w:r>
            <w:r w:rsidRPr="00582304">
              <w:rPr>
                <w:color w:val="000000"/>
                <w:szCs w:val="24"/>
              </w:rPr>
              <w:t>n</w:t>
            </w:r>
          </w:p>
        </w:tc>
        <w:tc>
          <w:tcPr>
            <w:tcW w:w="997" w:type="dxa"/>
            <w:vMerge/>
          </w:tcPr>
          <w:p w14:paraId="0A95D4AF" w14:textId="77777777" w:rsidR="00331994" w:rsidRPr="00582304" w:rsidRDefault="00331994" w:rsidP="008B57D8">
            <w:pPr>
              <w:spacing w:line="240" w:lineRule="auto"/>
              <w:rPr>
                <w:iCs/>
                <w:szCs w:val="24"/>
              </w:rPr>
            </w:pPr>
          </w:p>
        </w:tc>
        <w:tc>
          <w:tcPr>
            <w:tcW w:w="1084" w:type="dxa"/>
            <w:noWrap/>
          </w:tcPr>
          <w:p w14:paraId="310CF7DF" w14:textId="77777777" w:rsidR="00331994" w:rsidRPr="00582304" w:rsidRDefault="00331994" w:rsidP="008B57D8">
            <w:pPr>
              <w:spacing w:line="240" w:lineRule="auto"/>
              <w:rPr>
                <w:iCs/>
                <w:szCs w:val="24"/>
              </w:rPr>
            </w:pPr>
            <w:r>
              <w:rPr>
                <w:rFonts w:hint="eastAsia"/>
                <w:color w:val="000000"/>
              </w:rPr>
              <w:t>299.23</w:t>
            </w:r>
          </w:p>
        </w:tc>
        <w:tc>
          <w:tcPr>
            <w:tcW w:w="1085" w:type="dxa"/>
            <w:noWrap/>
          </w:tcPr>
          <w:p w14:paraId="598DE5A0" w14:textId="77777777" w:rsidR="00331994" w:rsidRPr="00582304" w:rsidRDefault="00331994" w:rsidP="008B57D8">
            <w:pPr>
              <w:spacing w:line="240" w:lineRule="auto"/>
              <w:rPr>
                <w:iCs/>
                <w:szCs w:val="24"/>
              </w:rPr>
            </w:pPr>
            <w:r>
              <w:rPr>
                <w:rFonts w:hint="eastAsia"/>
                <w:color w:val="000000"/>
              </w:rPr>
              <w:t>-0.77</w:t>
            </w:r>
          </w:p>
        </w:tc>
        <w:tc>
          <w:tcPr>
            <w:tcW w:w="1089" w:type="dxa"/>
            <w:noWrap/>
          </w:tcPr>
          <w:p w14:paraId="33AF0D22" w14:textId="77777777" w:rsidR="00331994" w:rsidRPr="00582304" w:rsidRDefault="00331994" w:rsidP="008B57D8">
            <w:pPr>
              <w:spacing w:line="240" w:lineRule="auto"/>
              <w:rPr>
                <w:iCs/>
                <w:szCs w:val="24"/>
              </w:rPr>
            </w:pPr>
            <w:r>
              <w:rPr>
                <w:rFonts w:hint="eastAsia"/>
                <w:color w:val="000000"/>
              </w:rPr>
              <w:t>3.72</w:t>
            </w:r>
          </w:p>
        </w:tc>
        <w:tc>
          <w:tcPr>
            <w:tcW w:w="992" w:type="dxa"/>
            <w:noWrap/>
          </w:tcPr>
          <w:p w14:paraId="5D979B4E" w14:textId="77777777" w:rsidR="00331994" w:rsidRPr="00582304" w:rsidRDefault="00331994" w:rsidP="008B57D8">
            <w:pPr>
              <w:spacing w:line="240" w:lineRule="auto"/>
              <w:rPr>
                <w:iCs/>
                <w:szCs w:val="24"/>
              </w:rPr>
            </w:pPr>
            <w:r>
              <w:rPr>
                <w:rFonts w:hint="eastAsia"/>
                <w:color w:val="000000"/>
              </w:rPr>
              <w:t>3.81</w:t>
            </w:r>
          </w:p>
        </w:tc>
        <w:tc>
          <w:tcPr>
            <w:tcW w:w="990" w:type="dxa"/>
            <w:noWrap/>
          </w:tcPr>
          <w:p w14:paraId="1C2DE3E4" w14:textId="77777777" w:rsidR="00331994" w:rsidRPr="00582304" w:rsidRDefault="00331994" w:rsidP="008B57D8">
            <w:pPr>
              <w:spacing w:line="240" w:lineRule="auto"/>
              <w:rPr>
                <w:iCs/>
                <w:szCs w:val="24"/>
              </w:rPr>
            </w:pPr>
            <w:r>
              <w:rPr>
                <w:rFonts w:hint="eastAsia"/>
                <w:color w:val="000000"/>
              </w:rPr>
              <w:t>3.79</w:t>
            </w:r>
          </w:p>
        </w:tc>
        <w:tc>
          <w:tcPr>
            <w:tcW w:w="1278" w:type="dxa"/>
          </w:tcPr>
          <w:p w14:paraId="278C7287" w14:textId="77777777" w:rsidR="00331994" w:rsidRPr="00582304" w:rsidRDefault="00331994" w:rsidP="008B57D8">
            <w:pPr>
              <w:spacing w:line="240" w:lineRule="auto"/>
              <w:rPr>
                <w:color w:val="000000"/>
                <w:szCs w:val="24"/>
              </w:rPr>
            </w:pPr>
            <w:r>
              <w:rPr>
                <w:rFonts w:hint="eastAsia"/>
                <w:color w:val="000000"/>
              </w:rPr>
              <w:t>0.85</w:t>
            </w:r>
          </w:p>
        </w:tc>
      </w:tr>
    </w:tbl>
    <w:p w14:paraId="28756E7A" w14:textId="77777777" w:rsidR="00331994" w:rsidRDefault="00331994" w:rsidP="00331994">
      <w:pPr>
        <w:widowControl/>
        <w:spacing w:line="240" w:lineRule="auto"/>
      </w:pPr>
    </w:p>
    <w:p w14:paraId="3C1C0534" w14:textId="318E1163" w:rsidR="00331994" w:rsidRDefault="00331994" w:rsidP="00331994">
      <w:pPr>
        <w:pStyle w:val="af1"/>
        <w:spacing w:line="240" w:lineRule="auto"/>
      </w:pPr>
      <w:bookmarkStart w:id="387" w:name="_Toc163389749"/>
      <w:bookmarkStart w:id="388" w:name="_Toc163389818"/>
      <w:bookmarkStart w:id="389" w:name="_Toc163389965"/>
      <w:r>
        <w:t xml:space="preserve">Table S. </w:t>
      </w:r>
      <w:fldSimple w:instr=" SEQ Table_S. \* ARABIC ">
        <w:r w:rsidR="009D47CB">
          <w:rPr>
            <w:noProof/>
          </w:rPr>
          <w:t>13</w:t>
        </w:r>
      </w:fldSimple>
      <w:r>
        <w:rPr>
          <w:rFonts w:hint="eastAsia"/>
        </w:rPr>
        <w:t>取後不放回的抽樣方式在第二種物種與區塊假設下，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387"/>
      <w:bookmarkEnd w:id="388"/>
      <w:bookmarkEnd w:id="38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06F791FE"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A006F4A"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DBA23BB"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08F9791B"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65A7AED0"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CEA4FA1"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3FDCD2B"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B4EA39"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98A736F"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F7B444A"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46E0A7E" w14:textId="77777777" w:rsidTr="008B57D8">
        <w:trPr>
          <w:trHeight w:val="324"/>
        </w:trPr>
        <w:tc>
          <w:tcPr>
            <w:tcW w:w="566" w:type="dxa"/>
            <w:vMerge w:val="restart"/>
            <w:tcBorders>
              <w:top w:val="double" w:sz="4" w:space="0" w:color="auto"/>
              <w:bottom w:val="nil"/>
            </w:tcBorders>
            <w:noWrap/>
            <w:hideMark/>
          </w:tcPr>
          <w:p w14:paraId="62A87F35"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75250E7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29A8A886" w14:textId="77777777" w:rsidR="00331994" w:rsidRPr="00582304" w:rsidRDefault="00331994" w:rsidP="008B57D8">
            <w:pPr>
              <w:spacing w:line="240" w:lineRule="auto"/>
              <w:rPr>
                <w:iCs/>
                <w:szCs w:val="24"/>
              </w:rPr>
            </w:pPr>
            <w:r>
              <w:rPr>
                <w:rFonts w:hint="eastAsia"/>
                <w:color w:val="000000"/>
              </w:rPr>
              <w:t>130.68</w:t>
            </w:r>
          </w:p>
        </w:tc>
        <w:tc>
          <w:tcPr>
            <w:tcW w:w="1084" w:type="dxa"/>
            <w:tcBorders>
              <w:top w:val="double" w:sz="4" w:space="0" w:color="auto"/>
              <w:bottom w:val="nil"/>
            </w:tcBorders>
            <w:noWrap/>
          </w:tcPr>
          <w:p w14:paraId="4655E6A2" w14:textId="77777777" w:rsidR="00331994" w:rsidRPr="00582304" w:rsidRDefault="00331994" w:rsidP="008B57D8">
            <w:pPr>
              <w:spacing w:line="240" w:lineRule="auto"/>
              <w:rPr>
                <w:iCs/>
                <w:szCs w:val="24"/>
              </w:rPr>
            </w:pPr>
            <w:r>
              <w:rPr>
                <w:rFonts w:hint="eastAsia"/>
                <w:color w:val="000000"/>
              </w:rPr>
              <w:t>362.92</w:t>
            </w:r>
          </w:p>
        </w:tc>
        <w:tc>
          <w:tcPr>
            <w:tcW w:w="1085" w:type="dxa"/>
            <w:tcBorders>
              <w:top w:val="double" w:sz="4" w:space="0" w:color="auto"/>
              <w:bottom w:val="nil"/>
            </w:tcBorders>
            <w:noWrap/>
          </w:tcPr>
          <w:p w14:paraId="687DB967" w14:textId="77777777" w:rsidR="00331994" w:rsidRPr="00582304" w:rsidRDefault="00331994" w:rsidP="008B57D8">
            <w:pPr>
              <w:spacing w:line="240" w:lineRule="auto"/>
              <w:rPr>
                <w:iCs/>
                <w:szCs w:val="24"/>
              </w:rPr>
            </w:pPr>
            <w:r>
              <w:rPr>
                <w:rFonts w:hint="eastAsia"/>
                <w:color w:val="000000"/>
              </w:rPr>
              <w:t>62.92</w:t>
            </w:r>
          </w:p>
        </w:tc>
        <w:tc>
          <w:tcPr>
            <w:tcW w:w="1089" w:type="dxa"/>
            <w:tcBorders>
              <w:top w:val="double" w:sz="4" w:space="0" w:color="auto"/>
              <w:bottom w:val="nil"/>
            </w:tcBorders>
            <w:noWrap/>
          </w:tcPr>
          <w:p w14:paraId="3A3E9B7B" w14:textId="77777777" w:rsidR="00331994" w:rsidRPr="00582304" w:rsidRDefault="00331994" w:rsidP="008B57D8">
            <w:pPr>
              <w:spacing w:line="240" w:lineRule="auto"/>
              <w:rPr>
                <w:iCs/>
                <w:szCs w:val="24"/>
              </w:rPr>
            </w:pPr>
            <w:r>
              <w:rPr>
                <w:rFonts w:hint="eastAsia"/>
                <w:color w:val="000000"/>
              </w:rPr>
              <w:t>57.39</w:t>
            </w:r>
          </w:p>
        </w:tc>
        <w:tc>
          <w:tcPr>
            <w:tcW w:w="992" w:type="dxa"/>
            <w:tcBorders>
              <w:top w:val="double" w:sz="4" w:space="0" w:color="auto"/>
              <w:bottom w:val="nil"/>
            </w:tcBorders>
            <w:noWrap/>
          </w:tcPr>
          <w:p w14:paraId="0EDF8937" w14:textId="77777777" w:rsidR="00331994" w:rsidRPr="00582304" w:rsidRDefault="00331994" w:rsidP="008B57D8">
            <w:pPr>
              <w:spacing w:line="240" w:lineRule="auto"/>
              <w:rPr>
                <w:iCs/>
                <w:szCs w:val="24"/>
              </w:rPr>
            </w:pPr>
            <w:r>
              <w:rPr>
                <w:rFonts w:hint="eastAsia"/>
                <w:color w:val="000000"/>
              </w:rPr>
              <w:t>51.85</w:t>
            </w:r>
          </w:p>
        </w:tc>
        <w:tc>
          <w:tcPr>
            <w:tcW w:w="990" w:type="dxa"/>
            <w:tcBorders>
              <w:top w:val="double" w:sz="4" w:space="0" w:color="auto"/>
              <w:bottom w:val="nil"/>
            </w:tcBorders>
            <w:noWrap/>
          </w:tcPr>
          <w:p w14:paraId="309FBA0E" w14:textId="77777777" w:rsidR="00331994" w:rsidRPr="00582304" w:rsidRDefault="00331994" w:rsidP="008B57D8">
            <w:pPr>
              <w:spacing w:line="240" w:lineRule="auto"/>
              <w:rPr>
                <w:iCs/>
                <w:szCs w:val="24"/>
              </w:rPr>
            </w:pPr>
            <w:r>
              <w:rPr>
                <w:rFonts w:hint="eastAsia"/>
                <w:color w:val="000000"/>
              </w:rPr>
              <w:t>85.15</w:t>
            </w:r>
          </w:p>
        </w:tc>
        <w:tc>
          <w:tcPr>
            <w:tcW w:w="1278" w:type="dxa"/>
            <w:tcBorders>
              <w:top w:val="double" w:sz="4" w:space="0" w:color="auto"/>
              <w:bottom w:val="nil"/>
            </w:tcBorders>
          </w:tcPr>
          <w:p w14:paraId="7AB171F7"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075EFFD1" w14:textId="77777777" w:rsidTr="008B57D8">
        <w:trPr>
          <w:trHeight w:val="324"/>
        </w:trPr>
        <w:tc>
          <w:tcPr>
            <w:tcW w:w="566" w:type="dxa"/>
            <w:vMerge/>
            <w:tcBorders>
              <w:top w:val="nil"/>
              <w:bottom w:val="nil"/>
            </w:tcBorders>
            <w:hideMark/>
          </w:tcPr>
          <w:p w14:paraId="0C953DB2" w14:textId="77777777" w:rsidR="00331994" w:rsidRPr="00582304" w:rsidRDefault="00331994" w:rsidP="008B57D8">
            <w:pPr>
              <w:spacing w:line="240" w:lineRule="auto"/>
              <w:rPr>
                <w:iCs/>
                <w:szCs w:val="24"/>
              </w:rPr>
            </w:pPr>
          </w:p>
        </w:tc>
        <w:tc>
          <w:tcPr>
            <w:tcW w:w="1274" w:type="dxa"/>
            <w:tcBorders>
              <w:top w:val="nil"/>
              <w:bottom w:val="nil"/>
            </w:tcBorders>
          </w:tcPr>
          <w:p w14:paraId="546C98CD"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52EC0B8" w14:textId="77777777" w:rsidR="00331994" w:rsidRPr="00582304" w:rsidRDefault="00331994" w:rsidP="008B57D8">
            <w:pPr>
              <w:spacing w:line="240" w:lineRule="auto"/>
              <w:rPr>
                <w:iCs/>
                <w:szCs w:val="24"/>
              </w:rPr>
            </w:pPr>
          </w:p>
        </w:tc>
        <w:tc>
          <w:tcPr>
            <w:tcW w:w="1084" w:type="dxa"/>
            <w:tcBorders>
              <w:top w:val="nil"/>
              <w:bottom w:val="nil"/>
            </w:tcBorders>
            <w:noWrap/>
          </w:tcPr>
          <w:p w14:paraId="4DA4414A" w14:textId="77777777" w:rsidR="00331994" w:rsidRPr="00582304" w:rsidRDefault="00331994" w:rsidP="008B57D8">
            <w:pPr>
              <w:spacing w:line="240" w:lineRule="auto"/>
              <w:rPr>
                <w:iCs/>
                <w:szCs w:val="24"/>
              </w:rPr>
            </w:pPr>
            <w:r>
              <w:rPr>
                <w:rFonts w:hint="eastAsia"/>
                <w:color w:val="000000"/>
              </w:rPr>
              <w:t>367.58</w:t>
            </w:r>
          </w:p>
        </w:tc>
        <w:tc>
          <w:tcPr>
            <w:tcW w:w="1085" w:type="dxa"/>
            <w:tcBorders>
              <w:top w:val="nil"/>
              <w:bottom w:val="nil"/>
            </w:tcBorders>
            <w:noWrap/>
          </w:tcPr>
          <w:p w14:paraId="316983AF" w14:textId="77777777" w:rsidR="00331994" w:rsidRPr="00582304" w:rsidRDefault="00331994" w:rsidP="008B57D8">
            <w:pPr>
              <w:spacing w:line="240" w:lineRule="auto"/>
              <w:rPr>
                <w:iCs/>
                <w:szCs w:val="24"/>
              </w:rPr>
            </w:pPr>
            <w:r>
              <w:rPr>
                <w:rFonts w:hint="eastAsia"/>
                <w:color w:val="000000"/>
              </w:rPr>
              <w:t>67.58</w:t>
            </w:r>
          </w:p>
        </w:tc>
        <w:tc>
          <w:tcPr>
            <w:tcW w:w="1089" w:type="dxa"/>
            <w:tcBorders>
              <w:top w:val="nil"/>
              <w:bottom w:val="nil"/>
            </w:tcBorders>
            <w:noWrap/>
          </w:tcPr>
          <w:p w14:paraId="37ED9536" w14:textId="77777777" w:rsidR="00331994" w:rsidRPr="00582304" w:rsidRDefault="00331994" w:rsidP="008B57D8">
            <w:pPr>
              <w:spacing w:line="240" w:lineRule="auto"/>
              <w:rPr>
                <w:iCs/>
                <w:szCs w:val="24"/>
              </w:rPr>
            </w:pPr>
            <w:r>
              <w:rPr>
                <w:rFonts w:hint="eastAsia"/>
                <w:color w:val="000000"/>
              </w:rPr>
              <w:t>67.43</w:t>
            </w:r>
          </w:p>
        </w:tc>
        <w:tc>
          <w:tcPr>
            <w:tcW w:w="992" w:type="dxa"/>
            <w:tcBorders>
              <w:top w:val="nil"/>
              <w:bottom w:val="nil"/>
            </w:tcBorders>
            <w:noWrap/>
          </w:tcPr>
          <w:p w14:paraId="3081FAC8" w14:textId="77777777" w:rsidR="00331994" w:rsidRPr="00582304" w:rsidRDefault="00331994" w:rsidP="008B57D8">
            <w:pPr>
              <w:spacing w:line="240" w:lineRule="auto"/>
              <w:rPr>
                <w:iCs/>
                <w:szCs w:val="24"/>
              </w:rPr>
            </w:pPr>
            <w:r>
              <w:rPr>
                <w:rFonts w:hint="eastAsia"/>
                <w:color w:val="000000"/>
              </w:rPr>
              <w:t>56.68</w:t>
            </w:r>
          </w:p>
        </w:tc>
        <w:tc>
          <w:tcPr>
            <w:tcW w:w="990" w:type="dxa"/>
            <w:tcBorders>
              <w:top w:val="nil"/>
              <w:bottom w:val="nil"/>
            </w:tcBorders>
            <w:noWrap/>
          </w:tcPr>
          <w:p w14:paraId="057E8D0C" w14:textId="77777777" w:rsidR="00331994" w:rsidRPr="00582304" w:rsidRDefault="00331994" w:rsidP="008B57D8">
            <w:pPr>
              <w:spacing w:line="240" w:lineRule="auto"/>
              <w:rPr>
                <w:iCs/>
                <w:szCs w:val="24"/>
              </w:rPr>
            </w:pPr>
            <w:r>
              <w:rPr>
                <w:rFonts w:hint="eastAsia"/>
                <w:color w:val="000000"/>
              </w:rPr>
              <w:t>95.45</w:t>
            </w:r>
          </w:p>
        </w:tc>
        <w:tc>
          <w:tcPr>
            <w:tcW w:w="1278" w:type="dxa"/>
            <w:tcBorders>
              <w:top w:val="nil"/>
              <w:bottom w:val="nil"/>
            </w:tcBorders>
          </w:tcPr>
          <w:p w14:paraId="62F5B649"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2187BF7F" w14:textId="77777777" w:rsidTr="008B57D8">
        <w:trPr>
          <w:trHeight w:val="324"/>
        </w:trPr>
        <w:tc>
          <w:tcPr>
            <w:tcW w:w="566" w:type="dxa"/>
            <w:vMerge/>
            <w:tcBorders>
              <w:top w:val="nil"/>
              <w:bottom w:val="nil"/>
            </w:tcBorders>
            <w:hideMark/>
          </w:tcPr>
          <w:p w14:paraId="62889A9D" w14:textId="77777777" w:rsidR="00331994" w:rsidRPr="00582304" w:rsidRDefault="00331994" w:rsidP="008B57D8">
            <w:pPr>
              <w:spacing w:line="240" w:lineRule="auto"/>
              <w:rPr>
                <w:iCs/>
                <w:szCs w:val="24"/>
              </w:rPr>
            </w:pPr>
          </w:p>
        </w:tc>
        <w:tc>
          <w:tcPr>
            <w:tcW w:w="1274" w:type="dxa"/>
            <w:tcBorders>
              <w:top w:val="nil"/>
              <w:bottom w:val="nil"/>
            </w:tcBorders>
          </w:tcPr>
          <w:p w14:paraId="2DA060E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CB1B4DC" w14:textId="77777777" w:rsidR="00331994" w:rsidRPr="00582304" w:rsidRDefault="00331994" w:rsidP="008B57D8">
            <w:pPr>
              <w:spacing w:line="240" w:lineRule="auto"/>
              <w:rPr>
                <w:iCs/>
                <w:szCs w:val="24"/>
              </w:rPr>
            </w:pPr>
          </w:p>
        </w:tc>
        <w:tc>
          <w:tcPr>
            <w:tcW w:w="1084" w:type="dxa"/>
            <w:tcBorders>
              <w:top w:val="nil"/>
              <w:bottom w:val="nil"/>
            </w:tcBorders>
            <w:noWrap/>
          </w:tcPr>
          <w:p w14:paraId="4874584D" w14:textId="77777777" w:rsidR="00331994" w:rsidRPr="00582304" w:rsidRDefault="00331994" w:rsidP="008B57D8">
            <w:pPr>
              <w:spacing w:line="240" w:lineRule="auto"/>
              <w:rPr>
                <w:iCs/>
                <w:szCs w:val="24"/>
              </w:rPr>
            </w:pPr>
            <w:r>
              <w:rPr>
                <w:rFonts w:hint="eastAsia"/>
                <w:color w:val="000000"/>
              </w:rPr>
              <w:t>246.5</w:t>
            </w:r>
          </w:p>
        </w:tc>
        <w:tc>
          <w:tcPr>
            <w:tcW w:w="1085" w:type="dxa"/>
            <w:tcBorders>
              <w:top w:val="nil"/>
              <w:bottom w:val="nil"/>
            </w:tcBorders>
            <w:noWrap/>
          </w:tcPr>
          <w:p w14:paraId="326C6FE5" w14:textId="77777777" w:rsidR="00331994" w:rsidRPr="00582304" w:rsidRDefault="00331994" w:rsidP="008B57D8">
            <w:pPr>
              <w:spacing w:line="240" w:lineRule="auto"/>
              <w:rPr>
                <w:iCs/>
                <w:szCs w:val="24"/>
              </w:rPr>
            </w:pPr>
            <w:r>
              <w:rPr>
                <w:rFonts w:hint="eastAsia"/>
                <w:color w:val="000000"/>
              </w:rPr>
              <w:t>-53.5</w:t>
            </w:r>
          </w:p>
        </w:tc>
        <w:tc>
          <w:tcPr>
            <w:tcW w:w="1089" w:type="dxa"/>
            <w:tcBorders>
              <w:top w:val="nil"/>
              <w:bottom w:val="nil"/>
            </w:tcBorders>
            <w:noWrap/>
          </w:tcPr>
          <w:p w14:paraId="050D6994" w14:textId="77777777" w:rsidR="00331994" w:rsidRPr="00582304" w:rsidRDefault="00331994" w:rsidP="008B57D8">
            <w:pPr>
              <w:spacing w:line="240" w:lineRule="auto"/>
              <w:rPr>
                <w:iCs/>
                <w:szCs w:val="24"/>
              </w:rPr>
            </w:pPr>
            <w:r>
              <w:rPr>
                <w:rFonts w:hint="eastAsia"/>
                <w:color w:val="000000"/>
              </w:rPr>
              <w:t>30.8</w:t>
            </w:r>
          </w:p>
        </w:tc>
        <w:tc>
          <w:tcPr>
            <w:tcW w:w="992" w:type="dxa"/>
            <w:tcBorders>
              <w:top w:val="nil"/>
              <w:bottom w:val="nil"/>
            </w:tcBorders>
            <w:noWrap/>
          </w:tcPr>
          <w:p w14:paraId="6E980DE2" w14:textId="77777777" w:rsidR="00331994" w:rsidRPr="00582304" w:rsidRDefault="00331994" w:rsidP="008B57D8">
            <w:pPr>
              <w:spacing w:line="240" w:lineRule="auto"/>
              <w:rPr>
                <w:iCs/>
                <w:szCs w:val="24"/>
              </w:rPr>
            </w:pPr>
            <w:r>
              <w:rPr>
                <w:rFonts w:hint="eastAsia"/>
                <w:color w:val="000000"/>
              </w:rPr>
              <w:t>24.32</w:t>
            </w:r>
          </w:p>
        </w:tc>
        <w:tc>
          <w:tcPr>
            <w:tcW w:w="990" w:type="dxa"/>
            <w:tcBorders>
              <w:top w:val="nil"/>
              <w:bottom w:val="nil"/>
            </w:tcBorders>
            <w:noWrap/>
          </w:tcPr>
          <w:p w14:paraId="5A597D01" w14:textId="77777777" w:rsidR="00331994" w:rsidRPr="00582304" w:rsidRDefault="00331994" w:rsidP="008B57D8">
            <w:pPr>
              <w:spacing w:line="240" w:lineRule="auto"/>
              <w:rPr>
                <w:iCs/>
                <w:szCs w:val="24"/>
              </w:rPr>
            </w:pPr>
            <w:r>
              <w:rPr>
                <w:rFonts w:hint="eastAsia"/>
                <w:color w:val="000000"/>
              </w:rPr>
              <w:t>61.73</w:t>
            </w:r>
          </w:p>
        </w:tc>
        <w:tc>
          <w:tcPr>
            <w:tcW w:w="1278" w:type="dxa"/>
            <w:tcBorders>
              <w:top w:val="nil"/>
              <w:bottom w:val="nil"/>
            </w:tcBorders>
          </w:tcPr>
          <w:p w14:paraId="361D6A67"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43E22D5" w14:textId="77777777" w:rsidTr="008B57D8">
        <w:trPr>
          <w:trHeight w:val="324"/>
        </w:trPr>
        <w:tc>
          <w:tcPr>
            <w:tcW w:w="566" w:type="dxa"/>
            <w:vMerge/>
            <w:tcBorders>
              <w:top w:val="nil"/>
              <w:bottom w:val="single" w:sz="4" w:space="0" w:color="auto"/>
            </w:tcBorders>
          </w:tcPr>
          <w:p w14:paraId="6FCA28F3"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991ECD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E38940E"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B94B8A6" w14:textId="77777777" w:rsidR="00331994" w:rsidRPr="00582304" w:rsidRDefault="00331994" w:rsidP="008B57D8">
            <w:pPr>
              <w:spacing w:line="240" w:lineRule="auto"/>
              <w:rPr>
                <w:color w:val="000000"/>
              </w:rPr>
            </w:pPr>
            <w:r>
              <w:rPr>
                <w:rFonts w:hint="eastAsia"/>
                <w:color w:val="000000"/>
              </w:rPr>
              <w:t>281.9</w:t>
            </w:r>
          </w:p>
        </w:tc>
        <w:tc>
          <w:tcPr>
            <w:tcW w:w="1085" w:type="dxa"/>
            <w:tcBorders>
              <w:top w:val="nil"/>
              <w:bottom w:val="single" w:sz="4" w:space="0" w:color="auto"/>
            </w:tcBorders>
            <w:noWrap/>
          </w:tcPr>
          <w:p w14:paraId="237C90CC" w14:textId="77777777" w:rsidR="00331994" w:rsidRPr="00582304" w:rsidRDefault="00331994" w:rsidP="008B57D8">
            <w:pPr>
              <w:spacing w:line="240" w:lineRule="auto"/>
              <w:rPr>
                <w:color w:val="000000"/>
              </w:rPr>
            </w:pPr>
            <w:r>
              <w:rPr>
                <w:rFonts w:hint="eastAsia"/>
                <w:color w:val="000000"/>
              </w:rPr>
              <w:t>-18.1</w:t>
            </w:r>
          </w:p>
        </w:tc>
        <w:tc>
          <w:tcPr>
            <w:tcW w:w="1089" w:type="dxa"/>
            <w:tcBorders>
              <w:top w:val="nil"/>
              <w:bottom w:val="single" w:sz="4" w:space="0" w:color="auto"/>
            </w:tcBorders>
            <w:noWrap/>
          </w:tcPr>
          <w:p w14:paraId="7CCBA970" w14:textId="77777777" w:rsidR="00331994" w:rsidRPr="00582304" w:rsidRDefault="00331994" w:rsidP="008B57D8">
            <w:pPr>
              <w:spacing w:line="240" w:lineRule="auto"/>
              <w:rPr>
                <w:color w:val="000000"/>
              </w:rPr>
            </w:pPr>
            <w:r>
              <w:rPr>
                <w:rFonts w:hint="eastAsia"/>
                <w:color w:val="000000"/>
              </w:rPr>
              <w:t>57.45</w:t>
            </w:r>
          </w:p>
        </w:tc>
        <w:tc>
          <w:tcPr>
            <w:tcW w:w="992" w:type="dxa"/>
            <w:tcBorders>
              <w:top w:val="nil"/>
              <w:bottom w:val="single" w:sz="4" w:space="0" w:color="auto"/>
            </w:tcBorders>
            <w:noWrap/>
          </w:tcPr>
          <w:p w14:paraId="2C302AE5" w14:textId="77777777" w:rsidR="00331994" w:rsidRPr="00582304" w:rsidRDefault="00331994" w:rsidP="008B57D8">
            <w:pPr>
              <w:spacing w:line="240" w:lineRule="auto"/>
              <w:rPr>
                <w:color w:val="000000"/>
              </w:rPr>
            </w:pPr>
            <w:r>
              <w:rPr>
                <w:rFonts w:hint="eastAsia"/>
                <w:color w:val="000000"/>
              </w:rPr>
              <w:t>45.58</w:t>
            </w:r>
          </w:p>
        </w:tc>
        <w:tc>
          <w:tcPr>
            <w:tcW w:w="990" w:type="dxa"/>
            <w:tcBorders>
              <w:top w:val="nil"/>
              <w:bottom w:val="single" w:sz="4" w:space="0" w:color="auto"/>
            </w:tcBorders>
            <w:noWrap/>
          </w:tcPr>
          <w:p w14:paraId="4EEA5ABF" w14:textId="77777777" w:rsidR="00331994" w:rsidRPr="00582304" w:rsidRDefault="00331994" w:rsidP="008B57D8">
            <w:pPr>
              <w:spacing w:line="240" w:lineRule="auto"/>
              <w:rPr>
                <w:color w:val="000000"/>
              </w:rPr>
            </w:pPr>
            <w:r>
              <w:rPr>
                <w:rFonts w:hint="eastAsia"/>
                <w:color w:val="000000"/>
              </w:rPr>
              <w:t>60.21</w:t>
            </w:r>
          </w:p>
        </w:tc>
        <w:tc>
          <w:tcPr>
            <w:tcW w:w="1278" w:type="dxa"/>
            <w:tcBorders>
              <w:top w:val="nil"/>
              <w:bottom w:val="single" w:sz="4" w:space="0" w:color="auto"/>
            </w:tcBorders>
          </w:tcPr>
          <w:p w14:paraId="0FA83D23" w14:textId="77777777" w:rsidR="00331994" w:rsidRPr="00582304" w:rsidRDefault="00331994" w:rsidP="008B57D8">
            <w:pPr>
              <w:spacing w:line="240" w:lineRule="auto"/>
              <w:rPr>
                <w:color w:val="000000"/>
              </w:rPr>
            </w:pPr>
            <w:r>
              <w:rPr>
                <w:rFonts w:hint="eastAsia"/>
                <w:color w:val="000000"/>
              </w:rPr>
              <w:t>0.89</w:t>
            </w:r>
          </w:p>
        </w:tc>
      </w:tr>
      <w:tr w:rsidR="00331994" w:rsidRPr="00582304" w14:paraId="11EF3C13" w14:textId="77777777" w:rsidTr="008B57D8">
        <w:trPr>
          <w:trHeight w:val="324"/>
        </w:trPr>
        <w:tc>
          <w:tcPr>
            <w:tcW w:w="566" w:type="dxa"/>
            <w:vMerge w:val="restart"/>
            <w:tcBorders>
              <w:top w:val="single" w:sz="4" w:space="0" w:color="auto"/>
              <w:bottom w:val="nil"/>
            </w:tcBorders>
            <w:noWrap/>
          </w:tcPr>
          <w:p w14:paraId="1ECB2B4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348443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66D003E" w14:textId="77777777" w:rsidR="00331994" w:rsidRPr="00582304" w:rsidRDefault="00331994" w:rsidP="008B57D8">
            <w:pPr>
              <w:spacing w:line="240" w:lineRule="auto"/>
              <w:rPr>
                <w:iCs/>
                <w:szCs w:val="24"/>
              </w:rPr>
            </w:pPr>
            <w:r>
              <w:rPr>
                <w:rFonts w:hint="eastAsia"/>
                <w:color w:val="000000"/>
              </w:rPr>
              <w:t>251.46</w:t>
            </w:r>
          </w:p>
        </w:tc>
        <w:tc>
          <w:tcPr>
            <w:tcW w:w="1084" w:type="dxa"/>
            <w:tcBorders>
              <w:top w:val="single" w:sz="4" w:space="0" w:color="auto"/>
              <w:bottom w:val="nil"/>
            </w:tcBorders>
            <w:noWrap/>
          </w:tcPr>
          <w:p w14:paraId="0EAF087E" w14:textId="77777777" w:rsidR="00331994" w:rsidRPr="00582304" w:rsidRDefault="00331994" w:rsidP="008B57D8">
            <w:pPr>
              <w:spacing w:line="240" w:lineRule="auto"/>
              <w:rPr>
                <w:iCs/>
                <w:szCs w:val="24"/>
              </w:rPr>
            </w:pPr>
            <w:r>
              <w:rPr>
                <w:rFonts w:hint="eastAsia"/>
                <w:color w:val="000000"/>
              </w:rPr>
              <w:t>301.58</w:t>
            </w:r>
          </w:p>
        </w:tc>
        <w:tc>
          <w:tcPr>
            <w:tcW w:w="1085" w:type="dxa"/>
            <w:tcBorders>
              <w:top w:val="single" w:sz="4" w:space="0" w:color="auto"/>
              <w:bottom w:val="nil"/>
            </w:tcBorders>
            <w:noWrap/>
          </w:tcPr>
          <w:p w14:paraId="6BE58590" w14:textId="77777777" w:rsidR="00331994" w:rsidRPr="00582304" w:rsidRDefault="00331994" w:rsidP="008B57D8">
            <w:pPr>
              <w:spacing w:line="240" w:lineRule="auto"/>
              <w:rPr>
                <w:iCs/>
                <w:szCs w:val="24"/>
              </w:rPr>
            </w:pPr>
            <w:r>
              <w:rPr>
                <w:rFonts w:hint="eastAsia"/>
                <w:color w:val="000000"/>
              </w:rPr>
              <w:t>1.58</w:t>
            </w:r>
          </w:p>
        </w:tc>
        <w:tc>
          <w:tcPr>
            <w:tcW w:w="1089" w:type="dxa"/>
            <w:tcBorders>
              <w:top w:val="single" w:sz="4" w:space="0" w:color="auto"/>
              <w:bottom w:val="nil"/>
            </w:tcBorders>
            <w:noWrap/>
          </w:tcPr>
          <w:p w14:paraId="5F41E391" w14:textId="77777777" w:rsidR="00331994" w:rsidRPr="00582304" w:rsidRDefault="00331994" w:rsidP="008B57D8">
            <w:pPr>
              <w:spacing w:line="240" w:lineRule="auto"/>
              <w:rPr>
                <w:iCs/>
                <w:szCs w:val="24"/>
              </w:rPr>
            </w:pPr>
            <w:r>
              <w:rPr>
                <w:rFonts w:hint="eastAsia"/>
                <w:color w:val="000000"/>
              </w:rPr>
              <w:t>12.87</w:t>
            </w:r>
          </w:p>
        </w:tc>
        <w:tc>
          <w:tcPr>
            <w:tcW w:w="992" w:type="dxa"/>
            <w:tcBorders>
              <w:top w:val="single" w:sz="4" w:space="0" w:color="auto"/>
              <w:bottom w:val="nil"/>
            </w:tcBorders>
            <w:noWrap/>
          </w:tcPr>
          <w:p w14:paraId="7DC40E0F" w14:textId="77777777" w:rsidR="00331994" w:rsidRPr="00582304" w:rsidRDefault="00331994" w:rsidP="008B57D8">
            <w:pPr>
              <w:spacing w:line="240" w:lineRule="auto"/>
              <w:rPr>
                <w:iCs/>
                <w:szCs w:val="24"/>
              </w:rPr>
            </w:pPr>
            <w:r>
              <w:rPr>
                <w:rFonts w:hint="eastAsia"/>
                <w:color w:val="000000"/>
              </w:rPr>
              <w:t>9.28</w:t>
            </w:r>
          </w:p>
        </w:tc>
        <w:tc>
          <w:tcPr>
            <w:tcW w:w="990" w:type="dxa"/>
            <w:tcBorders>
              <w:top w:val="single" w:sz="4" w:space="0" w:color="auto"/>
              <w:bottom w:val="nil"/>
            </w:tcBorders>
            <w:noWrap/>
          </w:tcPr>
          <w:p w14:paraId="655C543A" w14:textId="77777777" w:rsidR="00331994" w:rsidRPr="00582304" w:rsidRDefault="00331994" w:rsidP="008B57D8">
            <w:pPr>
              <w:spacing w:line="240" w:lineRule="auto"/>
              <w:rPr>
                <w:iCs/>
                <w:szCs w:val="24"/>
              </w:rPr>
            </w:pPr>
            <w:r>
              <w:rPr>
                <w:rFonts w:hint="eastAsia"/>
                <w:color w:val="000000"/>
              </w:rPr>
              <w:t>12.96</w:t>
            </w:r>
          </w:p>
        </w:tc>
        <w:tc>
          <w:tcPr>
            <w:tcW w:w="1278" w:type="dxa"/>
            <w:tcBorders>
              <w:top w:val="single" w:sz="4" w:space="0" w:color="auto"/>
              <w:bottom w:val="nil"/>
            </w:tcBorders>
          </w:tcPr>
          <w:p w14:paraId="22181BCD"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4E071856" w14:textId="77777777" w:rsidTr="008B57D8">
        <w:trPr>
          <w:trHeight w:val="324"/>
        </w:trPr>
        <w:tc>
          <w:tcPr>
            <w:tcW w:w="566" w:type="dxa"/>
            <w:vMerge/>
            <w:tcBorders>
              <w:top w:val="nil"/>
              <w:bottom w:val="nil"/>
            </w:tcBorders>
          </w:tcPr>
          <w:p w14:paraId="21E06C03" w14:textId="77777777" w:rsidR="00331994" w:rsidRPr="00582304" w:rsidRDefault="00331994" w:rsidP="008B57D8">
            <w:pPr>
              <w:spacing w:line="240" w:lineRule="auto"/>
              <w:rPr>
                <w:iCs/>
                <w:szCs w:val="24"/>
              </w:rPr>
            </w:pPr>
          </w:p>
        </w:tc>
        <w:tc>
          <w:tcPr>
            <w:tcW w:w="1274" w:type="dxa"/>
            <w:tcBorders>
              <w:top w:val="nil"/>
              <w:bottom w:val="nil"/>
            </w:tcBorders>
          </w:tcPr>
          <w:p w14:paraId="399C710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1A8ED63" w14:textId="77777777" w:rsidR="00331994" w:rsidRPr="00582304" w:rsidRDefault="00331994" w:rsidP="008B57D8">
            <w:pPr>
              <w:spacing w:line="240" w:lineRule="auto"/>
              <w:rPr>
                <w:iCs/>
                <w:szCs w:val="24"/>
              </w:rPr>
            </w:pPr>
          </w:p>
        </w:tc>
        <w:tc>
          <w:tcPr>
            <w:tcW w:w="1084" w:type="dxa"/>
            <w:tcBorders>
              <w:top w:val="nil"/>
              <w:bottom w:val="nil"/>
            </w:tcBorders>
            <w:noWrap/>
          </w:tcPr>
          <w:p w14:paraId="08A7D2A0" w14:textId="77777777" w:rsidR="00331994" w:rsidRPr="00582304" w:rsidRDefault="00331994" w:rsidP="008B57D8">
            <w:pPr>
              <w:spacing w:line="240" w:lineRule="auto"/>
              <w:rPr>
                <w:iCs/>
                <w:szCs w:val="24"/>
              </w:rPr>
            </w:pPr>
            <w:r>
              <w:rPr>
                <w:rFonts w:hint="eastAsia"/>
                <w:color w:val="000000"/>
              </w:rPr>
              <w:t>303.04</w:t>
            </w:r>
          </w:p>
        </w:tc>
        <w:tc>
          <w:tcPr>
            <w:tcW w:w="1085" w:type="dxa"/>
            <w:tcBorders>
              <w:top w:val="nil"/>
              <w:bottom w:val="nil"/>
            </w:tcBorders>
            <w:noWrap/>
          </w:tcPr>
          <w:p w14:paraId="2947E791" w14:textId="77777777" w:rsidR="00331994" w:rsidRPr="00582304" w:rsidRDefault="00331994" w:rsidP="008B57D8">
            <w:pPr>
              <w:spacing w:line="240" w:lineRule="auto"/>
              <w:rPr>
                <w:iCs/>
                <w:szCs w:val="24"/>
              </w:rPr>
            </w:pPr>
            <w:r>
              <w:rPr>
                <w:rFonts w:hint="eastAsia"/>
                <w:color w:val="000000"/>
              </w:rPr>
              <w:t>3.04</w:t>
            </w:r>
          </w:p>
        </w:tc>
        <w:tc>
          <w:tcPr>
            <w:tcW w:w="1089" w:type="dxa"/>
            <w:tcBorders>
              <w:top w:val="nil"/>
              <w:bottom w:val="nil"/>
            </w:tcBorders>
            <w:noWrap/>
          </w:tcPr>
          <w:p w14:paraId="468B7C4B" w14:textId="77777777" w:rsidR="00331994" w:rsidRPr="00582304" w:rsidRDefault="00331994" w:rsidP="008B57D8">
            <w:pPr>
              <w:spacing w:line="240" w:lineRule="auto"/>
              <w:rPr>
                <w:iCs/>
                <w:szCs w:val="24"/>
              </w:rPr>
            </w:pPr>
            <w:r>
              <w:rPr>
                <w:rFonts w:hint="eastAsia"/>
                <w:color w:val="000000"/>
              </w:rPr>
              <w:t>17.49</w:t>
            </w:r>
          </w:p>
        </w:tc>
        <w:tc>
          <w:tcPr>
            <w:tcW w:w="992" w:type="dxa"/>
            <w:tcBorders>
              <w:top w:val="nil"/>
              <w:bottom w:val="nil"/>
            </w:tcBorders>
            <w:noWrap/>
          </w:tcPr>
          <w:p w14:paraId="702C222F" w14:textId="77777777" w:rsidR="00331994" w:rsidRPr="00582304" w:rsidRDefault="00331994" w:rsidP="008B57D8">
            <w:pPr>
              <w:spacing w:line="240" w:lineRule="auto"/>
              <w:rPr>
                <w:iCs/>
                <w:szCs w:val="24"/>
              </w:rPr>
            </w:pPr>
            <w:r>
              <w:rPr>
                <w:rFonts w:hint="eastAsia"/>
                <w:color w:val="000000"/>
              </w:rPr>
              <w:t>14.57</w:t>
            </w:r>
          </w:p>
        </w:tc>
        <w:tc>
          <w:tcPr>
            <w:tcW w:w="990" w:type="dxa"/>
            <w:tcBorders>
              <w:top w:val="nil"/>
              <w:bottom w:val="nil"/>
            </w:tcBorders>
            <w:noWrap/>
          </w:tcPr>
          <w:p w14:paraId="68285637" w14:textId="77777777" w:rsidR="00331994" w:rsidRPr="00582304" w:rsidRDefault="00331994" w:rsidP="008B57D8">
            <w:pPr>
              <w:spacing w:line="240" w:lineRule="auto"/>
              <w:rPr>
                <w:iCs/>
                <w:szCs w:val="24"/>
              </w:rPr>
            </w:pPr>
            <w:r>
              <w:rPr>
                <w:rFonts w:hint="eastAsia"/>
                <w:color w:val="000000"/>
              </w:rPr>
              <w:t>17.75</w:t>
            </w:r>
          </w:p>
        </w:tc>
        <w:tc>
          <w:tcPr>
            <w:tcW w:w="1278" w:type="dxa"/>
            <w:tcBorders>
              <w:top w:val="nil"/>
              <w:bottom w:val="nil"/>
            </w:tcBorders>
          </w:tcPr>
          <w:p w14:paraId="6E80609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FB6D7B0" w14:textId="77777777" w:rsidTr="008B57D8">
        <w:trPr>
          <w:trHeight w:val="324"/>
        </w:trPr>
        <w:tc>
          <w:tcPr>
            <w:tcW w:w="566" w:type="dxa"/>
            <w:vMerge/>
            <w:tcBorders>
              <w:top w:val="nil"/>
              <w:bottom w:val="nil"/>
            </w:tcBorders>
          </w:tcPr>
          <w:p w14:paraId="013D892B" w14:textId="77777777" w:rsidR="00331994" w:rsidRPr="00582304" w:rsidRDefault="00331994" w:rsidP="008B57D8">
            <w:pPr>
              <w:spacing w:line="240" w:lineRule="auto"/>
              <w:rPr>
                <w:iCs/>
                <w:szCs w:val="24"/>
              </w:rPr>
            </w:pPr>
          </w:p>
        </w:tc>
        <w:tc>
          <w:tcPr>
            <w:tcW w:w="1274" w:type="dxa"/>
            <w:tcBorders>
              <w:top w:val="nil"/>
              <w:bottom w:val="nil"/>
            </w:tcBorders>
          </w:tcPr>
          <w:p w14:paraId="30C3D5A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3E7D60F" w14:textId="77777777" w:rsidR="00331994" w:rsidRPr="00582304" w:rsidRDefault="00331994" w:rsidP="008B57D8">
            <w:pPr>
              <w:spacing w:line="240" w:lineRule="auto"/>
              <w:rPr>
                <w:iCs/>
                <w:szCs w:val="24"/>
              </w:rPr>
            </w:pPr>
          </w:p>
        </w:tc>
        <w:tc>
          <w:tcPr>
            <w:tcW w:w="1084" w:type="dxa"/>
            <w:tcBorders>
              <w:top w:val="nil"/>
              <w:bottom w:val="nil"/>
            </w:tcBorders>
            <w:noWrap/>
          </w:tcPr>
          <w:p w14:paraId="500BEEDA" w14:textId="77777777" w:rsidR="00331994" w:rsidRPr="00582304" w:rsidRDefault="00331994" w:rsidP="008B57D8">
            <w:pPr>
              <w:spacing w:line="240" w:lineRule="auto"/>
              <w:rPr>
                <w:iCs/>
                <w:szCs w:val="24"/>
              </w:rPr>
            </w:pPr>
            <w:r>
              <w:rPr>
                <w:rFonts w:hint="eastAsia"/>
                <w:color w:val="000000"/>
              </w:rPr>
              <w:t>281.44</w:t>
            </w:r>
          </w:p>
        </w:tc>
        <w:tc>
          <w:tcPr>
            <w:tcW w:w="1085" w:type="dxa"/>
            <w:tcBorders>
              <w:top w:val="nil"/>
              <w:bottom w:val="nil"/>
            </w:tcBorders>
            <w:noWrap/>
          </w:tcPr>
          <w:p w14:paraId="74D70AD7" w14:textId="77777777" w:rsidR="00331994" w:rsidRPr="00582304" w:rsidRDefault="00331994" w:rsidP="008B57D8">
            <w:pPr>
              <w:spacing w:line="240" w:lineRule="auto"/>
              <w:rPr>
                <w:iCs/>
                <w:szCs w:val="24"/>
              </w:rPr>
            </w:pPr>
            <w:r>
              <w:rPr>
                <w:rFonts w:hint="eastAsia"/>
                <w:color w:val="000000"/>
              </w:rPr>
              <w:t>-18.56</w:t>
            </w:r>
          </w:p>
        </w:tc>
        <w:tc>
          <w:tcPr>
            <w:tcW w:w="1089" w:type="dxa"/>
            <w:tcBorders>
              <w:top w:val="nil"/>
              <w:bottom w:val="nil"/>
            </w:tcBorders>
            <w:noWrap/>
          </w:tcPr>
          <w:p w14:paraId="78C7DEA7" w14:textId="77777777" w:rsidR="00331994" w:rsidRPr="00582304" w:rsidRDefault="00331994" w:rsidP="008B57D8">
            <w:pPr>
              <w:spacing w:line="240" w:lineRule="auto"/>
              <w:rPr>
                <w:iCs/>
                <w:szCs w:val="24"/>
              </w:rPr>
            </w:pPr>
            <w:r>
              <w:rPr>
                <w:rFonts w:hint="eastAsia"/>
                <w:color w:val="000000"/>
              </w:rPr>
              <w:t>9.7</w:t>
            </w:r>
          </w:p>
        </w:tc>
        <w:tc>
          <w:tcPr>
            <w:tcW w:w="992" w:type="dxa"/>
            <w:tcBorders>
              <w:top w:val="nil"/>
              <w:bottom w:val="nil"/>
            </w:tcBorders>
            <w:noWrap/>
          </w:tcPr>
          <w:p w14:paraId="26B592F2" w14:textId="77777777" w:rsidR="00331994" w:rsidRPr="00582304" w:rsidRDefault="00331994" w:rsidP="008B57D8">
            <w:pPr>
              <w:spacing w:line="240" w:lineRule="auto"/>
              <w:rPr>
                <w:iCs/>
                <w:szCs w:val="24"/>
              </w:rPr>
            </w:pPr>
            <w:r>
              <w:rPr>
                <w:rFonts w:hint="eastAsia"/>
                <w:color w:val="000000"/>
              </w:rPr>
              <w:t>9.14</w:t>
            </w:r>
          </w:p>
        </w:tc>
        <w:tc>
          <w:tcPr>
            <w:tcW w:w="990" w:type="dxa"/>
            <w:tcBorders>
              <w:top w:val="nil"/>
              <w:bottom w:val="nil"/>
            </w:tcBorders>
            <w:noWrap/>
          </w:tcPr>
          <w:p w14:paraId="1ED32582" w14:textId="77777777" w:rsidR="00331994" w:rsidRPr="00582304" w:rsidRDefault="00331994" w:rsidP="008B57D8">
            <w:pPr>
              <w:spacing w:line="240" w:lineRule="auto"/>
              <w:rPr>
                <w:iCs/>
                <w:szCs w:val="24"/>
              </w:rPr>
            </w:pPr>
            <w:r>
              <w:rPr>
                <w:rFonts w:hint="eastAsia"/>
                <w:color w:val="000000"/>
              </w:rPr>
              <w:t>20.94</w:t>
            </w:r>
          </w:p>
        </w:tc>
        <w:tc>
          <w:tcPr>
            <w:tcW w:w="1278" w:type="dxa"/>
            <w:tcBorders>
              <w:top w:val="nil"/>
              <w:bottom w:val="nil"/>
            </w:tcBorders>
          </w:tcPr>
          <w:p w14:paraId="2552ACAB"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4CA4A23" w14:textId="77777777" w:rsidTr="008B57D8">
        <w:trPr>
          <w:trHeight w:val="324"/>
        </w:trPr>
        <w:tc>
          <w:tcPr>
            <w:tcW w:w="566" w:type="dxa"/>
            <w:vMerge/>
            <w:tcBorders>
              <w:top w:val="nil"/>
              <w:bottom w:val="single" w:sz="4" w:space="0" w:color="auto"/>
            </w:tcBorders>
          </w:tcPr>
          <w:p w14:paraId="547D644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97D2D5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241673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222093E" w14:textId="77777777" w:rsidR="00331994" w:rsidRPr="00582304" w:rsidRDefault="00331994" w:rsidP="008B57D8">
            <w:pPr>
              <w:spacing w:line="240" w:lineRule="auto"/>
              <w:rPr>
                <w:color w:val="000000"/>
              </w:rPr>
            </w:pPr>
            <w:r>
              <w:rPr>
                <w:rFonts w:hint="eastAsia"/>
                <w:color w:val="000000"/>
              </w:rPr>
              <w:t>300.09</w:t>
            </w:r>
          </w:p>
        </w:tc>
        <w:tc>
          <w:tcPr>
            <w:tcW w:w="1085" w:type="dxa"/>
            <w:tcBorders>
              <w:top w:val="nil"/>
              <w:bottom w:val="single" w:sz="4" w:space="0" w:color="auto"/>
            </w:tcBorders>
            <w:noWrap/>
          </w:tcPr>
          <w:p w14:paraId="0EC95BF5" w14:textId="77777777" w:rsidR="00331994" w:rsidRPr="00582304" w:rsidRDefault="00331994" w:rsidP="008B57D8">
            <w:pPr>
              <w:spacing w:line="240" w:lineRule="auto"/>
              <w:rPr>
                <w:color w:val="000000"/>
              </w:rPr>
            </w:pPr>
            <w:r>
              <w:rPr>
                <w:rFonts w:hint="eastAsia"/>
                <w:color w:val="000000"/>
              </w:rPr>
              <w:t>0.09</w:t>
            </w:r>
          </w:p>
        </w:tc>
        <w:tc>
          <w:tcPr>
            <w:tcW w:w="1089" w:type="dxa"/>
            <w:tcBorders>
              <w:top w:val="nil"/>
              <w:bottom w:val="single" w:sz="4" w:space="0" w:color="auto"/>
            </w:tcBorders>
            <w:noWrap/>
          </w:tcPr>
          <w:p w14:paraId="5DD9749C" w14:textId="77777777" w:rsidR="00331994" w:rsidRPr="00582304" w:rsidRDefault="00331994" w:rsidP="008B57D8">
            <w:pPr>
              <w:spacing w:line="240" w:lineRule="auto"/>
              <w:rPr>
                <w:color w:val="000000"/>
              </w:rPr>
            </w:pPr>
            <w:r>
              <w:rPr>
                <w:rFonts w:hint="eastAsia"/>
                <w:color w:val="000000"/>
              </w:rPr>
              <w:t>19.47</w:t>
            </w:r>
          </w:p>
        </w:tc>
        <w:tc>
          <w:tcPr>
            <w:tcW w:w="992" w:type="dxa"/>
            <w:tcBorders>
              <w:top w:val="nil"/>
              <w:bottom w:val="single" w:sz="4" w:space="0" w:color="auto"/>
            </w:tcBorders>
            <w:noWrap/>
          </w:tcPr>
          <w:p w14:paraId="7A5B5DC2" w14:textId="77777777" w:rsidR="00331994" w:rsidRPr="00582304" w:rsidRDefault="00331994" w:rsidP="008B57D8">
            <w:pPr>
              <w:spacing w:line="240" w:lineRule="auto"/>
              <w:rPr>
                <w:color w:val="000000"/>
              </w:rPr>
            </w:pPr>
            <w:r>
              <w:rPr>
                <w:rFonts w:hint="eastAsia"/>
                <w:color w:val="000000"/>
              </w:rPr>
              <w:t>19.1</w:t>
            </w:r>
          </w:p>
        </w:tc>
        <w:tc>
          <w:tcPr>
            <w:tcW w:w="990" w:type="dxa"/>
            <w:tcBorders>
              <w:top w:val="nil"/>
              <w:bottom w:val="single" w:sz="4" w:space="0" w:color="auto"/>
            </w:tcBorders>
            <w:noWrap/>
          </w:tcPr>
          <w:p w14:paraId="1E28DA8F" w14:textId="77777777" w:rsidR="00331994" w:rsidRPr="00582304" w:rsidRDefault="00331994" w:rsidP="008B57D8">
            <w:pPr>
              <w:spacing w:line="240" w:lineRule="auto"/>
              <w:rPr>
                <w:color w:val="000000"/>
              </w:rPr>
            </w:pPr>
            <w:r>
              <w:rPr>
                <w:rFonts w:hint="eastAsia"/>
                <w:color w:val="000000"/>
              </w:rPr>
              <w:t>19.46</w:t>
            </w:r>
          </w:p>
        </w:tc>
        <w:tc>
          <w:tcPr>
            <w:tcW w:w="1278" w:type="dxa"/>
            <w:tcBorders>
              <w:top w:val="nil"/>
              <w:bottom w:val="single" w:sz="4" w:space="0" w:color="auto"/>
            </w:tcBorders>
          </w:tcPr>
          <w:p w14:paraId="205555D3" w14:textId="77777777" w:rsidR="00331994" w:rsidRPr="00582304" w:rsidRDefault="00331994" w:rsidP="008B57D8">
            <w:pPr>
              <w:spacing w:line="240" w:lineRule="auto"/>
              <w:rPr>
                <w:color w:val="000000"/>
              </w:rPr>
            </w:pPr>
            <w:r>
              <w:rPr>
                <w:rFonts w:hint="eastAsia"/>
                <w:color w:val="000000"/>
              </w:rPr>
              <w:t>0.93</w:t>
            </w:r>
          </w:p>
        </w:tc>
      </w:tr>
      <w:tr w:rsidR="00331994" w:rsidRPr="00582304" w14:paraId="37465EC2" w14:textId="77777777" w:rsidTr="008B57D8">
        <w:trPr>
          <w:trHeight w:val="324"/>
        </w:trPr>
        <w:tc>
          <w:tcPr>
            <w:tcW w:w="566" w:type="dxa"/>
            <w:vMerge w:val="restart"/>
            <w:tcBorders>
              <w:top w:val="single" w:sz="4" w:space="0" w:color="auto"/>
              <w:bottom w:val="nil"/>
            </w:tcBorders>
            <w:noWrap/>
          </w:tcPr>
          <w:p w14:paraId="5F8AC2F5"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9660B3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AC9317F" w14:textId="77777777" w:rsidR="00331994" w:rsidRPr="00582304" w:rsidRDefault="00331994" w:rsidP="008B57D8">
            <w:pPr>
              <w:spacing w:line="240" w:lineRule="auto"/>
              <w:rPr>
                <w:iCs/>
                <w:szCs w:val="24"/>
              </w:rPr>
            </w:pPr>
            <w:r>
              <w:rPr>
                <w:rFonts w:hint="eastAsia"/>
                <w:color w:val="000000"/>
              </w:rPr>
              <w:t>277.73</w:t>
            </w:r>
          </w:p>
        </w:tc>
        <w:tc>
          <w:tcPr>
            <w:tcW w:w="1084" w:type="dxa"/>
            <w:tcBorders>
              <w:top w:val="single" w:sz="4" w:space="0" w:color="auto"/>
              <w:bottom w:val="nil"/>
            </w:tcBorders>
            <w:noWrap/>
          </w:tcPr>
          <w:p w14:paraId="637C99EB" w14:textId="77777777" w:rsidR="00331994" w:rsidRPr="00582304" w:rsidRDefault="00331994" w:rsidP="008B57D8">
            <w:pPr>
              <w:spacing w:line="240" w:lineRule="auto"/>
              <w:rPr>
                <w:iCs/>
                <w:szCs w:val="24"/>
              </w:rPr>
            </w:pPr>
            <w:r>
              <w:rPr>
                <w:rFonts w:hint="eastAsia"/>
                <w:color w:val="000000"/>
              </w:rPr>
              <w:t>298.96</w:t>
            </w:r>
          </w:p>
        </w:tc>
        <w:tc>
          <w:tcPr>
            <w:tcW w:w="1085" w:type="dxa"/>
            <w:tcBorders>
              <w:top w:val="single" w:sz="4" w:space="0" w:color="auto"/>
              <w:bottom w:val="nil"/>
            </w:tcBorders>
            <w:noWrap/>
          </w:tcPr>
          <w:p w14:paraId="3E29C2D5" w14:textId="77777777" w:rsidR="00331994" w:rsidRPr="00582304" w:rsidRDefault="00331994" w:rsidP="008B57D8">
            <w:pPr>
              <w:spacing w:line="240" w:lineRule="auto"/>
              <w:rPr>
                <w:iCs/>
                <w:szCs w:val="24"/>
              </w:rPr>
            </w:pPr>
            <w:r>
              <w:rPr>
                <w:rFonts w:hint="eastAsia"/>
                <w:color w:val="000000"/>
              </w:rPr>
              <w:t>-1.04</w:t>
            </w:r>
          </w:p>
        </w:tc>
        <w:tc>
          <w:tcPr>
            <w:tcW w:w="1089" w:type="dxa"/>
            <w:tcBorders>
              <w:top w:val="single" w:sz="4" w:space="0" w:color="auto"/>
              <w:bottom w:val="nil"/>
            </w:tcBorders>
            <w:noWrap/>
          </w:tcPr>
          <w:p w14:paraId="632445E2" w14:textId="77777777" w:rsidR="00331994" w:rsidRPr="00582304" w:rsidRDefault="00331994" w:rsidP="008B57D8">
            <w:pPr>
              <w:spacing w:line="240" w:lineRule="auto"/>
              <w:rPr>
                <w:iCs/>
                <w:szCs w:val="24"/>
              </w:rPr>
            </w:pPr>
            <w:r>
              <w:rPr>
                <w:rFonts w:hint="eastAsia"/>
                <w:color w:val="000000"/>
              </w:rPr>
              <w:t>6.91</w:t>
            </w:r>
          </w:p>
        </w:tc>
        <w:tc>
          <w:tcPr>
            <w:tcW w:w="992" w:type="dxa"/>
            <w:tcBorders>
              <w:top w:val="single" w:sz="4" w:space="0" w:color="auto"/>
              <w:bottom w:val="nil"/>
            </w:tcBorders>
            <w:noWrap/>
          </w:tcPr>
          <w:p w14:paraId="0199ED82" w14:textId="77777777" w:rsidR="00331994" w:rsidRPr="00582304" w:rsidRDefault="00331994" w:rsidP="008B57D8">
            <w:pPr>
              <w:spacing w:line="240" w:lineRule="auto"/>
              <w:rPr>
                <w:iCs/>
                <w:szCs w:val="24"/>
              </w:rPr>
            </w:pPr>
            <w:r>
              <w:rPr>
                <w:rFonts w:hint="eastAsia"/>
                <w:color w:val="000000"/>
              </w:rPr>
              <w:t>7.47</w:t>
            </w:r>
          </w:p>
        </w:tc>
        <w:tc>
          <w:tcPr>
            <w:tcW w:w="990" w:type="dxa"/>
            <w:tcBorders>
              <w:top w:val="single" w:sz="4" w:space="0" w:color="auto"/>
              <w:bottom w:val="nil"/>
            </w:tcBorders>
            <w:noWrap/>
          </w:tcPr>
          <w:p w14:paraId="0939581E" w14:textId="77777777" w:rsidR="00331994" w:rsidRPr="00582304" w:rsidRDefault="00331994" w:rsidP="008B57D8">
            <w:pPr>
              <w:spacing w:line="240" w:lineRule="auto"/>
              <w:rPr>
                <w:iCs/>
                <w:szCs w:val="24"/>
              </w:rPr>
            </w:pPr>
            <w:r>
              <w:rPr>
                <w:rFonts w:hint="eastAsia"/>
                <w:color w:val="000000"/>
              </w:rPr>
              <w:t>6.98</w:t>
            </w:r>
          </w:p>
        </w:tc>
        <w:tc>
          <w:tcPr>
            <w:tcW w:w="1278" w:type="dxa"/>
            <w:tcBorders>
              <w:top w:val="single" w:sz="4" w:space="0" w:color="auto"/>
              <w:bottom w:val="nil"/>
            </w:tcBorders>
          </w:tcPr>
          <w:p w14:paraId="77F619BD"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3A61D379" w14:textId="77777777" w:rsidTr="008B57D8">
        <w:trPr>
          <w:trHeight w:val="324"/>
        </w:trPr>
        <w:tc>
          <w:tcPr>
            <w:tcW w:w="566" w:type="dxa"/>
            <w:vMerge/>
            <w:tcBorders>
              <w:top w:val="nil"/>
              <w:bottom w:val="nil"/>
            </w:tcBorders>
          </w:tcPr>
          <w:p w14:paraId="21AE1AB6" w14:textId="77777777" w:rsidR="00331994" w:rsidRPr="00582304" w:rsidRDefault="00331994" w:rsidP="008B57D8">
            <w:pPr>
              <w:spacing w:line="240" w:lineRule="auto"/>
              <w:rPr>
                <w:iCs/>
                <w:szCs w:val="24"/>
              </w:rPr>
            </w:pPr>
          </w:p>
        </w:tc>
        <w:tc>
          <w:tcPr>
            <w:tcW w:w="1274" w:type="dxa"/>
            <w:tcBorders>
              <w:top w:val="nil"/>
              <w:bottom w:val="nil"/>
            </w:tcBorders>
          </w:tcPr>
          <w:p w14:paraId="2F43709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9440F3A" w14:textId="77777777" w:rsidR="00331994" w:rsidRPr="00582304" w:rsidRDefault="00331994" w:rsidP="008B57D8">
            <w:pPr>
              <w:spacing w:line="240" w:lineRule="auto"/>
              <w:rPr>
                <w:iCs/>
                <w:szCs w:val="24"/>
              </w:rPr>
            </w:pPr>
          </w:p>
        </w:tc>
        <w:tc>
          <w:tcPr>
            <w:tcW w:w="1084" w:type="dxa"/>
            <w:tcBorders>
              <w:top w:val="nil"/>
              <w:bottom w:val="nil"/>
            </w:tcBorders>
            <w:noWrap/>
          </w:tcPr>
          <w:p w14:paraId="5308F5E4" w14:textId="77777777" w:rsidR="00331994" w:rsidRPr="00582304" w:rsidRDefault="00331994" w:rsidP="008B57D8">
            <w:pPr>
              <w:spacing w:line="240" w:lineRule="auto"/>
              <w:rPr>
                <w:iCs/>
                <w:szCs w:val="24"/>
              </w:rPr>
            </w:pPr>
            <w:r>
              <w:rPr>
                <w:rFonts w:hint="eastAsia"/>
                <w:color w:val="000000"/>
              </w:rPr>
              <w:t>297.61</w:t>
            </w:r>
          </w:p>
        </w:tc>
        <w:tc>
          <w:tcPr>
            <w:tcW w:w="1085" w:type="dxa"/>
            <w:tcBorders>
              <w:top w:val="nil"/>
              <w:bottom w:val="nil"/>
            </w:tcBorders>
            <w:noWrap/>
          </w:tcPr>
          <w:p w14:paraId="19CE1328" w14:textId="77777777" w:rsidR="00331994" w:rsidRPr="00582304" w:rsidRDefault="00331994" w:rsidP="008B57D8">
            <w:pPr>
              <w:spacing w:line="240" w:lineRule="auto"/>
              <w:rPr>
                <w:iCs/>
                <w:szCs w:val="24"/>
              </w:rPr>
            </w:pPr>
            <w:r>
              <w:rPr>
                <w:rFonts w:hint="eastAsia"/>
                <w:color w:val="000000"/>
              </w:rPr>
              <w:t>-2.39</w:t>
            </w:r>
          </w:p>
        </w:tc>
        <w:tc>
          <w:tcPr>
            <w:tcW w:w="1089" w:type="dxa"/>
            <w:tcBorders>
              <w:top w:val="nil"/>
              <w:bottom w:val="nil"/>
            </w:tcBorders>
            <w:noWrap/>
          </w:tcPr>
          <w:p w14:paraId="11C1AB84" w14:textId="77777777" w:rsidR="00331994" w:rsidRPr="00582304" w:rsidRDefault="00331994" w:rsidP="008B57D8">
            <w:pPr>
              <w:spacing w:line="240" w:lineRule="auto"/>
              <w:rPr>
                <w:iCs/>
                <w:szCs w:val="24"/>
              </w:rPr>
            </w:pPr>
            <w:r>
              <w:rPr>
                <w:rFonts w:hint="eastAsia"/>
                <w:color w:val="000000"/>
              </w:rPr>
              <w:t>6.19</w:t>
            </w:r>
          </w:p>
        </w:tc>
        <w:tc>
          <w:tcPr>
            <w:tcW w:w="992" w:type="dxa"/>
            <w:tcBorders>
              <w:top w:val="nil"/>
              <w:bottom w:val="nil"/>
            </w:tcBorders>
            <w:noWrap/>
          </w:tcPr>
          <w:p w14:paraId="4DDDB374" w14:textId="77777777" w:rsidR="00331994" w:rsidRPr="00582304" w:rsidRDefault="00331994" w:rsidP="008B57D8">
            <w:pPr>
              <w:spacing w:line="240" w:lineRule="auto"/>
              <w:rPr>
                <w:iCs/>
                <w:szCs w:val="24"/>
              </w:rPr>
            </w:pPr>
            <w:r>
              <w:rPr>
                <w:rFonts w:hint="eastAsia"/>
                <w:color w:val="000000"/>
              </w:rPr>
              <w:t>5.87</w:t>
            </w:r>
          </w:p>
        </w:tc>
        <w:tc>
          <w:tcPr>
            <w:tcW w:w="990" w:type="dxa"/>
            <w:tcBorders>
              <w:top w:val="nil"/>
              <w:bottom w:val="nil"/>
            </w:tcBorders>
            <w:noWrap/>
          </w:tcPr>
          <w:p w14:paraId="4D3A5470" w14:textId="77777777" w:rsidR="00331994" w:rsidRPr="00582304" w:rsidRDefault="00331994" w:rsidP="008B57D8">
            <w:pPr>
              <w:spacing w:line="240" w:lineRule="auto"/>
              <w:rPr>
                <w:iCs/>
                <w:szCs w:val="24"/>
              </w:rPr>
            </w:pPr>
            <w:r>
              <w:rPr>
                <w:rFonts w:hint="eastAsia"/>
                <w:color w:val="000000"/>
              </w:rPr>
              <w:t>6.64</w:t>
            </w:r>
          </w:p>
        </w:tc>
        <w:tc>
          <w:tcPr>
            <w:tcW w:w="1278" w:type="dxa"/>
            <w:tcBorders>
              <w:top w:val="nil"/>
              <w:bottom w:val="nil"/>
            </w:tcBorders>
          </w:tcPr>
          <w:p w14:paraId="51C62AB9"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0B5A3BEE" w14:textId="77777777" w:rsidTr="008B57D8">
        <w:trPr>
          <w:trHeight w:val="324"/>
        </w:trPr>
        <w:tc>
          <w:tcPr>
            <w:tcW w:w="566" w:type="dxa"/>
            <w:vMerge/>
            <w:tcBorders>
              <w:top w:val="nil"/>
              <w:bottom w:val="nil"/>
            </w:tcBorders>
          </w:tcPr>
          <w:p w14:paraId="55FAA1BF" w14:textId="77777777" w:rsidR="00331994" w:rsidRPr="00582304" w:rsidRDefault="00331994" w:rsidP="008B57D8">
            <w:pPr>
              <w:spacing w:line="240" w:lineRule="auto"/>
              <w:rPr>
                <w:iCs/>
                <w:szCs w:val="24"/>
              </w:rPr>
            </w:pPr>
          </w:p>
        </w:tc>
        <w:tc>
          <w:tcPr>
            <w:tcW w:w="1274" w:type="dxa"/>
            <w:tcBorders>
              <w:top w:val="nil"/>
              <w:bottom w:val="nil"/>
            </w:tcBorders>
          </w:tcPr>
          <w:p w14:paraId="0B1BFF9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4C293093" w14:textId="77777777" w:rsidR="00331994" w:rsidRPr="00582304" w:rsidRDefault="00331994" w:rsidP="008B57D8">
            <w:pPr>
              <w:spacing w:line="240" w:lineRule="auto"/>
              <w:rPr>
                <w:iCs/>
                <w:szCs w:val="24"/>
              </w:rPr>
            </w:pPr>
          </w:p>
        </w:tc>
        <w:tc>
          <w:tcPr>
            <w:tcW w:w="1084" w:type="dxa"/>
            <w:tcBorders>
              <w:top w:val="nil"/>
              <w:bottom w:val="nil"/>
            </w:tcBorders>
            <w:noWrap/>
          </w:tcPr>
          <w:p w14:paraId="633966BE" w14:textId="77777777" w:rsidR="00331994" w:rsidRPr="00582304" w:rsidRDefault="00331994" w:rsidP="008B57D8">
            <w:pPr>
              <w:spacing w:line="240" w:lineRule="auto"/>
              <w:rPr>
                <w:iCs/>
                <w:szCs w:val="24"/>
              </w:rPr>
            </w:pPr>
            <w:r>
              <w:rPr>
                <w:rFonts w:hint="eastAsia"/>
                <w:color w:val="000000"/>
              </w:rPr>
              <w:t>293</w:t>
            </w:r>
          </w:p>
        </w:tc>
        <w:tc>
          <w:tcPr>
            <w:tcW w:w="1085" w:type="dxa"/>
            <w:tcBorders>
              <w:top w:val="nil"/>
              <w:bottom w:val="nil"/>
            </w:tcBorders>
            <w:noWrap/>
          </w:tcPr>
          <w:p w14:paraId="2C278415" w14:textId="77777777" w:rsidR="00331994" w:rsidRPr="00582304" w:rsidRDefault="00331994" w:rsidP="008B57D8">
            <w:pPr>
              <w:spacing w:line="240" w:lineRule="auto"/>
              <w:rPr>
                <w:iCs/>
                <w:szCs w:val="24"/>
              </w:rPr>
            </w:pPr>
            <w:r>
              <w:rPr>
                <w:rFonts w:hint="eastAsia"/>
                <w:color w:val="000000"/>
              </w:rPr>
              <w:t>-7</w:t>
            </w:r>
          </w:p>
        </w:tc>
        <w:tc>
          <w:tcPr>
            <w:tcW w:w="1089" w:type="dxa"/>
            <w:tcBorders>
              <w:top w:val="nil"/>
              <w:bottom w:val="nil"/>
            </w:tcBorders>
            <w:noWrap/>
          </w:tcPr>
          <w:p w14:paraId="0302D32E" w14:textId="77777777" w:rsidR="00331994" w:rsidRPr="00582304" w:rsidRDefault="00331994" w:rsidP="008B57D8">
            <w:pPr>
              <w:spacing w:line="240" w:lineRule="auto"/>
              <w:rPr>
                <w:iCs/>
                <w:szCs w:val="24"/>
              </w:rPr>
            </w:pPr>
            <w:r>
              <w:rPr>
                <w:rFonts w:hint="eastAsia"/>
                <w:color w:val="000000"/>
              </w:rPr>
              <w:t>6.28</w:t>
            </w:r>
          </w:p>
        </w:tc>
        <w:tc>
          <w:tcPr>
            <w:tcW w:w="992" w:type="dxa"/>
            <w:tcBorders>
              <w:top w:val="nil"/>
              <w:bottom w:val="nil"/>
            </w:tcBorders>
            <w:noWrap/>
          </w:tcPr>
          <w:p w14:paraId="1E6C2C02" w14:textId="77777777" w:rsidR="00331994" w:rsidRPr="00582304" w:rsidRDefault="00331994" w:rsidP="008B57D8">
            <w:pPr>
              <w:spacing w:line="240" w:lineRule="auto"/>
              <w:rPr>
                <w:iCs/>
                <w:szCs w:val="24"/>
              </w:rPr>
            </w:pPr>
            <w:r>
              <w:rPr>
                <w:rFonts w:hint="eastAsia"/>
                <w:color w:val="000000"/>
              </w:rPr>
              <w:t>5.83</w:t>
            </w:r>
          </w:p>
        </w:tc>
        <w:tc>
          <w:tcPr>
            <w:tcW w:w="990" w:type="dxa"/>
            <w:tcBorders>
              <w:top w:val="nil"/>
              <w:bottom w:val="nil"/>
            </w:tcBorders>
            <w:noWrap/>
          </w:tcPr>
          <w:p w14:paraId="36E10738" w14:textId="77777777" w:rsidR="00331994" w:rsidRPr="00582304" w:rsidRDefault="00331994" w:rsidP="008B57D8">
            <w:pPr>
              <w:spacing w:line="240" w:lineRule="auto"/>
              <w:rPr>
                <w:iCs/>
                <w:szCs w:val="24"/>
              </w:rPr>
            </w:pPr>
            <w:r>
              <w:rPr>
                <w:rFonts w:hint="eastAsia"/>
                <w:color w:val="000000"/>
              </w:rPr>
              <w:t>9.4</w:t>
            </w:r>
          </w:p>
        </w:tc>
        <w:tc>
          <w:tcPr>
            <w:tcW w:w="1278" w:type="dxa"/>
            <w:tcBorders>
              <w:top w:val="nil"/>
              <w:bottom w:val="nil"/>
            </w:tcBorders>
          </w:tcPr>
          <w:p w14:paraId="71DECC8D"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B1E6C4E" w14:textId="77777777" w:rsidTr="008B57D8">
        <w:trPr>
          <w:trHeight w:val="324"/>
        </w:trPr>
        <w:tc>
          <w:tcPr>
            <w:tcW w:w="566" w:type="dxa"/>
            <w:vMerge/>
            <w:tcBorders>
              <w:top w:val="nil"/>
              <w:bottom w:val="single" w:sz="4" w:space="0" w:color="auto"/>
            </w:tcBorders>
          </w:tcPr>
          <w:p w14:paraId="1FB9D2E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6DDDA8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814BC9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E92CC82" w14:textId="77777777" w:rsidR="00331994" w:rsidRPr="00582304" w:rsidRDefault="00331994" w:rsidP="008B57D8">
            <w:pPr>
              <w:spacing w:line="240" w:lineRule="auto"/>
              <w:rPr>
                <w:color w:val="000000"/>
              </w:rPr>
            </w:pPr>
            <w:r>
              <w:rPr>
                <w:rFonts w:hint="eastAsia"/>
                <w:color w:val="000000"/>
              </w:rPr>
              <w:t>313.52</w:t>
            </w:r>
          </w:p>
        </w:tc>
        <w:tc>
          <w:tcPr>
            <w:tcW w:w="1085" w:type="dxa"/>
            <w:tcBorders>
              <w:top w:val="nil"/>
              <w:bottom w:val="single" w:sz="4" w:space="0" w:color="auto"/>
            </w:tcBorders>
            <w:noWrap/>
          </w:tcPr>
          <w:p w14:paraId="70BC7C27" w14:textId="77777777" w:rsidR="00331994" w:rsidRPr="00582304" w:rsidRDefault="00331994" w:rsidP="008B57D8">
            <w:pPr>
              <w:spacing w:line="240" w:lineRule="auto"/>
              <w:rPr>
                <w:color w:val="000000"/>
              </w:rPr>
            </w:pPr>
            <w:r>
              <w:rPr>
                <w:rFonts w:hint="eastAsia"/>
                <w:color w:val="000000"/>
              </w:rPr>
              <w:t>13.52</w:t>
            </w:r>
          </w:p>
        </w:tc>
        <w:tc>
          <w:tcPr>
            <w:tcW w:w="1089" w:type="dxa"/>
            <w:tcBorders>
              <w:top w:val="nil"/>
              <w:bottom w:val="single" w:sz="4" w:space="0" w:color="auto"/>
            </w:tcBorders>
            <w:noWrap/>
          </w:tcPr>
          <w:p w14:paraId="09F3D7B6" w14:textId="77777777" w:rsidR="00331994" w:rsidRPr="00582304" w:rsidRDefault="00331994" w:rsidP="008B57D8">
            <w:pPr>
              <w:spacing w:line="240" w:lineRule="auto"/>
              <w:rPr>
                <w:color w:val="000000"/>
              </w:rPr>
            </w:pPr>
            <w:r>
              <w:rPr>
                <w:rFonts w:hint="eastAsia"/>
                <w:color w:val="000000"/>
              </w:rPr>
              <w:t>16.8</w:t>
            </w:r>
          </w:p>
        </w:tc>
        <w:tc>
          <w:tcPr>
            <w:tcW w:w="992" w:type="dxa"/>
            <w:tcBorders>
              <w:top w:val="nil"/>
              <w:bottom w:val="single" w:sz="4" w:space="0" w:color="auto"/>
            </w:tcBorders>
            <w:noWrap/>
          </w:tcPr>
          <w:p w14:paraId="6AA71830" w14:textId="77777777" w:rsidR="00331994" w:rsidRPr="00582304" w:rsidRDefault="00331994" w:rsidP="008B57D8">
            <w:pPr>
              <w:spacing w:line="240" w:lineRule="auto"/>
              <w:rPr>
                <w:color w:val="000000"/>
              </w:rPr>
            </w:pPr>
            <w:r>
              <w:rPr>
                <w:rFonts w:hint="eastAsia"/>
                <w:color w:val="000000"/>
              </w:rPr>
              <w:t>16.91</w:t>
            </w:r>
          </w:p>
        </w:tc>
        <w:tc>
          <w:tcPr>
            <w:tcW w:w="990" w:type="dxa"/>
            <w:tcBorders>
              <w:top w:val="nil"/>
              <w:bottom w:val="single" w:sz="4" w:space="0" w:color="auto"/>
            </w:tcBorders>
            <w:noWrap/>
          </w:tcPr>
          <w:p w14:paraId="2757D6AF" w14:textId="77777777" w:rsidR="00331994" w:rsidRPr="00582304" w:rsidRDefault="00331994" w:rsidP="008B57D8">
            <w:pPr>
              <w:spacing w:line="240" w:lineRule="auto"/>
              <w:rPr>
                <w:color w:val="000000"/>
              </w:rPr>
            </w:pPr>
            <w:r>
              <w:rPr>
                <w:rFonts w:hint="eastAsia"/>
                <w:color w:val="000000"/>
              </w:rPr>
              <w:t>21.56</w:t>
            </w:r>
          </w:p>
        </w:tc>
        <w:tc>
          <w:tcPr>
            <w:tcW w:w="1278" w:type="dxa"/>
            <w:tcBorders>
              <w:top w:val="nil"/>
              <w:bottom w:val="single" w:sz="4" w:space="0" w:color="auto"/>
            </w:tcBorders>
          </w:tcPr>
          <w:p w14:paraId="6FD3CAF8" w14:textId="77777777" w:rsidR="00331994" w:rsidRPr="00582304" w:rsidRDefault="00331994" w:rsidP="008B57D8">
            <w:pPr>
              <w:spacing w:line="240" w:lineRule="auto"/>
              <w:rPr>
                <w:color w:val="000000"/>
              </w:rPr>
            </w:pPr>
            <w:r>
              <w:rPr>
                <w:rFonts w:hint="eastAsia"/>
                <w:color w:val="000000"/>
              </w:rPr>
              <w:t>0.91</w:t>
            </w:r>
          </w:p>
        </w:tc>
      </w:tr>
      <w:tr w:rsidR="00331994" w:rsidRPr="00582304" w14:paraId="44E92469" w14:textId="77777777" w:rsidTr="008B57D8">
        <w:trPr>
          <w:trHeight w:val="324"/>
        </w:trPr>
        <w:tc>
          <w:tcPr>
            <w:tcW w:w="566" w:type="dxa"/>
            <w:vMerge w:val="restart"/>
            <w:tcBorders>
              <w:top w:val="single" w:sz="4" w:space="0" w:color="auto"/>
            </w:tcBorders>
            <w:noWrap/>
          </w:tcPr>
          <w:p w14:paraId="492DA88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7A6313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3DBB9281" w14:textId="77777777" w:rsidR="00331994" w:rsidRPr="00582304" w:rsidRDefault="00331994" w:rsidP="008B57D8">
            <w:pPr>
              <w:spacing w:line="240" w:lineRule="auto"/>
              <w:rPr>
                <w:iCs/>
                <w:szCs w:val="24"/>
              </w:rPr>
            </w:pPr>
            <w:r>
              <w:rPr>
                <w:rFonts w:hint="eastAsia"/>
                <w:color w:val="000000"/>
              </w:rPr>
              <w:t>289.07</w:t>
            </w:r>
          </w:p>
        </w:tc>
        <w:tc>
          <w:tcPr>
            <w:tcW w:w="1084" w:type="dxa"/>
            <w:tcBorders>
              <w:top w:val="single" w:sz="4" w:space="0" w:color="auto"/>
            </w:tcBorders>
            <w:noWrap/>
          </w:tcPr>
          <w:p w14:paraId="5FF03242" w14:textId="77777777" w:rsidR="00331994" w:rsidRPr="00582304" w:rsidRDefault="00331994" w:rsidP="008B57D8">
            <w:pPr>
              <w:spacing w:line="240" w:lineRule="auto"/>
              <w:rPr>
                <w:iCs/>
                <w:szCs w:val="24"/>
              </w:rPr>
            </w:pPr>
            <w:r>
              <w:rPr>
                <w:rFonts w:hint="eastAsia"/>
                <w:color w:val="000000"/>
              </w:rPr>
              <w:t>299.78</w:t>
            </w:r>
          </w:p>
        </w:tc>
        <w:tc>
          <w:tcPr>
            <w:tcW w:w="1085" w:type="dxa"/>
            <w:tcBorders>
              <w:top w:val="single" w:sz="4" w:space="0" w:color="auto"/>
            </w:tcBorders>
            <w:noWrap/>
          </w:tcPr>
          <w:p w14:paraId="1CC4EE30" w14:textId="77777777" w:rsidR="00331994" w:rsidRPr="00582304" w:rsidRDefault="00331994" w:rsidP="008B57D8">
            <w:pPr>
              <w:spacing w:line="240" w:lineRule="auto"/>
              <w:rPr>
                <w:iCs/>
                <w:szCs w:val="24"/>
              </w:rPr>
            </w:pPr>
            <w:r>
              <w:rPr>
                <w:rFonts w:hint="eastAsia"/>
                <w:color w:val="000000"/>
              </w:rPr>
              <w:t>-0.22</w:t>
            </w:r>
          </w:p>
        </w:tc>
        <w:tc>
          <w:tcPr>
            <w:tcW w:w="1089" w:type="dxa"/>
            <w:tcBorders>
              <w:top w:val="single" w:sz="4" w:space="0" w:color="auto"/>
            </w:tcBorders>
            <w:noWrap/>
          </w:tcPr>
          <w:p w14:paraId="49F2639B" w14:textId="77777777" w:rsidR="00331994" w:rsidRPr="00582304" w:rsidRDefault="00331994" w:rsidP="008B57D8">
            <w:pPr>
              <w:spacing w:line="240" w:lineRule="auto"/>
              <w:rPr>
                <w:iCs/>
                <w:szCs w:val="24"/>
              </w:rPr>
            </w:pPr>
            <w:r>
              <w:rPr>
                <w:rFonts w:hint="eastAsia"/>
                <w:color w:val="000000"/>
              </w:rPr>
              <w:t>3.77</w:t>
            </w:r>
          </w:p>
        </w:tc>
        <w:tc>
          <w:tcPr>
            <w:tcW w:w="992" w:type="dxa"/>
            <w:tcBorders>
              <w:top w:val="single" w:sz="4" w:space="0" w:color="auto"/>
            </w:tcBorders>
            <w:noWrap/>
          </w:tcPr>
          <w:p w14:paraId="72E405AD" w14:textId="77777777" w:rsidR="00331994" w:rsidRPr="00582304" w:rsidRDefault="00331994" w:rsidP="008B57D8">
            <w:pPr>
              <w:spacing w:line="240" w:lineRule="auto"/>
              <w:rPr>
                <w:iCs/>
                <w:szCs w:val="24"/>
              </w:rPr>
            </w:pPr>
            <w:r>
              <w:rPr>
                <w:rFonts w:hint="eastAsia"/>
                <w:color w:val="000000"/>
              </w:rPr>
              <w:t>4.05</w:t>
            </w:r>
          </w:p>
        </w:tc>
        <w:tc>
          <w:tcPr>
            <w:tcW w:w="990" w:type="dxa"/>
            <w:tcBorders>
              <w:top w:val="single" w:sz="4" w:space="0" w:color="auto"/>
            </w:tcBorders>
            <w:noWrap/>
          </w:tcPr>
          <w:p w14:paraId="30BAABEB" w14:textId="77777777" w:rsidR="00331994" w:rsidRPr="00582304" w:rsidRDefault="00331994" w:rsidP="008B57D8">
            <w:pPr>
              <w:spacing w:line="240" w:lineRule="auto"/>
              <w:rPr>
                <w:iCs/>
                <w:szCs w:val="24"/>
              </w:rPr>
            </w:pPr>
            <w:r>
              <w:rPr>
                <w:rFonts w:hint="eastAsia"/>
                <w:color w:val="000000"/>
              </w:rPr>
              <w:t>3.78</w:t>
            </w:r>
          </w:p>
        </w:tc>
        <w:tc>
          <w:tcPr>
            <w:tcW w:w="1278" w:type="dxa"/>
            <w:tcBorders>
              <w:top w:val="single" w:sz="4" w:space="0" w:color="auto"/>
            </w:tcBorders>
          </w:tcPr>
          <w:p w14:paraId="046229C5" w14:textId="77777777" w:rsidR="00331994" w:rsidRPr="00582304" w:rsidRDefault="00331994" w:rsidP="008B57D8">
            <w:pPr>
              <w:spacing w:line="240" w:lineRule="auto"/>
              <w:rPr>
                <w:color w:val="000000"/>
                <w:szCs w:val="24"/>
              </w:rPr>
            </w:pPr>
            <w:r>
              <w:rPr>
                <w:rFonts w:hint="eastAsia"/>
                <w:color w:val="000000"/>
              </w:rPr>
              <w:t>0.97</w:t>
            </w:r>
          </w:p>
        </w:tc>
      </w:tr>
      <w:tr w:rsidR="00331994" w:rsidRPr="00582304" w14:paraId="1F599BDF" w14:textId="77777777" w:rsidTr="008B57D8">
        <w:trPr>
          <w:trHeight w:val="324"/>
        </w:trPr>
        <w:tc>
          <w:tcPr>
            <w:tcW w:w="566" w:type="dxa"/>
            <w:vMerge/>
          </w:tcPr>
          <w:p w14:paraId="3F26B2AD" w14:textId="77777777" w:rsidR="00331994" w:rsidRPr="00582304" w:rsidRDefault="00331994" w:rsidP="008B57D8">
            <w:pPr>
              <w:spacing w:line="240" w:lineRule="auto"/>
              <w:rPr>
                <w:iCs/>
                <w:szCs w:val="24"/>
              </w:rPr>
            </w:pPr>
          </w:p>
        </w:tc>
        <w:tc>
          <w:tcPr>
            <w:tcW w:w="1274" w:type="dxa"/>
          </w:tcPr>
          <w:p w14:paraId="4AA16B3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9B0B0D" w14:textId="77777777" w:rsidR="00331994" w:rsidRPr="00582304" w:rsidRDefault="00331994" w:rsidP="008B57D8">
            <w:pPr>
              <w:spacing w:line="240" w:lineRule="auto"/>
              <w:rPr>
                <w:iCs/>
                <w:szCs w:val="24"/>
              </w:rPr>
            </w:pPr>
          </w:p>
        </w:tc>
        <w:tc>
          <w:tcPr>
            <w:tcW w:w="1084" w:type="dxa"/>
            <w:noWrap/>
          </w:tcPr>
          <w:p w14:paraId="3003C50B" w14:textId="77777777" w:rsidR="00331994" w:rsidRPr="00582304" w:rsidRDefault="00331994" w:rsidP="008B57D8">
            <w:pPr>
              <w:spacing w:line="240" w:lineRule="auto"/>
              <w:rPr>
                <w:iCs/>
                <w:szCs w:val="24"/>
              </w:rPr>
            </w:pPr>
            <w:r>
              <w:rPr>
                <w:rFonts w:hint="eastAsia"/>
                <w:color w:val="000000"/>
              </w:rPr>
              <w:t>298.57</w:t>
            </w:r>
          </w:p>
        </w:tc>
        <w:tc>
          <w:tcPr>
            <w:tcW w:w="1085" w:type="dxa"/>
            <w:noWrap/>
          </w:tcPr>
          <w:p w14:paraId="1BAB103D" w14:textId="77777777" w:rsidR="00331994" w:rsidRPr="00582304" w:rsidRDefault="00331994" w:rsidP="008B57D8">
            <w:pPr>
              <w:spacing w:line="240" w:lineRule="auto"/>
              <w:rPr>
                <w:iCs/>
                <w:szCs w:val="24"/>
              </w:rPr>
            </w:pPr>
            <w:r>
              <w:rPr>
                <w:rFonts w:hint="eastAsia"/>
                <w:color w:val="000000"/>
              </w:rPr>
              <w:t>-1.43</w:t>
            </w:r>
          </w:p>
        </w:tc>
        <w:tc>
          <w:tcPr>
            <w:tcW w:w="1089" w:type="dxa"/>
            <w:noWrap/>
          </w:tcPr>
          <w:p w14:paraId="0C9AB474" w14:textId="77777777" w:rsidR="00331994" w:rsidRPr="00582304" w:rsidRDefault="00331994" w:rsidP="008B57D8">
            <w:pPr>
              <w:spacing w:line="240" w:lineRule="auto"/>
              <w:rPr>
                <w:iCs/>
                <w:szCs w:val="24"/>
              </w:rPr>
            </w:pPr>
            <w:r>
              <w:rPr>
                <w:rFonts w:hint="eastAsia"/>
                <w:color w:val="000000"/>
              </w:rPr>
              <w:t>3.41</w:t>
            </w:r>
          </w:p>
        </w:tc>
        <w:tc>
          <w:tcPr>
            <w:tcW w:w="992" w:type="dxa"/>
            <w:noWrap/>
          </w:tcPr>
          <w:p w14:paraId="260973C6" w14:textId="77777777" w:rsidR="00331994" w:rsidRPr="00582304" w:rsidRDefault="00331994" w:rsidP="008B57D8">
            <w:pPr>
              <w:spacing w:line="240" w:lineRule="auto"/>
              <w:rPr>
                <w:iCs/>
                <w:szCs w:val="24"/>
              </w:rPr>
            </w:pPr>
            <w:r>
              <w:rPr>
                <w:rFonts w:hint="eastAsia"/>
                <w:color w:val="000000"/>
              </w:rPr>
              <w:t>3.51</w:t>
            </w:r>
          </w:p>
        </w:tc>
        <w:tc>
          <w:tcPr>
            <w:tcW w:w="990" w:type="dxa"/>
            <w:noWrap/>
          </w:tcPr>
          <w:p w14:paraId="53AB3E28" w14:textId="77777777" w:rsidR="00331994" w:rsidRPr="00582304" w:rsidRDefault="00331994" w:rsidP="008B57D8">
            <w:pPr>
              <w:spacing w:line="240" w:lineRule="auto"/>
              <w:rPr>
                <w:iCs/>
                <w:szCs w:val="24"/>
              </w:rPr>
            </w:pPr>
            <w:r>
              <w:rPr>
                <w:rFonts w:hint="eastAsia"/>
                <w:color w:val="000000"/>
              </w:rPr>
              <w:t>3.7</w:t>
            </w:r>
          </w:p>
        </w:tc>
        <w:tc>
          <w:tcPr>
            <w:tcW w:w="1278" w:type="dxa"/>
          </w:tcPr>
          <w:p w14:paraId="6B7C6C74"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700BE4AD" w14:textId="77777777" w:rsidTr="008B57D8">
        <w:trPr>
          <w:trHeight w:val="324"/>
        </w:trPr>
        <w:tc>
          <w:tcPr>
            <w:tcW w:w="566" w:type="dxa"/>
            <w:vMerge/>
          </w:tcPr>
          <w:p w14:paraId="4BBD8C0F" w14:textId="77777777" w:rsidR="00331994" w:rsidRPr="00582304" w:rsidRDefault="00331994" w:rsidP="008B57D8">
            <w:pPr>
              <w:spacing w:line="240" w:lineRule="auto"/>
              <w:rPr>
                <w:iCs/>
                <w:szCs w:val="24"/>
              </w:rPr>
            </w:pPr>
          </w:p>
        </w:tc>
        <w:tc>
          <w:tcPr>
            <w:tcW w:w="1274" w:type="dxa"/>
          </w:tcPr>
          <w:p w14:paraId="41B2F15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8E0906A" w14:textId="77777777" w:rsidR="00331994" w:rsidRPr="00582304" w:rsidRDefault="00331994" w:rsidP="008B57D8">
            <w:pPr>
              <w:spacing w:line="240" w:lineRule="auto"/>
              <w:rPr>
                <w:iCs/>
                <w:szCs w:val="24"/>
              </w:rPr>
            </w:pPr>
          </w:p>
        </w:tc>
        <w:tc>
          <w:tcPr>
            <w:tcW w:w="1084" w:type="dxa"/>
            <w:noWrap/>
          </w:tcPr>
          <w:p w14:paraId="2A10D9C6" w14:textId="77777777" w:rsidR="00331994" w:rsidRPr="00582304" w:rsidRDefault="00331994" w:rsidP="008B57D8">
            <w:pPr>
              <w:spacing w:line="240" w:lineRule="auto"/>
              <w:rPr>
                <w:iCs/>
                <w:szCs w:val="24"/>
              </w:rPr>
            </w:pPr>
            <w:r>
              <w:rPr>
                <w:rFonts w:hint="eastAsia"/>
                <w:color w:val="000000"/>
              </w:rPr>
              <w:t>298.03</w:t>
            </w:r>
          </w:p>
        </w:tc>
        <w:tc>
          <w:tcPr>
            <w:tcW w:w="1085" w:type="dxa"/>
            <w:noWrap/>
          </w:tcPr>
          <w:p w14:paraId="637F3B4C" w14:textId="77777777" w:rsidR="00331994" w:rsidRPr="00582304" w:rsidRDefault="00331994" w:rsidP="008B57D8">
            <w:pPr>
              <w:spacing w:line="240" w:lineRule="auto"/>
              <w:rPr>
                <w:iCs/>
                <w:szCs w:val="24"/>
              </w:rPr>
            </w:pPr>
            <w:r>
              <w:rPr>
                <w:rFonts w:hint="eastAsia"/>
                <w:color w:val="000000"/>
              </w:rPr>
              <w:t>-1.97</w:t>
            </w:r>
          </w:p>
        </w:tc>
        <w:tc>
          <w:tcPr>
            <w:tcW w:w="1089" w:type="dxa"/>
            <w:noWrap/>
          </w:tcPr>
          <w:p w14:paraId="2312BF8F" w14:textId="77777777" w:rsidR="00331994" w:rsidRPr="00582304" w:rsidRDefault="00331994" w:rsidP="008B57D8">
            <w:pPr>
              <w:spacing w:line="240" w:lineRule="auto"/>
              <w:rPr>
                <w:iCs/>
                <w:szCs w:val="24"/>
              </w:rPr>
            </w:pPr>
            <w:r>
              <w:rPr>
                <w:rFonts w:hint="eastAsia"/>
                <w:color w:val="000000"/>
              </w:rPr>
              <w:t>3.72</w:t>
            </w:r>
          </w:p>
        </w:tc>
        <w:tc>
          <w:tcPr>
            <w:tcW w:w="992" w:type="dxa"/>
            <w:noWrap/>
          </w:tcPr>
          <w:p w14:paraId="214B8879" w14:textId="77777777" w:rsidR="00331994" w:rsidRPr="00582304" w:rsidRDefault="00331994" w:rsidP="008B57D8">
            <w:pPr>
              <w:spacing w:line="240" w:lineRule="auto"/>
              <w:rPr>
                <w:iCs/>
                <w:szCs w:val="24"/>
              </w:rPr>
            </w:pPr>
            <w:r>
              <w:rPr>
                <w:rFonts w:hint="eastAsia"/>
                <w:color w:val="000000"/>
              </w:rPr>
              <w:t>3.73</w:t>
            </w:r>
          </w:p>
        </w:tc>
        <w:tc>
          <w:tcPr>
            <w:tcW w:w="990" w:type="dxa"/>
            <w:noWrap/>
          </w:tcPr>
          <w:p w14:paraId="69BF5449" w14:textId="77777777" w:rsidR="00331994" w:rsidRPr="00582304" w:rsidRDefault="00331994" w:rsidP="008B57D8">
            <w:pPr>
              <w:spacing w:line="240" w:lineRule="auto"/>
              <w:rPr>
                <w:iCs/>
                <w:szCs w:val="24"/>
              </w:rPr>
            </w:pPr>
            <w:r>
              <w:rPr>
                <w:rFonts w:hint="eastAsia"/>
                <w:color w:val="000000"/>
              </w:rPr>
              <w:t>4.2</w:t>
            </w:r>
          </w:p>
        </w:tc>
        <w:tc>
          <w:tcPr>
            <w:tcW w:w="1278" w:type="dxa"/>
          </w:tcPr>
          <w:p w14:paraId="6C11558D"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90937DB" w14:textId="77777777" w:rsidTr="008B57D8">
        <w:trPr>
          <w:trHeight w:val="324"/>
        </w:trPr>
        <w:tc>
          <w:tcPr>
            <w:tcW w:w="566" w:type="dxa"/>
            <w:vMerge/>
          </w:tcPr>
          <w:p w14:paraId="1350B4C4" w14:textId="77777777" w:rsidR="00331994" w:rsidRPr="00582304" w:rsidRDefault="00331994" w:rsidP="008B57D8">
            <w:pPr>
              <w:spacing w:line="240" w:lineRule="auto"/>
              <w:rPr>
                <w:iCs/>
                <w:szCs w:val="24"/>
              </w:rPr>
            </w:pPr>
          </w:p>
        </w:tc>
        <w:tc>
          <w:tcPr>
            <w:tcW w:w="1274" w:type="dxa"/>
          </w:tcPr>
          <w:p w14:paraId="1A3376A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435CC2E2" w14:textId="77777777" w:rsidR="00331994" w:rsidRPr="00582304" w:rsidRDefault="00331994" w:rsidP="008B57D8">
            <w:pPr>
              <w:spacing w:line="240" w:lineRule="auto"/>
              <w:rPr>
                <w:iCs/>
                <w:szCs w:val="24"/>
              </w:rPr>
            </w:pPr>
          </w:p>
        </w:tc>
        <w:tc>
          <w:tcPr>
            <w:tcW w:w="1084" w:type="dxa"/>
            <w:noWrap/>
          </w:tcPr>
          <w:p w14:paraId="58AD317D" w14:textId="77777777" w:rsidR="00331994" w:rsidRPr="00582304" w:rsidRDefault="00331994" w:rsidP="008B57D8">
            <w:pPr>
              <w:spacing w:line="240" w:lineRule="auto"/>
              <w:rPr>
                <w:color w:val="000000"/>
              </w:rPr>
            </w:pPr>
            <w:r>
              <w:rPr>
                <w:rFonts w:hint="eastAsia"/>
                <w:color w:val="000000"/>
              </w:rPr>
              <w:t>324.13</w:t>
            </w:r>
          </w:p>
        </w:tc>
        <w:tc>
          <w:tcPr>
            <w:tcW w:w="1085" w:type="dxa"/>
            <w:noWrap/>
          </w:tcPr>
          <w:p w14:paraId="07507D01" w14:textId="77777777" w:rsidR="00331994" w:rsidRPr="00582304" w:rsidRDefault="00331994" w:rsidP="008B57D8">
            <w:pPr>
              <w:spacing w:line="240" w:lineRule="auto"/>
              <w:rPr>
                <w:color w:val="000000"/>
              </w:rPr>
            </w:pPr>
            <w:r>
              <w:rPr>
                <w:rFonts w:hint="eastAsia"/>
                <w:color w:val="000000"/>
              </w:rPr>
              <w:t>24.13</w:t>
            </w:r>
          </w:p>
        </w:tc>
        <w:tc>
          <w:tcPr>
            <w:tcW w:w="1089" w:type="dxa"/>
            <w:noWrap/>
          </w:tcPr>
          <w:p w14:paraId="35D834C1" w14:textId="77777777" w:rsidR="00331994" w:rsidRPr="00582304" w:rsidRDefault="00331994" w:rsidP="008B57D8">
            <w:pPr>
              <w:spacing w:line="240" w:lineRule="auto"/>
              <w:rPr>
                <w:color w:val="000000"/>
              </w:rPr>
            </w:pPr>
            <w:r>
              <w:rPr>
                <w:rFonts w:hint="eastAsia"/>
                <w:color w:val="000000"/>
              </w:rPr>
              <w:t>14.71</w:t>
            </w:r>
          </w:p>
        </w:tc>
        <w:tc>
          <w:tcPr>
            <w:tcW w:w="992" w:type="dxa"/>
            <w:noWrap/>
          </w:tcPr>
          <w:p w14:paraId="426C9C17" w14:textId="77777777" w:rsidR="00331994" w:rsidRPr="00582304" w:rsidRDefault="00331994" w:rsidP="008B57D8">
            <w:pPr>
              <w:spacing w:line="240" w:lineRule="auto"/>
              <w:rPr>
                <w:color w:val="000000"/>
              </w:rPr>
            </w:pPr>
            <w:r>
              <w:rPr>
                <w:rFonts w:hint="eastAsia"/>
                <w:color w:val="000000"/>
              </w:rPr>
              <w:t>17.16</w:t>
            </w:r>
          </w:p>
        </w:tc>
        <w:tc>
          <w:tcPr>
            <w:tcW w:w="990" w:type="dxa"/>
            <w:noWrap/>
          </w:tcPr>
          <w:p w14:paraId="5BACFF3D" w14:textId="77777777" w:rsidR="00331994" w:rsidRPr="00582304" w:rsidRDefault="00331994" w:rsidP="008B57D8">
            <w:pPr>
              <w:spacing w:line="240" w:lineRule="auto"/>
              <w:rPr>
                <w:color w:val="000000"/>
              </w:rPr>
            </w:pPr>
            <w:r>
              <w:rPr>
                <w:rFonts w:hint="eastAsia"/>
                <w:color w:val="000000"/>
              </w:rPr>
              <w:t>28.25</w:t>
            </w:r>
          </w:p>
        </w:tc>
        <w:tc>
          <w:tcPr>
            <w:tcW w:w="1278" w:type="dxa"/>
          </w:tcPr>
          <w:p w14:paraId="16C89BAF" w14:textId="77777777" w:rsidR="00331994" w:rsidRPr="00582304" w:rsidRDefault="00331994" w:rsidP="008B57D8">
            <w:pPr>
              <w:spacing w:line="240" w:lineRule="auto"/>
              <w:rPr>
                <w:color w:val="000000"/>
              </w:rPr>
            </w:pPr>
            <w:r>
              <w:rPr>
                <w:rFonts w:hint="eastAsia"/>
                <w:color w:val="000000"/>
              </w:rPr>
              <w:t>0.94</w:t>
            </w:r>
          </w:p>
        </w:tc>
      </w:tr>
    </w:tbl>
    <w:p w14:paraId="61B097A3" w14:textId="77777777" w:rsidR="00331994" w:rsidRDefault="00331994" w:rsidP="00331994">
      <w:pPr>
        <w:widowControl/>
        <w:spacing w:line="240" w:lineRule="auto"/>
      </w:pPr>
    </w:p>
    <w:p w14:paraId="4EB62234" w14:textId="77777777" w:rsidR="00331994" w:rsidRDefault="00331994" w:rsidP="00331994">
      <w:pPr>
        <w:widowControl/>
        <w:spacing w:line="240" w:lineRule="auto"/>
      </w:pPr>
      <w:r>
        <w:br w:type="page"/>
      </w:r>
    </w:p>
    <w:p w14:paraId="3C4B0480" w14:textId="27660965" w:rsidR="00331994" w:rsidRPr="00FB0F26" w:rsidRDefault="00331994" w:rsidP="00331994">
      <w:pPr>
        <w:pStyle w:val="af1"/>
        <w:spacing w:line="240" w:lineRule="auto"/>
      </w:pPr>
      <w:bookmarkStart w:id="390" w:name="_Toc163389750"/>
      <w:bookmarkStart w:id="391" w:name="_Toc163389819"/>
      <w:bookmarkStart w:id="392" w:name="_Toc163389966"/>
      <w:r>
        <w:lastRenderedPageBreak/>
        <w:t xml:space="preserve">Table S. </w:t>
      </w:r>
      <w:fldSimple w:instr=" SEQ Table_S. \* ARABIC ">
        <w:r w:rsidR="009D47CB">
          <w:rPr>
            <w:noProof/>
          </w:rPr>
          <w:t>14</w:t>
        </w:r>
      </w:fldSimple>
      <w:r w:rsidRPr="008E12A9">
        <w:rPr>
          <w:rFonts w:hint="eastAsia"/>
        </w:rPr>
        <w:t>取後</w:t>
      </w:r>
      <w:r>
        <w:rPr>
          <w:rFonts w:hint="eastAsia"/>
        </w:rPr>
        <w:t>不</w:t>
      </w:r>
      <w:r w:rsidRPr="008E12A9">
        <w:rPr>
          <w:rFonts w:hint="eastAsia"/>
        </w:rPr>
        <w:t>放回的抽樣方式在第</w:t>
      </w:r>
      <w:r>
        <w:rPr>
          <w:rFonts w:hint="eastAsia"/>
        </w:rPr>
        <w:t>二</w:t>
      </w:r>
      <w:r w:rsidRPr="008E12A9">
        <w:rPr>
          <w:rFonts w:hint="eastAsia"/>
        </w:rPr>
        <w:t>種物種與區塊假設下，</w:t>
      </w:r>
      <w:r w:rsidRPr="008E12A9">
        <w:rPr>
          <w:rFonts w:cs="Times New Roman" w:hint="eastAsia"/>
        </w:rPr>
        <w:t>兩群落皆為均勻模型之情況下的估計結果。</w:t>
      </w:r>
      <w:bookmarkEnd w:id="390"/>
      <w:bookmarkEnd w:id="391"/>
      <w:bookmarkEnd w:id="39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7DAB0C0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4F873A6"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6A797647"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0BB6CDD"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14C49C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6B73BE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E82A466"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4E9CAD3"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816DE77"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10613E98"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26079E4F" w14:textId="77777777" w:rsidTr="008B57D8">
        <w:trPr>
          <w:trHeight w:val="324"/>
        </w:trPr>
        <w:tc>
          <w:tcPr>
            <w:tcW w:w="566" w:type="dxa"/>
            <w:vMerge w:val="restart"/>
            <w:tcBorders>
              <w:top w:val="double" w:sz="4" w:space="0" w:color="auto"/>
              <w:bottom w:val="nil"/>
            </w:tcBorders>
            <w:noWrap/>
            <w:hideMark/>
          </w:tcPr>
          <w:p w14:paraId="25F88ACF"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4AF1F83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FCB7D91" w14:textId="77777777" w:rsidR="00331994" w:rsidRPr="00582304" w:rsidRDefault="00331994" w:rsidP="008B57D8">
            <w:pPr>
              <w:spacing w:line="240" w:lineRule="auto"/>
              <w:rPr>
                <w:iCs/>
                <w:szCs w:val="24"/>
              </w:rPr>
            </w:pPr>
            <w:r>
              <w:rPr>
                <w:rFonts w:hint="eastAsia"/>
                <w:color w:val="000000"/>
              </w:rPr>
              <w:t>127.75</w:t>
            </w:r>
          </w:p>
        </w:tc>
        <w:tc>
          <w:tcPr>
            <w:tcW w:w="1084" w:type="dxa"/>
            <w:tcBorders>
              <w:top w:val="double" w:sz="4" w:space="0" w:color="auto"/>
              <w:bottom w:val="nil"/>
            </w:tcBorders>
            <w:noWrap/>
          </w:tcPr>
          <w:p w14:paraId="7C9CF0A0" w14:textId="77777777" w:rsidR="00331994" w:rsidRPr="00582304" w:rsidRDefault="00331994" w:rsidP="008B57D8">
            <w:pPr>
              <w:spacing w:line="240" w:lineRule="auto"/>
              <w:rPr>
                <w:iCs/>
                <w:szCs w:val="24"/>
              </w:rPr>
            </w:pPr>
            <w:r>
              <w:rPr>
                <w:rFonts w:hint="eastAsia"/>
                <w:color w:val="000000"/>
              </w:rPr>
              <w:t>307</w:t>
            </w:r>
          </w:p>
        </w:tc>
        <w:tc>
          <w:tcPr>
            <w:tcW w:w="1085" w:type="dxa"/>
            <w:tcBorders>
              <w:top w:val="double" w:sz="4" w:space="0" w:color="auto"/>
              <w:bottom w:val="nil"/>
            </w:tcBorders>
            <w:noWrap/>
          </w:tcPr>
          <w:p w14:paraId="2BC818DF" w14:textId="77777777" w:rsidR="00331994" w:rsidRPr="00582304" w:rsidRDefault="00331994" w:rsidP="008B57D8">
            <w:pPr>
              <w:spacing w:line="240" w:lineRule="auto"/>
              <w:rPr>
                <w:iCs/>
                <w:szCs w:val="24"/>
              </w:rPr>
            </w:pPr>
            <w:r>
              <w:rPr>
                <w:rFonts w:hint="eastAsia"/>
                <w:color w:val="000000"/>
              </w:rPr>
              <w:t>7</w:t>
            </w:r>
          </w:p>
        </w:tc>
        <w:tc>
          <w:tcPr>
            <w:tcW w:w="1089" w:type="dxa"/>
            <w:tcBorders>
              <w:top w:val="double" w:sz="4" w:space="0" w:color="auto"/>
              <w:bottom w:val="nil"/>
            </w:tcBorders>
            <w:noWrap/>
          </w:tcPr>
          <w:p w14:paraId="366EE879" w14:textId="77777777" w:rsidR="00331994" w:rsidRPr="00582304" w:rsidRDefault="00331994" w:rsidP="008B57D8">
            <w:pPr>
              <w:spacing w:line="240" w:lineRule="auto"/>
              <w:rPr>
                <w:iCs/>
                <w:szCs w:val="24"/>
              </w:rPr>
            </w:pPr>
            <w:r>
              <w:rPr>
                <w:rFonts w:hint="eastAsia"/>
                <w:color w:val="000000"/>
              </w:rPr>
              <w:t>46.02</w:t>
            </w:r>
          </w:p>
        </w:tc>
        <w:tc>
          <w:tcPr>
            <w:tcW w:w="992" w:type="dxa"/>
            <w:tcBorders>
              <w:top w:val="double" w:sz="4" w:space="0" w:color="auto"/>
              <w:bottom w:val="nil"/>
            </w:tcBorders>
            <w:noWrap/>
          </w:tcPr>
          <w:p w14:paraId="57D92C0B" w14:textId="77777777" w:rsidR="00331994" w:rsidRPr="00582304" w:rsidRDefault="00331994" w:rsidP="008B57D8">
            <w:pPr>
              <w:spacing w:line="240" w:lineRule="auto"/>
              <w:rPr>
                <w:iCs/>
                <w:szCs w:val="24"/>
              </w:rPr>
            </w:pPr>
            <w:r>
              <w:rPr>
                <w:rFonts w:hint="eastAsia"/>
                <w:color w:val="000000"/>
              </w:rPr>
              <w:t>44.82</w:t>
            </w:r>
          </w:p>
        </w:tc>
        <w:tc>
          <w:tcPr>
            <w:tcW w:w="990" w:type="dxa"/>
            <w:tcBorders>
              <w:top w:val="double" w:sz="4" w:space="0" w:color="auto"/>
              <w:bottom w:val="nil"/>
            </w:tcBorders>
            <w:noWrap/>
          </w:tcPr>
          <w:p w14:paraId="417B83C7" w14:textId="77777777" w:rsidR="00331994" w:rsidRPr="00582304" w:rsidRDefault="00331994" w:rsidP="008B57D8">
            <w:pPr>
              <w:spacing w:line="240" w:lineRule="auto"/>
              <w:rPr>
                <w:iCs/>
                <w:szCs w:val="24"/>
              </w:rPr>
            </w:pPr>
            <w:r>
              <w:rPr>
                <w:rFonts w:hint="eastAsia"/>
                <w:color w:val="000000"/>
              </w:rPr>
              <w:t>46.52</w:t>
            </w:r>
          </w:p>
        </w:tc>
        <w:tc>
          <w:tcPr>
            <w:tcW w:w="1278" w:type="dxa"/>
            <w:tcBorders>
              <w:top w:val="double" w:sz="4" w:space="0" w:color="auto"/>
              <w:bottom w:val="nil"/>
            </w:tcBorders>
          </w:tcPr>
          <w:p w14:paraId="3A7B44B5" w14:textId="77777777" w:rsidR="00331994" w:rsidRPr="00582304" w:rsidRDefault="00331994" w:rsidP="008B57D8">
            <w:pPr>
              <w:spacing w:line="240" w:lineRule="auto"/>
              <w:rPr>
                <w:color w:val="FF0000"/>
                <w:szCs w:val="24"/>
              </w:rPr>
            </w:pPr>
            <w:r>
              <w:rPr>
                <w:rFonts w:hint="eastAsia"/>
                <w:color w:val="000000"/>
              </w:rPr>
              <w:t>0.96</w:t>
            </w:r>
          </w:p>
        </w:tc>
      </w:tr>
      <w:tr w:rsidR="00331994" w:rsidRPr="00582304" w14:paraId="3CE5D8EE" w14:textId="77777777" w:rsidTr="008B57D8">
        <w:trPr>
          <w:trHeight w:val="324"/>
        </w:trPr>
        <w:tc>
          <w:tcPr>
            <w:tcW w:w="566" w:type="dxa"/>
            <w:vMerge/>
            <w:tcBorders>
              <w:top w:val="nil"/>
              <w:bottom w:val="nil"/>
            </w:tcBorders>
            <w:hideMark/>
          </w:tcPr>
          <w:p w14:paraId="0D510C47" w14:textId="77777777" w:rsidR="00331994" w:rsidRPr="00582304" w:rsidRDefault="00331994" w:rsidP="008B57D8">
            <w:pPr>
              <w:spacing w:line="240" w:lineRule="auto"/>
              <w:rPr>
                <w:iCs/>
                <w:szCs w:val="24"/>
              </w:rPr>
            </w:pPr>
          </w:p>
        </w:tc>
        <w:tc>
          <w:tcPr>
            <w:tcW w:w="1274" w:type="dxa"/>
            <w:tcBorders>
              <w:top w:val="nil"/>
              <w:bottom w:val="nil"/>
            </w:tcBorders>
          </w:tcPr>
          <w:p w14:paraId="7950AF85"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76A7635" w14:textId="77777777" w:rsidR="00331994" w:rsidRPr="00582304" w:rsidRDefault="00331994" w:rsidP="008B57D8">
            <w:pPr>
              <w:spacing w:line="240" w:lineRule="auto"/>
              <w:rPr>
                <w:iCs/>
                <w:szCs w:val="24"/>
              </w:rPr>
            </w:pPr>
          </w:p>
        </w:tc>
        <w:tc>
          <w:tcPr>
            <w:tcW w:w="1084" w:type="dxa"/>
            <w:tcBorders>
              <w:top w:val="nil"/>
              <w:bottom w:val="nil"/>
            </w:tcBorders>
            <w:noWrap/>
          </w:tcPr>
          <w:p w14:paraId="3A459084" w14:textId="77777777" w:rsidR="00331994" w:rsidRPr="00582304" w:rsidRDefault="00331994" w:rsidP="008B57D8">
            <w:pPr>
              <w:spacing w:line="240" w:lineRule="auto"/>
              <w:rPr>
                <w:iCs/>
                <w:szCs w:val="24"/>
              </w:rPr>
            </w:pPr>
            <w:r>
              <w:rPr>
                <w:rFonts w:hint="eastAsia"/>
                <w:color w:val="000000"/>
              </w:rPr>
              <w:t>310.62</w:t>
            </w:r>
          </w:p>
        </w:tc>
        <w:tc>
          <w:tcPr>
            <w:tcW w:w="1085" w:type="dxa"/>
            <w:tcBorders>
              <w:top w:val="nil"/>
              <w:bottom w:val="nil"/>
            </w:tcBorders>
            <w:noWrap/>
          </w:tcPr>
          <w:p w14:paraId="19C5F9D0" w14:textId="77777777" w:rsidR="00331994" w:rsidRPr="00582304" w:rsidRDefault="00331994" w:rsidP="008B57D8">
            <w:pPr>
              <w:spacing w:line="240" w:lineRule="auto"/>
              <w:rPr>
                <w:iCs/>
                <w:szCs w:val="24"/>
              </w:rPr>
            </w:pPr>
            <w:r>
              <w:rPr>
                <w:rFonts w:hint="eastAsia"/>
                <w:color w:val="000000"/>
              </w:rPr>
              <w:t>10.62</w:t>
            </w:r>
          </w:p>
        </w:tc>
        <w:tc>
          <w:tcPr>
            <w:tcW w:w="1089" w:type="dxa"/>
            <w:tcBorders>
              <w:top w:val="nil"/>
              <w:bottom w:val="nil"/>
            </w:tcBorders>
            <w:noWrap/>
          </w:tcPr>
          <w:p w14:paraId="5B0D5C94" w14:textId="77777777" w:rsidR="00331994" w:rsidRPr="00582304" w:rsidRDefault="00331994" w:rsidP="008B57D8">
            <w:pPr>
              <w:spacing w:line="240" w:lineRule="auto"/>
              <w:rPr>
                <w:iCs/>
                <w:szCs w:val="24"/>
              </w:rPr>
            </w:pPr>
            <w:r>
              <w:rPr>
                <w:rFonts w:hint="eastAsia"/>
                <w:color w:val="000000"/>
              </w:rPr>
              <w:t>51.95</w:t>
            </w:r>
          </w:p>
        </w:tc>
        <w:tc>
          <w:tcPr>
            <w:tcW w:w="992" w:type="dxa"/>
            <w:tcBorders>
              <w:top w:val="nil"/>
              <w:bottom w:val="nil"/>
            </w:tcBorders>
            <w:noWrap/>
          </w:tcPr>
          <w:p w14:paraId="2AA58690" w14:textId="77777777" w:rsidR="00331994" w:rsidRPr="00582304" w:rsidRDefault="00331994" w:rsidP="008B57D8">
            <w:pPr>
              <w:spacing w:line="240" w:lineRule="auto"/>
              <w:rPr>
                <w:iCs/>
                <w:szCs w:val="24"/>
              </w:rPr>
            </w:pPr>
            <w:r>
              <w:rPr>
                <w:rFonts w:hint="eastAsia"/>
                <w:color w:val="000000"/>
              </w:rPr>
              <w:t>43.1</w:t>
            </w:r>
          </w:p>
        </w:tc>
        <w:tc>
          <w:tcPr>
            <w:tcW w:w="990" w:type="dxa"/>
            <w:tcBorders>
              <w:top w:val="nil"/>
              <w:bottom w:val="nil"/>
            </w:tcBorders>
            <w:noWrap/>
          </w:tcPr>
          <w:p w14:paraId="2B281243" w14:textId="77777777" w:rsidR="00331994" w:rsidRPr="00582304" w:rsidRDefault="00331994" w:rsidP="008B57D8">
            <w:pPr>
              <w:spacing w:line="240" w:lineRule="auto"/>
              <w:rPr>
                <w:iCs/>
                <w:szCs w:val="24"/>
              </w:rPr>
            </w:pPr>
            <w:r>
              <w:rPr>
                <w:rFonts w:hint="eastAsia"/>
                <w:color w:val="000000"/>
              </w:rPr>
              <w:t>53</w:t>
            </w:r>
          </w:p>
        </w:tc>
        <w:tc>
          <w:tcPr>
            <w:tcW w:w="1278" w:type="dxa"/>
            <w:tcBorders>
              <w:top w:val="nil"/>
              <w:bottom w:val="nil"/>
            </w:tcBorders>
          </w:tcPr>
          <w:p w14:paraId="3B5166E9"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0EF87D22" w14:textId="77777777" w:rsidTr="008B57D8">
        <w:trPr>
          <w:trHeight w:val="324"/>
        </w:trPr>
        <w:tc>
          <w:tcPr>
            <w:tcW w:w="566" w:type="dxa"/>
            <w:vMerge/>
            <w:tcBorders>
              <w:top w:val="nil"/>
              <w:bottom w:val="nil"/>
            </w:tcBorders>
            <w:hideMark/>
          </w:tcPr>
          <w:p w14:paraId="58BFE598" w14:textId="77777777" w:rsidR="00331994" w:rsidRPr="00582304" w:rsidRDefault="00331994" w:rsidP="008B57D8">
            <w:pPr>
              <w:spacing w:line="240" w:lineRule="auto"/>
              <w:rPr>
                <w:iCs/>
                <w:szCs w:val="24"/>
              </w:rPr>
            </w:pPr>
          </w:p>
        </w:tc>
        <w:tc>
          <w:tcPr>
            <w:tcW w:w="1274" w:type="dxa"/>
            <w:tcBorders>
              <w:top w:val="nil"/>
              <w:bottom w:val="nil"/>
            </w:tcBorders>
          </w:tcPr>
          <w:p w14:paraId="54D7EED4"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AF22975" w14:textId="77777777" w:rsidR="00331994" w:rsidRPr="00582304" w:rsidRDefault="00331994" w:rsidP="008B57D8">
            <w:pPr>
              <w:spacing w:line="240" w:lineRule="auto"/>
              <w:rPr>
                <w:iCs/>
                <w:szCs w:val="24"/>
              </w:rPr>
            </w:pPr>
          </w:p>
        </w:tc>
        <w:tc>
          <w:tcPr>
            <w:tcW w:w="1084" w:type="dxa"/>
            <w:tcBorders>
              <w:top w:val="nil"/>
              <w:bottom w:val="nil"/>
            </w:tcBorders>
            <w:noWrap/>
          </w:tcPr>
          <w:p w14:paraId="372D63AB" w14:textId="77777777" w:rsidR="00331994" w:rsidRPr="00582304" w:rsidRDefault="00331994" w:rsidP="008B57D8">
            <w:pPr>
              <w:spacing w:line="240" w:lineRule="auto"/>
              <w:rPr>
                <w:iCs/>
                <w:szCs w:val="24"/>
              </w:rPr>
            </w:pPr>
            <w:r>
              <w:rPr>
                <w:rFonts w:hint="eastAsia"/>
                <w:color w:val="000000"/>
              </w:rPr>
              <w:t>216.34</w:t>
            </w:r>
          </w:p>
        </w:tc>
        <w:tc>
          <w:tcPr>
            <w:tcW w:w="1085" w:type="dxa"/>
            <w:tcBorders>
              <w:top w:val="nil"/>
              <w:bottom w:val="nil"/>
            </w:tcBorders>
            <w:noWrap/>
          </w:tcPr>
          <w:p w14:paraId="63555BD4" w14:textId="77777777" w:rsidR="00331994" w:rsidRPr="00582304" w:rsidRDefault="00331994" w:rsidP="008B57D8">
            <w:pPr>
              <w:spacing w:line="240" w:lineRule="auto"/>
              <w:rPr>
                <w:iCs/>
                <w:szCs w:val="24"/>
              </w:rPr>
            </w:pPr>
            <w:r>
              <w:rPr>
                <w:rFonts w:hint="eastAsia"/>
                <w:color w:val="000000"/>
              </w:rPr>
              <w:t>-83.66</w:t>
            </w:r>
          </w:p>
        </w:tc>
        <w:tc>
          <w:tcPr>
            <w:tcW w:w="1089" w:type="dxa"/>
            <w:tcBorders>
              <w:top w:val="nil"/>
              <w:bottom w:val="nil"/>
            </w:tcBorders>
            <w:noWrap/>
          </w:tcPr>
          <w:p w14:paraId="5CB0C382" w14:textId="77777777" w:rsidR="00331994" w:rsidRPr="00582304" w:rsidRDefault="00331994" w:rsidP="008B57D8">
            <w:pPr>
              <w:spacing w:line="240" w:lineRule="auto"/>
              <w:rPr>
                <w:iCs/>
                <w:szCs w:val="24"/>
              </w:rPr>
            </w:pPr>
            <w:r>
              <w:rPr>
                <w:rFonts w:hint="eastAsia"/>
                <w:color w:val="000000"/>
              </w:rPr>
              <w:t>24.65</w:t>
            </w:r>
          </w:p>
        </w:tc>
        <w:tc>
          <w:tcPr>
            <w:tcW w:w="992" w:type="dxa"/>
            <w:tcBorders>
              <w:top w:val="nil"/>
              <w:bottom w:val="nil"/>
            </w:tcBorders>
            <w:noWrap/>
          </w:tcPr>
          <w:p w14:paraId="044936DC" w14:textId="77777777" w:rsidR="00331994" w:rsidRPr="00582304" w:rsidRDefault="00331994" w:rsidP="008B57D8">
            <w:pPr>
              <w:spacing w:line="240" w:lineRule="auto"/>
              <w:rPr>
                <w:iCs/>
                <w:szCs w:val="24"/>
              </w:rPr>
            </w:pPr>
            <w:r>
              <w:rPr>
                <w:rFonts w:hint="eastAsia"/>
                <w:color w:val="000000"/>
              </w:rPr>
              <w:t>19.44</w:t>
            </w:r>
          </w:p>
        </w:tc>
        <w:tc>
          <w:tcPr>
            <w:tcW w:w="990" w:type="dxa"/>
            <w:tcBorders>
              <w:top w:val="nil"/>
              <w:bottom w:val="nil"/>
            </w:tcBorders>
            <w:noWrap/>
          </w:tcPr>
          <w:p w14:paraId="07CA473A" w14:textId="77777777" w:rsidR="00331994" w:rsidRPr="00582304" w:rsidRDefault="00331994" w:rsidP="008B57D8">
            <w:pPr>
              <w:spacing w:line="240" w:lineRule="auto"/>
              <w:rPr>
                <w:iCs/>
                <w:szCs w:val="24"/>
              </w:rPr>
            </w:pPr>
            <w:r>
              <w:rPr>
                <w:rFonts w:hint="eastAsia"/>
                <w:color w:val="000000"/>
              </w:rPr>
              <w:t>87.21</w:t>
            </w:r>
          </w:p>
        </w:tc>
        <w:tc>
          <w:tcPr>
            <w:tcW w:w="1278" w:type="dxa"/>
            <w:tcBorders>
              <w:top w:val="nil"/>
              <w:bottom w:val="nil"/>
            </w:tcBorders>
          </w:tcPr>
          <w:p w14:paraId="761B437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EAD6E91" w14:textId="77777777" w:rsidTr="008B57D8">
        <w:trPr>
          <w:trHeight w:val="324"/>
        </w:trPr>
        <w:tc>
          <w:tcPr>
            <w:tcW w:w="566" w:type="dxa"/>
            <w:vMerge/>
            <w:tcBorders>
              <w:top w:val="nil"/>
              <w:bottom w:val="single" w:sz="4" w:space="0" w:color="auto"/>
            </w:tcBorders>
          </w:tcPr>
          <w:p w14:paraId="6DE544B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F89DF4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7473C4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42E10E78" w14:textId="77777777" w:rsidR="00331994" w:rsidRPr="00582304" w:rsidRDefault="00331994" w:rsidP="008B57D8">
            <w:pPr>
              <w:spacing w:line="240" w:lineRule="auto"/>
              <w:rPr>
                <w:color w:val="000000"/>
              </w:rPr>
            </w:pPr>
            <w:r>
              <w:rPr>
                <w:rFonts w:hint="eastAsia"/>
                <w:color w:val="000000"/>
              </w:rPr>
              <w:t>246.24</w:t>
            </w:r>
          </w:p>
        </w:tc>
        <w:tc>
          <w:tcPr>
            <w:tcW w:w="1085" w:type="dxa"/>
            <w:tcBorders>
              <w:top w:val="nil"/>
              <w:bottom w:val="single" w:sz="4" w:space="0" w:color="auto"/>
            </w:tcBorders>
            <w:noWrap/>
          </w:tcPr>
          <w:p w14:paraId="4EF4E9C9" w14:textId="77777777" w:rsidR="00331994" w:rsidRPr="00582304" w:rsidRDefault="00331994" w:rsidP="008B57D8">
            <w:pPr>
              <w:spacing w:line="240" w:lineRule="auto"/>
              <w:rPr>
                <w:color w:val="000000"/>
              </w:rPr>
            </w:pPr>
            <w:r>
              <w:rPr>
                <w:rFonts w:hint="eastAsia"/>
                <w:color w:val="000000"/>
              </w:rPr>
              <w:t>-53.76</w:t>
            </w:r>
          </w:p>
        </w:tc>
        <w:tc>
          <w:tcPr>
            <w:tcW w:w="1089" w:type="dxa"/>
            <w:tcBorders>
              <w:top w:val="nil"/>
              <w:bottom w:val="single" w:sz="4" w:space="0" w:color="auto"/>
            </w:tcBorders>
            <w:noWrap/>
          </w:tcPr>
          <w:p w14:paraId="24B995D8" w14:textId="77777777" w:rsidR="00331994" w:rsidRPr="00582304" w:rsidRDefault="00331994" w:rsidP="008B57D8">
            <w:pPr>
              <w:spacing w:line="240" w:lineRule="auto"/>
              <w:rPr>
                <w:color w:val="000000"/>
              </w:rPr>
            </w:pPr>
            <w:r>
              <w:rPr>
                <w:rFonts w:hint="eastAsia"/>
                <w:color w:val="000000"/>
              </w:rPr>
              <w:t>46.83</w:t>
            </w:r>
          </w:p>
        </w:tc>
        <w:tc>
          <w:tcPr>
            <w:tcW w:w="992" w:type="dxa"/>
            <w:tcBorders>
              <w:top w:val="nil"/>
              <w:bottom w:val="single" w:sz="4" w:space="0" w:color="auto"/>
            </w:tcBorders>
            <w:noWrap/>
          </w:tcPr>
          <w:p w14:paraId="7EB6406E" w14:textId="77777777" w:rsidR="00331994" w:rsidRPr="00582304" w:rsidRDefault="00331994" w:rsidP="008B57D8">
            <w:pPr>
              <w:spacing w:line="240" w:lineRule="auto"/>
              <w:rPr>
                <w:color w:val="000000"/>
              </w:rPr>
            </w:pPr>
            <w:r>
              <w:rPr>
                <w:rFonts w:hint="eastAsia"/>
                <w:color w:val="000000"/>
              </w:rPr>
              <w:t>38.83</w:t>
            </w:r>
          </w:p>
        </w:tc>
        <w:tc>
          <w:tcPr>
            <w:tcW w:w="990" w:type="dxa"/>
            <w:tcBorders>
              <w:top w:val="nil"/>
              <w:bottom w:val="single" w:sz="4" w:space="0" w:color="auto"/>
            </w:tcBorders>
            <w:noWrap/>
          </w:tcPr>
          <w:p w14:paraId="30D2A84F" w14:textId="77777777" w:rsidR="00331994" w:rsidRPr="00582304" w:rsidRDefault="00331994" w:rsidP="008B57D8">
            <w:pPr>
              <w:spacing w:line="240" w:lineRule="auto"/>
              <w:rPr>
                <w:color w:val="000000"/>
              </w:rPr>
            </w:pPr>
            <w:r>
              <w:rPr>
                <w:rFonts w:hint="eastAsia"/>
                <w:color w:val="000000"/>
              </w:rPr>
              <w:t>71.28</w:t>
            </w:r>
          </w:p>
        </w:tc>
        <w:tc>
          <w:tcPr>
            <w:tcW w:w="1278" w:type="dxa"/>
            <w:tcBorders>
              <w:top w:val="nil"/>
              <w:bottom w:val="single" w:sz="4" w:space="0" w:color="auto"/>
            </w:tcBorders>
          </w:tcPr>
          <w:p w14:paraId="1C8FAB5A" w14:textId="77777777" w:rsidR="00331994" w:rsidRPr="00582304" w:rsidRDefault="00331994" w:rsidP="008B57D8">
            <w:pPr>
              <w:spacing w:line="240" w:lineRule="auto"/>
              <w:rPr>
                <w:color w:val="000000"/>
              </w:rPr>
            </w:pPr>
            <w:r>
              <w:rPr>
                <w:rFonts w:hint="eastAsia"/>
                <w:color w:val="000000"/>
              </w:rPr>
              <w:t>0.9</w:t>
            </w:r>
          </w:p>
        </w:tc>
      </w:tr>
      <w:tr w:rsidR="00331994" w:rsidRPr="00582304" w14:paraId="0D1DD8ED" w14:textId="77777777" w:rsidTr="008B57D8">
        <w:trPr>
          <w:trHeight w:val="324"/>
        </w:trPr>
        <w:tc>
          <w:tcPr>
            <w:tcW w:w="566" w:type="dxa"/>
            <w:vMerge w:val="restart"/>
            <w:tcBorders>
              <w:top w:val="single" w:sz="4" w:space="0" w:color="auto"/>
              <w:bottom w:val="nil"/>
            </w:tcBorders>
            <w:noWrap/>
          </w:tcPr>
          <w:p w14:paraId="6E77867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7A6E829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C956C6A" w14:textId="77777777" w:rsidR="00331994" w:rsidRPr="00582304" w:rsidRDefault="00331994" w:rsidP="008B57D8">
            <w:pPr>
              <w:spacing w:line="240" w:lineRule="auto"/>
              <w:rPr>
                <w:iCs/>
                <w:szCs w:val="24"/>
              </w:rPr>
            </w:pPr>
            <w:r>
              <w:rPr>
                <w:rFonts w:hint="eastAsia"/>
                <w:color w:val="000000"/>
              </w:rPr>
              <w:t>234.05</w:t>
            </w:r>
          </w:p>
        </w:tc>
        <w:tc>
          <w:tcPr>
            <w:tcW w:w="1084" w:type="dxa"/>
            <w:tcBorders>
              <w:top w:val="single" w:sz="4" w:space="0" w:color="auto"/>
              <w:bottom w:val="nil"/>
            </w:tcBorders>
            <w:noWrap/>
          </w:tcPr>
          <w:p w14:paraId="0B6D254F" w14:textId="77777777" w:rsidR="00331994" w:rsidRPr="00582304" w:rsidRDefault="00331994" w:rsidP="008B57D8">
            <w:pPr>
              <w:spacing w:line="240" w:lineRule="auto"/>
              <w:rPr>
                <w:iCs/>
                <w:szCs w:val="24"/>
              </w:rPr>
            </w:pPr>
            <w:r>
              <w:rPr>
                <w:rFonts w:hint="eastAsia"/>
                <w:color w:val="000000"/>
              </w:rPr>
              <w:t>293.31</w:t>
            </w:r>
          </w:p>
        </w:tc>
        <w:tc>
          <w:tcPr>
            <w:tcW w:w="1085" w:type="dxa"/>
            <w:tcBorders>
              <w:top w:val="single" w:sz="4" w:space="0" w:color="auto"/>
              <w:bottom w:val="nil"/>
            </w:tcBorders>
            <w:noWrap/>
          </w:tcPr>
          <w:p w14:paraId="753CF27B" w14:textId="77777777" w:rsidR="00331994" w:rsidRPr="00582304" w:rsidRDefault="00331994" w:rsidP="008B57D8">
            <w:pPr>
              <w:spacing w:line="240" w:lineRule="auto"/>
              <w:rPr>
                <w:iCs/>
                <w:szCs w:val="24"/>
              </w:rPr>
            </w:pPr>
            <w:r>
              <w:rPr>
                <w:rFonts w:hint="eastAsia"/>
                <w:color w:val="000000"/>
              </w:rPr>
              <w:t>-6.69</w:t>
            </w:r>
          </w:p>
        </w:tc>
        <w:tc>
          <w:tcPr>
            <w:tcW w:w="1089" w:type="dxa"/>
            <w:tcBorders>
              <w:top w:val="single" w:sz="4" w:space="0" w:color="auto"/>
              <w:bottom w:val="nil"/>
            </w:tcBorders>
            <w:noWrap/>
          </w:tcPr>
          <w:p w14:paraId="3E2F4E06" w14:textId="77777777" w:rsidR="00331994" w:rsidRPr="00582304" w:rsidRDefault="00331994" w:rsidP="008B57D8">
            <w:pPr>
              <w:spacing w:line="240" w:lineRule="auto"/>
              <w:rPr>
                <w:iCs/>
                <w:szCs w:val="24"/>
              </w:rPr>
            </w:pPr>
            <w:r>
              <w:rPr>
                <w:rFonts w:hint="eastAsia"/>
                <w:color w:val="000000"/>
              </w:rPr>
              <w:t>14.79</w:t>
            </w:r>
          </w:p>
        </w:tc>
        <w:tc>
          <w:tcPr>
            <w:tcW w:w="992" w:type="dxa"/>
            <w:tcBorders>
              <w:top w:val="single" w:sz="4" w:space="0" w:color="auto"/>
              <w:bottom w:val="nil"/>
            </w:tcBorders>
            <w:noWrap/>
          </w:tcPr>
          <w:p w14:paraId="37D1010A" w14:textId="77777777" w:rsidR="00331994" w:rsidRPr="00582304" w:rsidRDefault="00331994" w:rsidP="008B57D8">
            <w:pPr>
              <w:spacing w:line="240" w:lineRule="auto"/>
              <w:rPr>
                <w:iCs/>
                <w:szCs w:val="24"/>
              </w:rPr>
            </w:pPr>
            <w:r>
              <w:rPr>
                <w:rFonts w:hint="eastAsia"/>
                <w:color w:val="000000"/>
              </w:rPr>
              <w:t>14.22</w:t>
            </w:r>
          </w:p>
        </w:tc>
        <w:tc>
          <w:tcPr>
            <w:tcW w:w="990" w:type="dxa"/>
            <w:tcBorders>
              <w:top w:val="single" w:sz="4" w:space="0" w:color="auto"/>
              <w:bottom w:val="nil"/>
            </w:tcBorders>
            <w:noWrap/>
          </w:tcPr>
          <w:p w14:paraId="6821B3B3" w14:textId="77777777" w:rsidR="00331994" w:rsidRPr="00582304" w:rsidRDefault="00331994" w:rsidP="008B57D8">
            <w:pPr>
              <w:spacing w:line="240" w:lineRule="auto"/>
              <w:rPr>
                <w:iCs/>
                <w:szCs w:val="24"/>
              </w:rPr>
            </w:pPr>
            <w:r>
              <w:rPr>
                <w:rFonts w:hint="eastAsia"/>
                <w:color w:val="000000"/>
              </w:rPr>
              <w:t>16.22</w:t>
            </w:r>
          </w:p>
        </w:tc>
        <w:tc>
          <w:tcPr>
            <w:tcW w:w="1278" w:type="dxa"/>
            <w:tcBorders>
              <w:top w:val="single" w:sz="4" w:space="0" w:color="auto"/>
              <w:bottom w:val="nil"/>
            </w:tcBorders>
          </w:tcPr>
          <w:p w14:paraId="6FF7B669"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D7602FC" w14:textId="77777777" w:rsidTr="008B57D8">
        <w:trPr>
          <w:trHeight w:val="324"/>
        </w:trPr>
        <w:tc>
          <w:tcPr>
            <w:tcW w:w="566" w:type="dxa"/>
            <w:vMerge/>
            <w:tcBorders>
              <w:top w:val="nil"/>
              <w:bottom w:val="nil"/>
            </w:tcBorders>
          </w:tcPr>
          <w:p w14:paraId="4D17BC76" w14:textId="77777777" w:rsidR="00331994" w:rsidRPr="00582304" w:rsidRDefault="00331994" w:rsidP="008B57D8">
            <w:pPr>
              <w:spacing w:line="240" w:lineRule="auto"/>
              <w:rPr>
                <w:iCs/>
                <w:szCs w:val="24"/>
              </w:rPr>
            </w:pPr>
          </w:p>
        </w:tc>
        <w:tc>
          <w:tcPr>
            <w:tcW w:w="1274" w:type="dxa"/>
            <w:tcBorders>
              <w:top w:val="nil"/>
              <w:bottom w:val="nil"/>
            </w:tcBorders>
          </w:tcPr>
          <w:p w14:paraId="22A5D5D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F09137C" w14:textId="77777777" w:rsidR="00331994" w:rsidRPr="00582304" w:rsidRDefault="00331994" w:rsidP="008B57D8">
            <w:pPr>
              <w:spacing w:line="240" w:lineRule="auto"/>
              <w:rPr>
                <w:iCs/>
                <w:szCs w:val="24"/>
              </w:rPr>
            </w:pPr>
          </w:p>
        </w:tc>
        <w:tc>
          <w:tcPr>
            <w:tcW w:w="1084" w:type="dxa"/>
            <w:tcBorders>
              <w:top w:val="nil"/>
              <w:bottom w:val="nil"/>
            </w:tcBorders>
            <w:noWrap/>
          </w:tcPr>
          <w:p w14:paraId="2A3D6459" w14:textId="77777777" w:rsidR="00331994" w:rsidRPr="00582304" w:rsidRDefault="00331994" w:rsidP="008B57D8">
            <w:pPr>
              <w:spacing w:line="240" w:lineRule="auto"/>
              <w:rPr>
                <w:iCs/>
                <w:szCs w:val="24"/>
              </w:rPr>
            </w:pPr>
            <w:r>
              <w:rPr>
                <w:rFonts w:hint="eastAsia"/>
                <w:color w:val="000000"/>
              </w:rPr>
              <w:t>297.63</w:t>
            </w:r>
          </w:p>
        </w:tc>
        <w:tc>
          <w:tcPr>
            <w:tcW w:w="1085" w:type="dxa"/>
            <w:tcBorders>
              <w:top w:val="nil"/>
              <w:bottom w:val="nil"/>
            </w:tcBorders>
            <w:noWrap/>
          </w:tcPr>
          <w:p w14:paraId="103F7E2E" w14:textId="77777777" w:rsidR="00331994" w:rsidRPr="00582304" w:rsidRDefault="00331994" w:rsidP="008B57D8">
            <w:pPr>
              <w:spacing w:line="240" w:lineRule="auto"/>
              <w:rPr>
                <w:iCs/>
                <w:szCs w:val="24"/>
              </w:rPr>
            </w:pPr>
            <w:r>
              <w:rPr>
                <w:rFonts w:hint="eastAsia"/>
                <w:color w:val="000000"/>
              </w:rPr>
              <w:t>-2.37</w:t>
            </w:r>
          </w:p>
        </w:tc>
        <w:tc>
          <w:tcPr>
            <w:tcW w:w="1089" w:type="dxa"/>
            <w:tcBorders>
              <w:top w:val="nil"/>
              <w:bottom w:val="nil"/>
            </w:tcBorders>
            <w:noWrap/>
          </w:tcPr>
          <w:p w14:paraId="6ED86800" w14:textId="77777777" w:rsidR="00331994" w:rsidRPr="00582304" w:rsidRDefault="00331994" w:rsidP="008B57D8">
            <w:pPr>
              <w:spacing w:line="240" w:lineRule="auto"/>
              <w:rPr>
                <w:iCs/>
                <w:szCs w:val="24"/>
              </w:rPr>
            </w:pPr>
            <w:r>
              <w:rPr>
                <w:rFonts w:hint="eastAsia"/>
                <w:color w:val="000000"/>
              </w:rPr>
              <w:t>20.14</w:t>
            </w:r>
          </w:p>
        </w:tc>
        <w:tc>
          <w:tcPr>
            <w:tcW w:w="992" w:type="dxa"/>
            <w:tcBorders>
              <w:top w:val="nil"/>
              <w:bottom w:val="nil"/>
            </w:tcBorders>
            <w:noWrap/>
          </w:tcPr>
          <w:p w14:paraId="7F1AB82A" w14:textId="77777777" w:rsidR="00331994" w:rsidRPr="00582304" w:rsidRDefault="00331994" w:rsidP="008B57D8">
            <w:pPr>
              <w:spacing w:line="240" w:lineRule="auto"/>
              <w:rPr>
                <w:iCs/>
                <w:szCs w:val="24"/>
              </w:rPr>
            </w:pPr>
            <w:r>
              <w:rPr>
                <w:rFonts w:hint="eastAsia"/>
                <w:color w:val="000000"/>
              </w:rPr>
              <w:t>16.8</w:t>
            </w:r>
          </w:p>
        </w:tc>
        <w:tc>
          <w:tcPr>
            <w:tcW w:w="990" w:type="dxa"/>
            <w:tcBorders>
              <w:top w:val="nil"/>
              <w:bottom w:val="nil"/>
            </w:tcBorders>
            <w:noWrap/>
          </w:tcPr>
          <w:p w14:paraId="3F182050" w14:textId="77777777" w:rsidR="00331994" w:rsidRPr="00582304" w:rsidRDefault="00331994" w:rsidP="008B57D8">
            <w:pPr>
              <w:spacing w:line="240" w:lineRule="auto"/>
              <w:rPr>
                <w:iCs/>
                <w:szCs w:val="24"/>
              </w:rPr>
            </w:pPr>
            <w:r>
              <w:rPr>
                <w:rFonts w:hint="eastAsia"/>
                <w:color w:val="000000"/>
              </w:rPr>
              <w:t>20.27</w:t>
            </w:r>
          </w:p>
        </w:tc>
        <w:tc>
          <w:tcPr>
            <w:tcW w:w="1278" w:type="dxa"/>
            <w:tcBorders>
              <w:top w:val="nil"/>
              <w:bottom w:val="nil"/>
            </w:tcBorders>
          </w:tcPr>
          <w:p w14:paraId="1B9C7D0C"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32AE3C7" w14:textId="77777777" w:rsidTr="008B57D8">
        <w:trPr>
          <w:trHeight w:val="324"/>
        </w:trPr>
        <w:tc>
          <w:tcPr>
            <w:tcW w:w="566" w:type="dxa"/>
            <w:vMerge/>
            <w:tcBorders>
              <w:top w:val="nil"/>
              <w:bottom w:val="nil"/>
            </w:tcBorders>
          </w:tcPr>
          <w:p w14:paraId="135D5E48" w14:textId="77777777" w:rsidR="00331994" w:rsidRPr="00582304" w:rsidRDefault="00331994" w:rsidP="008B57D8">
            <w:pPr>
              <w:spacing w:line="240" w:lineRule="auto"/>
              <w:rPr>
                <w:iCs/>
                <w:szCs w:val="24"/>
              </w:rPr>
            </w:pPr>
          </w:p>
        </w:tc>
        <w:tc>
          <w:tcPr>
            <w:tcW w:w="1274" w:type="dxa"/>
            <w:tcBorders>
              <w:top w:val="nil"/>
              <w:bottom w:val="nil"/>
            </w:tcBorders>
          </w:tcPr>
          <w:p w14:paraId="7FF6B6B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6CD4E8C" w14:textId="77777777" w:rsidR="00331994" w:rsidRPr="00582304" w:rsidRDefault="00331994" w:rsidP="008B57D8">
            <w:pPr>
              <w:spacing w:line="240" w:lineRule="auto"/>
              <w:rPr>
                <w:iCs/>
                <w:szCs w:val="24"/>
              </w:rPr>
            </w:pPr>
          </w:p>
        </w:tc>
        <w:tc>
          <w:tcPr>
            <w:tcW w:w="1084" w:type="dxa"/>
            <w:tcBorders>
              <w:top w:val="nil"/>
              <w:bottom w:val="nil"/>
            </w:tcBorders>
            <w:noWrap/>
          </w:tcPr>
          <w:p w14:paraId="7D4B1B42" w14:textId="77777777" w:rsidR="00331994" w:rsidRPr="00582304" w:rsidRDefault="00331994" w:rsidP="008B57D8">
            <w:pPr>
              <w:spacing w:line="240" w:lineRule="auto"/>
              <w:rPr>
                <w:iCs/>
                <w:szCs w:val="24"/>
              </w:rPr>
            </w:pPr>
            <w:r>
              <w:rPr>
                <w:rFonts w:hint="eastAsia"/>
                <w:color w:val="000000"/>
              </w:rPr>
              <w:t>269.31</w:t>
            </w:r>
          </w:p>
        </w:tc>
        <w:tc>
          <w:tcPr>
            <w:tcW w:w="1085" w:type="dxa"/>
            <w:tcBorders>
              <w:top w:val="nil"/>
              <w:bottom w:val="nil"/>
            </w:tcBorders>
            <w:noWrap/>
          </w:tcPr>
          <w:p w14:paraId="4561C157" w14:textId="77777777" w:rsidR="00331994" w:rsidRPr="00582304" w:rsidRDefault="00331994" w:rsidP="008B57D8">
            <w:pPr>
              <w:spacing w:line="240" w:lineRule="auto"/>
              <w:rPr>
                <w:iCs/>
                <w:szCs w:val="24"/>
              </w:rPr>
            </w:pPr>
            <w:r>
              <w:rPr>
                <w:rFonts w:hint="eastAsia"/>
                <w:color w:val="000000"/>
              </w:rPr>
              <w:t>-30.69</w:t>
            </w:r>
          </w:p>
        </w:tc>
        <w:tc>
          <w:tcPr>
            <w:tcW w:w="1089" w:type="dxa"/>
            <w:tcBorders>
              <w:top w:val="nil"/>
              <w:bottom w:val="nil"/>
            </w:tcBorders>
            <w:noWrap/>
          </w:tcPr>
          <w:p w14:paraId="524304F0" w14:textId="77777777" w:rsidR="00331994" w:rsidRPr="00582304" w:rsidRDefault="00331994" w:rsidP="008B57D8">
            <w:pPr>
              <w:spacing w:line="240" w:lineRule="auto"/>
              <w:rPr>
                <w:iCs/>
                <w:szCs w:val="24"/>
              </w:rPr>
            </w:pPr>
            <w:r>
              <w:rPr>
                <w:rFonts w:hint="eastAsia"/>
                <w:color w:val="000000"/>
              </w:rPr>
              <w:t>10.75</w:t>
            </w:r>
          </w:p>
        </w:tc>
        <w:tc>
          <w:tcPr>
            <w:tcW w:w="992" w:type="dxa"/>
            <w:tcBorders>
              <w:top w:val="nil"/>
              <w:bottom w:val="nil"/>
            </w:tcBorders>
            <w:noWrap/>
          </w:tcPr>
          <w:p w14:paraId="70215F53" w14:textId="77777777" w:rsidR="00331994" w:rsidRPr="00582304" w:rsidRDefault="00331994" w:rsidP="008B57D8">
            <w:pPr>
              <w:spacing w:line="240" w:lineRule="auto"/>
              <w:rPr>
                <w:iCs/>
                <w:szCs w:val="24"/>
              </w:rPr>
            </w:pPr>
            <w:r>
              <w:rPr>
                <w:rFonts w:hint="eastAsia"/>
                <w:color w:val="000000"/>
              </w:rPr>
              <w:t>9.88</w:t>
            </w:r>
          </w:p>
        </w:tc>
        <w:tc>
          <w:tcPr>
            <w:tcW w:w="990" w:type="dxa"/>
            <w:tcBorders>
              <w:top w:val="nil"/>
              <w:bottom w:val="nil"/>
            </w:tcBorders>
            <w:noWrap/>
          </w:tcPr>
          <w:p w14:paraId="4B52E1D2" w14:textId="77777777" w:rsidR="00331994" w:rsidRPr="00582304" w:rsidRDefault="00331994" w:rsidP="008B57D8">
            <w:pPr>
              <w:spacing w:line="240" w:lineRule="auto"/>
              <w:rPr>
                <w:iCs/>
                <w:szCs w:val="24"/>
              </w:rPr>
            </w:pPr>
            <w:r>
              <w:rPr>
                <w:rFonts w:hint="eastAsia"/>
                <w:color w:val="000000"/>
              </w:rPr>
              <w:t>32.52</w:t>
            </w:r>
          </w:p>
        </w:tc>
        <w:tc>
          <w:tcPr>
            <w:tcW w:w="1278" w:type="dxa"/>
            <w:tcBorders>
              <w:top w:val="nil"/>
              <w:bottom w:val="nil"/>
            </w:tcBorders>
          </w:tcPr>
          <w:p w14:paraId="45AE1A11"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2B65B055" w14:textId="77777777" w:rsidTr="008B57D8">
        <w:trPr>
          <w:trHeight w:val="324"/>
        </w:trPr>
        <w:tc>
          <w:tcPr>
            <w:tcW w:w="566" w:type="dxa"/>
            <w:vMerge/>
            <w:tcBorders>
              <w:top w:val="nil"/>
              <w:bottom w:val="single" w:sz="4" w:space="0" w:color="auto"/>
            </w:tcBorders>
          </w:tcPr>
          <w:p w14:paraId="5F712ED2"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41E0CD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FDFC383"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65C5AE6" w14:textId="77777777" w:rsidR="00331994" w:rsidRPr="00582304" w:rsidRDefault="00331994" w:rsidP="008B57D8">
            <w:pPr>
              <w:spacing w:line="240" w:lineRule="auto"/>
              <w:rPr>
                <w:color w:val="000000"/>
              </w:rPr>
            </w:pPr>
            <w:r>
              <w:rPr>
                <w:rFonts w:hint="eastAsia"/>
                <w:color w:val="000000"/>
              </w:rPr>
              <w:t>294.08</w:t>
            </w:r>
          </w:p>
        </w:tc>
        <w:tc>
          <w:tcPr>
            <w:tcW w:w="1085" w:type="dxa"/>
            <w:tcBorders>
              <w:top w:val="nil"/>
              <w:bottom w:val="single" w:sz="4" w:space="0" w:color="auto"/>
            </w:tcBorders>
            <w:noWrap/>
          </w:tcPr>
          <w:p w14:paraId="4017E905" w14:textId="77777777" w:rsidR="00331994" w:rsidRPr="00582304" w:rsidRDefault="00331994" w:rsidP="008B57D8">
            <w:pPr>
              <w:spacing w:line="240" w:lineRule="auto"/>
              <w:rPr>
                <w:color w:val="000000"/>
              </w:rPr>
            </w:pPr>
            <w:r>
              <w:rPr>
                <w:rFonts w:hint="eastAsia"/>
                <w:color w:val="000000"/>
              </w:rPr>
              <w:t>-5.92</w:t>
            </w:r>
          </w:p>
        </w:tc>
        <w:tc>
          <w:tcPr>
            <w:tcW w:w="1089" w:type="dxa"/>
            <w:tcBorders>
              <w:top w:val="nil"/>
              <w:bottom w:val="single" w:sz="4" w:space="0" w:color="auto"/>
            </w:tcBorders>
            <w:noWrap/>
          </w:tcPr>
          <w:p w14:paraId="705338E2" w14:textId="77777777" w:rsidR="00331994" w:rsidRPr="00582304" w:rsidRDefault="00331994" w:rsidP="008B57D8">
            <w:pPr>
              <w:spacing w:line="240" w:lineRule="auto"/>
              <w:rPr>
                <w:color w:val="000000"/>
              </w:rPr>
            </w:pPr>
            <w:r>
              <w:rPr>
                <w:rFonts w:hint="eastAsia"/>
                <w:color w:val="000000"/>
              </w:rPr>
              <w:t>22.85</w:t>
            </w:r>
          </w:p>
        </w:tc>
        <w:tc>
          <w:tcPr>
            <w:tcW w:w="992" w:type="dxa"/>
            <w:tcBorders>
              <w:top w:val="nil"/>
              <w:bottom w:val="single" w:sz="4" w:space="0" w:color="auto"/>
            </w:tcBorders>
            <w:noWrap/>
          </w:tcPr>
          <w:p w14:paraId="43BA2EA9" w14:textId="77777777" w:rsidR="00331994" w:rsidRPr="00582304" w:rsidRDefault="00331994" w:rsidP="008B57D8">
            <w:pPr>
              <w:spacing w:line="240" w:lineRule="auto"/>
              <w:rPr>
                <w:color w:val="000000"/>
              </w:rPr>
            </w:pPr>
            <w:r>
              <w:rPr>
                <w:rFonts w:hint="eastAsia"/>
                <w:color w:val="000000"/>
              </w:rPr>
              <w:t>21.09</w:t>
            </w:r>
          </w:p>
        </w:tc>
        <w:tc>
          <w:tcPr>
            <w:tcW w:w="990" w:type="dxa"/>
            <w:tcBorders>
              <w:top w:val="nil"/>
              <w:bottom w:val="single" w:sz="4" w:space="0" w:color="auto"/>
            </w:tcBorders>
            <w:noWrap/>
          </w:tcPr>
          <w:p w14:paraId="589CED46" w14:textId="77777777" w:rsidR="00331994" w:rsidRPr="00582304" w:rsidRDefault="00331994" w:rsidP="008B57D8">
            <w:pPr>
              <w:spacing w:line="240" w:lineRule="auto"/>
              <w:rPr>
                <w:color w:val="000000"/>
              </w:rPr>
            </w:pPr>
            <w:r>
              <w:rPr>
                <w:rFonts w:hint="eastAsia"/>
                <w:color w:val="000000"/>
              </w:rPr>
              <w:t>23.6</w:t>
            </w:r>
          </w:p>
        </w:tc>
        <w:tc>
          <w:tcPr>
            <w:tcW w:w="1278" w:type="dxa"/>
            <w:tcBorders>
              <w:top w:val="nil"/>
              <w:bottom w:val="single" w:sz="4" w:space="0" w:color="auto"/>
            </w:tcBorders>
          </w:tcPr>
          <w:p w14:paraId="17477524" w14:textId="77777777" w:rsidR="00331994" w:rsidRPr="00582304" w:rsidRDefault="00331994" w:rsidP="008B57D8">
            <w:pPr>
              <w:spacing w:line="240" w:lineRule="auto"/>
              <w:rPr>
                <w:color w:val="000000"/>
              </w:rPr>
            </w:pPr>
            <w:r>
              <w:rPr>
                <w:rFonts w:hint="eastAsia"/>
                <w:color w:val="000000"/>
              </w:rPr>
              <w:t>0.9</w:t>
            </w:r>
          </w:p>
        </w:tc>
      </w:tr>
      <w:tr w:rsidR="00331994" w:rsidRPr="00582304" w14:paraId="2708CF05" w14:textId="77777777" w:rsidTr="008B57D8">
        <w:trPr>
          <w:trHeight w:val="324"/>
        </w:trPr>
        <w:tc>
          <w:tcPr>
            <w:tcW w:w="566" w:type="dxa"/>
            <w:vMerge w:val="restart"/>
            <w:tcBorders>
              <w:top w:val="single" w:sz="4" w:space="0" w:color="auto"/>
              <w:bottom w:val="nil"/>
            </w:tcBorders>
            <w:noWrap/>
          </w:tcPr>
          <w:p w14:paraId="772A86F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587B22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1C96917" w14:textId="77777777" w:rsidR="00331994" w:rsidRPr="00582304" w:rsidRDefault="00331994" w:rsidP="008B57D8">
            <w:pPr>
              <w:spacing w:line="240" w:lineRule="auto"/>
              <w:rPr>
                <w:iCs/>
                <w:szCs w:val="24"/>
              </w:rPr>
            </w:pPr>
            <w:r>
              <w:rPr>
                <w:rFonts w:hint="eastAsia"/>
                <w:color w:val="000000"/>
              </w:rPr>
              <w:t>266.21</w:t>
            </w:r>
          </w:p>
        </w:tc>
        <w:tc>
          <w:tcPr>
            <w:tcW w:w="1084" w:type="dxa"/>
            <w:tcBorders>
              <w:top w:val="single" w:sz="4" w:space="0" w:color="auto"/>
              <w:bottom w:val="nil"/>
            </w:tcBorders>
            <w:noWrap/>
          </w:tcPr>
          <w:p w14:paraId="16D16DAD" w14:textId="77777777" w:rsidR="00331994" w:rsidRPr="00582304" w:rsidRDefault="00331994" w:rsidP="008B57D8">
            <w:pPr>
              <w:spacing w:line="240" w:lineRule="auto"/>
              <w:rPr>
                <w:iCs/>
                <w:szCs w:val="24"/>
              </w:rPr>
            </w:pPr>
            <w:r>
              <w:rPr>
                <w:rFonts w:hint="eastAsia"/>
                <w:color w:val="000000"/>
              </w:rPr>
              <w:t>296.56</w:t>
            </w:r>
          </w:p>
        </w:tc>
        <w:tc>
          <w:tcPr>
            <w:tcW w:w="1085" w:type="dxa"/>
            <w:tcBorders>
              <w:top w:val="single" w:sz="4" w:space="0" w:color="auto"/>
              <w:bottom w:val="nil"/>
            </w:tcBorders>
            <w:noWrap/>
          </w:tcPr>
          <w:p w14:paraId="7B6942E9" w14:textId="77777777" w:rsidR="00331994" w:rsidRPr="00582304" w:rsidRDefault="00331994" w:rsidP="008B57D8">
            <w:pPr>
              <w:spacing w:line="240" w:lineRule="auto"/>
              <w:rPr>
                <w:iCs/>
                <w:szCs w:val="24"/>
              </w:rPr>
            </w:pPr>
            <w:r>
              <w:rPr>
                <w:rFonts w:hint="eastAsia"/>
                <w:color w:val="000000"/>
              </w:rPr>
              <w:t>-3.44</w:t>
            </w:r>
          </w:p>
        </w:tc>
        <w:tc>
          <w:tcPr>
            <w:tcW w:w="1089" w:type="dxa"/>
            <w:tcBorders>
              <w:top w:val="single" w:sz="4" w:space="0" w:color="auto"/>
              <w:bottom w:val="nil"/>
            </w:tcBorders>
            <w:noWrap/>
          </w:tcPr>
          <w:p w14:paraId="1038E646" w14:textId="77777777" w:rsidR="00331994" w:rsidRPr="00582304" w:rsidRDefault="00331994" w:rsidP="008B57D8">
            <w:pPr>
              <w:spacing w:line="240" w:lineRule="auto"/>
              <w:rPr>
                <w:iCs/>
                <w:szCs w:val="24"/>
              </w:rPr>
            </w:pPr>
            <w:r>
              <w:rPr>
                <w:rFonts w:hint="eastAsia"/>
                <w:color w:val="000000"/>
              </w:rPr>
              <w:t>8.7</w:t>
            </w:r>
          </w:p>
        </w:tc>
        <w:tc>
          <w:tcPr>
            <w:tcW w:w="992" w:type="dxa"/>
            <w:tcBorders>
              <w:top w:val="single" w:sz="4" w:space="0" w:color="auto"/>
              <w:bottom w:val="nil"/>
            </w:tcBorders>
            <w:noWrap/>
          </w:tcPr>
          <w:p w14:paraId="71E6C832" w14:textId="77777777" w:rsidR="00331994" w:rsidRPr="00582304" w:rsidRDefault="00331994" w:rsidP="008B57D8">
            <w:pPr>
              <w:spacing w:line="240" w:lineRule="auto"/>
              <w:rPr>
                <w:iCs/>
                <w:szCs w:val="24"/>
              </w:rPr>
            </w:pPr>
            <w:r>
              <w:rPr>
                <w:rFonts w:hint="eastAsia"/>
                <w:color w:val="000000"/>
              </w:rPr>
              <w:t>8.48</w:t>
            </w:r>
          </w:p>
        </w:tc>
        <w:tc>
          <w:tcPr>
            <w:tcW w:w="990" w:type="dxa"/>
            <w:tcBorders>
              <w:top w:val="single" w:sz="4" w:space="0" w:color="auto"/>
              <w:bottom w:val="nil"/>
            </w:tcBorders>
            <w:noWrap/>
          </w:tcPr>
          <w:p w14:paraId="3D9B0BEB" w14:textId="77777777" w:rsidR="00331994" w:rsidRPr="00582304" w:rsidRDefault="00331994" w:rsidP="008B57D8">
            <w:pPr>
              <w:spacing w:line="240" w:lineRule="auto"/>
              <w:rPr>
                <w:iCs/>
                <w:szCs w:val="24"/>
              </w:rPr>
            </w:pPr>
            <w:r>
              <w:rPr>
                <w:rFonts w:hint="eastAsia"/>
                <w:color w:val="000000"/>
              </w:rPr>
              <w:t>9.35</w:t>
            </w:r>
          </w:p>
        </w:tc>
        <w:tc>
          <w:tcPr>
            <w:tcW w:w="1278" w:type="dxa"/>
            <w:tcBorders>
              <w:top w:val="single" w:sz="4" w:space="0" w:color="auto"/>
              <w:bottom w:val="nil"/>
            </w:tcBorders>
          </w:tcPr>
          <w:p w14:paraId="002503A0"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08065F87" w14:textId="77777777" w:rsidTr="008B57D8">
        <w:trPr>
          <w:trHeight w:val="324"/>
        </w:trPr>
        <w:tc>
          <w:tcPr>
            <w:tcW w:w="566" w:type="dxa"/>
            <w:vMerge/>
            <w:tcBorders>
              <w:top w:val="nil"/>
              <w:bottom w:val="nil"/>
            </w:tcBorders>
          </w:tcPr>
          <w:p w14:paraId="17FAA7A5" w14:textId="77777777" w:rsidR="00331994" w:rsidRPr="00582304" w:rsidRDefault="00331994" w:rsidP="008B57D8">
            <w:pPr>
              <w:spacing w:line="240" w:lineRule="auto"/>
              <w:rPr>
                <w:iCs/>
                <w:szCs w:val="24"/>
              </w:rPr>
            </w:pPr>
          </w:p>
        </w:tc>
        <w:tc>
          <w:tcPr>
            <w:tcW w:w="1274" w:type="dxa"/>
            <w:tcBorders>
              <w:top w:val="nil"/>
              <w:bottom w:val="nil"/>
            </w:tcBorders>
          </w:tcPr>
          <w:p w14:paraId="05FE28F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276D5F7" w14:textId="77777777" w:rsidR="00331994" w:rsidRPr="00582304" w:rsidRDefault="00331994" w:rsidP="008B57D8">
            <w:pPr>
              <w:spacing w:line="240" w:lineRule="auto"/>
              <w:rPr>
                <w:iCs/>
                <w:szCs w:val="24"/>
              </w:rPr>
            </w:pPr>
          </w:p>
        </w:tc>
        <w:tc>
          <w:tcPr>
            <w:tcW w:w="1084" w:type="dxa"/>
            <w:tcBorders>
              <w:top w:val="nil"/>
              <w:bottom w:val="nil"/>
            </w:tcBorders>
            <w:noWrap/>
          </w:tcPr>
          <w:p w14:paraId="23FB21B9" w14:textId="77777777" w:rsidR="00331994" w:rsidRPr="00582304" w:rsidRDefault="00331994" w:rsidP="008B57D8">
            <w:pPr>
              <w:spacing w:line="240" w:lineRule="auto"/>
              <w:rPr>
                <w:iCs/>
                <w:szCs w:val="24"/>
              </w:rPr>
            </w:pPr>
            <w:r>
              <w:rPr>
                <w:rFonts w:hint="eastAsia"/>
                <w:color w:val="000000"/>
              </w:rPr>
              <w:t>299.01</w:t>
            </w:r>
          </w:p>
        </w:tc>
        <w:tc>
          <w:tcPr>
            <w:tcW w:w="1085" w:type="dxa"/>
            <w:tcBorders>
              <w:top w:val="nil"/>
              <w:bottom w:val="nil"/>
            </w:tcBorders>
            <w:noWrap/>
          </w:tcPr>
          <w:p w14:paraId="74498A80" w14:textId="77777777" w:rsidR="00331994" w:rsidRPr="00582304" w:rsidRDefault="00331994" w:rsidP="008B57D8">
            <w:pPr>
              <w:spacing w:line="240" w:lineRule="auto"/>
              <w:rPr>
                <w:iCs/>
                <w:szCs w:val="24"/>
              </w:rPr>
            </w:pPr>
            <w:r>
              <w:rPr>
                <w:rFonts w:hint="eastAsia"/>
                <w:color w:val="000000"/>
              </w:rPr>
              <w:t>-0.99</w:t>
            </w:r>
          </w:p>
        </w:tc>
        <w:tc>
          <w:tcPr>
            <w:tcW w:w="1089" w:type="dxa"/>
            <w:tcBorders>
              <w:top w:val="nil"/>
              <w:bottom w:val="nil"/>
            </w:tcBorders>
            <w:noWrap/>
          </w:tcPr>
          <w:p w14:paraId="44534E9B" w14:textId="77777777" w:rsidR="00331994" w:rsidRPr="00582304" w:rsidRDefault="00331994" w:rsidP="008B57D8">
            <w:pPr>
              <w:spacing w:line="240" w:lineRule="auto"/>
              <w:rPr>
                <w:iCs/>
                <w:szCs w:val="24"/>
              </w:rPr>
            </w:pPr>
            <w:r>
              <w:rPr>
                <w:rFonts w:hint="eastAsia"/>
                <w:color w:val="000000"/>
              </w:rPr>
              <w:t>10.75</w:t>
            </w:r>
          </w:p>
        </w:tc>
        <w:tc>
          <w:tcPr>
            <w:tcW w:w="992" w:type="dxa"/>
            <w:tcBorders>
              <w:top w:val="nil"/>
              <w:bottom w:val="nil"/>
            </w:tcBorders>
            <w:noWrap/>
          </w:tcPr>
          <w:p w14:paraId="4AFB5EC2" w14:textId="77777777" w:rsidR="00331994" w:rsidRPr="00582304" w:rsidRDefault="00331994" w:rsidP="008B57D8">
            <w:pPr>
              <w:spacing w:line="240" w:lineRule="auto"/>
              <w:rPr>
                <w:iCs/>
                <w:szCs w:val="24"/>
              </w:rPr>
            </w:pPr>
            <w:r>
              <w:rPr>
                <w:rFonts w:hint="eastAsia"/>
                <w:color w:val="000000"/>
              </w:rPr>
              <w:t>8.89</w:t>
            </w:r>
          </w:p>
        </w:tc>
        <w:tc>
          <w:tcPr>
            <w:tcW w:w="990" w:type="dxa"/>
            <w:tcBorders>
              <w:top w:val="nil"/>
              <w:bottom w:val="nil"/>
            </w:tcBorders>
            <w:noWrap/>
          </w:tcPr>
          <w:p w14:paraId="286F1923" w14:textId="77777777" w:rsidR="00331994" w:rsidRPr="00582304" w:rsidRDefault="00331994" w:rsidP="008B57D8">
            <w:pPr>
              <w:spacing w:line="240" w:lineRule="auto"/>
              <w:rPr>
                <w:iCs/>
                <w:szCs w:val="24"/>
              </w:rPr>
            </w:pPr>
            <w:r>
              <w:rPr>
                <w:rFonts w:hint="eastAsia"/>
                <w:color w:val="000000"/>
              </w:rPr>
              <w:t>10.79</w:t>
            </w:r>
          </w:p>
        </w:tc>
        <w:tc>
          <w:tcPr>
            <w:tcW w:w="1278" w:type="dxa"/>
            <w:tcBorders>
              <w:top w:val="nil"/>
              <w:bottom w:val="nil"/>
            </w:tcBorders>
          </w:tcPr>
          <w:p w14:paraId="4924135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C732991" w14:textId="77777777" w:rsidTr="008B57D8">
        <w:trPr>
          <w:trHeight w:val="324"/>
        </w:trPr>
        <w:tc>
          <w:tcPr>
            <w:tcW w:w="566" w:type="dxa"/>
            <w:vMerge/>
            <w:tcBorders>
              <w:top w:val="nil"/>
              <w:bottom w:val="nil"/>
            </w:tcBorders>
          </w:tcPr>
          <w:p w14:paraId="778B61A1" w14:textId="77777777" w:rsidR="00331994" w:rsidRPr="00582304" w:rsidRDefault="00331994" w:rsidP="008B57D8">
            <w:pPr>
              <w:spacing w:line="240" w:lineRule="auto"/>
              <w:rPr>
                <w:iCs/>
                <w:szCs w:val="24"/>
              </w:rPr>
            </w:pPr>
          </w:p>
        </w:tc>
        <w:tc>
          <w:tcPr>
            <w:tcW w:w="1274" w:type="dxa"/>
            <w:tcBorders>
              <w:top w:val="nil"/>
              <w:bottom w:val="nil"/>
            </w:tcBorders>
          </w:tcPr>
          <w:p w14:paraId="392D686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1E0B2EA2" w14:textId="77777777" w:rsidR="00331994" w:rsidRPr="00582304" w:rsidRDefault="00331994" w:rsidP="008B57D8">
            <w:pPr>
              <w:spacing w:line="240" w:lineRule="auto"/>
              <w:rPr>
                <w:iCs/>
                <w:szCs w:val="24"/>
              </w:rPr>
            </w:pPr>
          </w:p>
        </w:tc>
        <w:tc>
          <w:tcPr>
            <w:tcW w:w="1084" w:type="dxa"/>
            <w:tcBorders>
              <w:top w:val="nil"/>
              <w:bottom w:val="nil"/>
            </w:tcBorders>
            <w:noWrap/>
          </w:tcPr>
          <w:p w14:paraId="2E08AFF4" w14:textId="77777777" w:rsidR="00331994" w:rsidRPr="00582304" w:rsidRDefault="00331994" w:rsidP="008B57D8">
            <w:pPr>
              <w:spacing w:line="240" w:lineRule="auto"/>
              <w:rPr>
                <w:iCs/>
                <w:szCs w:val="24"/>
              </w:rPr>
            </w:pPr>
            <w:r>
              <w:rPr>
                <w:rFonts w:hint="eastAsia"/>
                <w:color w:val="000000"/>
              </w:rPr>
              <w:t>287.46</w:t>
            </w:r>
          </w:p>
        </w:tc>
        <w:tc>
          <w:tcPr>
            <w:tcW w:w="1085" w:type="dxa"/>
            <w:tcBorders>
              <w:top w:val="nil"/>
              <w:bottom w:val="nil"/>
            </w:tcBorders>
            <w:noWrap/>
          </w:tcPr>
          <w:p w14:paraId="1E52F8D6" w14:textId="77777777" w:rsidR="00331994" w:rsidRPr="00582304" w:rsidRDefault="00331994" w:rsidP="008B57D8">
            <w:pPr>
              <w:spacing w:line="240" w:lineRule="auto"/>
              <w:rPr>
                <w:iCs/>
                <w:szCs w:val="24"/>
              </w:rPr>
            </w:pPr>
            <w:r>
              <w:rPr>
                <w:rFonts w:hint="eastAsia"/>
                <w:color w:val="000000"/>
              </w:rPr>
              <w:t>-12.54</w:t>
            </w:r>
          </w:p>
        </w:tc>
        <w:tc>
          <w:tcPr>
            <w:tcW w:w="1089" w:type="dxa"/>
            <w:tcBorders>
              <w:top w:val="nil"/>
              <w:bottom w:val="nil"/>
            </w:tcBorders>
            <w:noWrap/>
          </w:tcPr>
          <w:p w14:paraId="7020F15F" w14:textId="77777777" w:rsidR="00331994" w:rsidRPr="00582304" w:rsidRDefault="00331994" w:rsidP="008B57D8">
            <w:pPr>
              <w:spacing w:line="240" w:lineRule="auto"/>
              <w:rPr>
                <w:iCs/>
                <w:szCs w:val="24"/>
              </w:rPr>
            </w:pPr>
            <w:r>
              <w:rPr>
                <w:rFonts w:hint="eastAsia"/>
                <w:color w:val="000000"/>
              </w:rPr>
              <w:t>7.63</w:t>
            </w:r>
          </w:p>
        </w:tc>
        <w:tc>
          <w:tcPr>
            <w:tcW w:w="992" w:type="dxa"/>
            <w:tcBorders>
              <w:top w:val="nil"/>
              <w:bottom w:val="nil"/>
            </w:tcBorders>
            <w:noWrap/>
          </w:tcPr>
          <w:p w14:paraId="3AD8BC3A" w14:textId="77777777" w:rsidR="00331994" w:rsidRPr="00582304" w:rsidRDefault="00331994" w:rsidP="008B57D8">
            <w:pPr>
              <w:spacing w:line="240" w:lineRule="auto"/>
              <w:rPr>
                <w:iCs/>
                <w:szCs w:val="24"/>
              </w:rPr>
            </w:pPr>
            <w:r>
              <w:rPr>
                <w:rFonts w:hint="eastAsia"/>
                <w:color w:val="000000"/>
              </w:rPr>
              <w:t>6.76</w:t>
            </w:r>
          </w:p>
        </w:tc>
        <w:tc>
          <w:tcPr>
            <w:tcW w:w="990" w:type="dxa"/>
            <w:tcBorders>
              <w:top w:val="nil"/>
              <w:bottom w:val="nil"/>
            </w:tcBorders>
            <w:noWrap/>
          </w:tcPr>
          <w:p w14:paraId="27B9DA82" w14:textId="77777777" w:rsidR="00331994" w:rsidRPr="00582304" w:rsidRDefault="00331994" w:rsidP="008B57D8">
            <w:pPr>
              <w:spacing w:line="240" w:lineRule="auto"/>
              <w:rPr>
                <w:iCs/>
                <w:szCs w:val="24"/>
              </w:rPr>
            </w:pPr>
            <w:r>
              <w:rPr>
                <w:rFonts w:hint="eastAsia"/>
                <w:color w:val="000000"/>
              </w:rPr>
              <w:t>14.68</w:t>
            </w:r>
          </w:p>
        </w:tc>
        <w:tc>
          <w:tcPr>
            <w:tcW w:w="1278" w:type="dxa"/>
            <w:tcBorders>
              <w:top w:val="nil"/>
              <w:bottom w:val="nil"/>
            </w:tcBorders>
          </w:tcPr>
          <w:p w14:paraId="2000741C"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C79F8A4" w14:textId="77777777" w:rsidTr="008B57D8">
        <w:trPr>
          <w:trHeight w:val="324"/>
        </w:trPr>
        <w:tc>
          <w:tcPr>
            <w:tcW w:w="566" w:type="dxa"/>
            <w:vMerge/>
            <w:tcBorders>
              <w:top w:val="nil"/>
              <w:bottom w:val="single" w:sz="4" w:space="0" w:color="auto"/>
            </w:tcBorders>
          </w:tcPr>
          <w:p w14:paraId="790E7FE1"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C4CE3A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CC5924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28A3C48" w14:textId="77777777" w:rsidR="00331994" w:rsidRPr="00582304" w:rsidRDefault="00331994" w:rsidP="008B57D8">
            <w:pPr>
              <w:spacing w:line="240" w:lineRule="auto"/>
              <w:rPr>
                <w:color w:val="000000"/>
              </w:rPr>
            </w:pPr>
            <w:r>
              <w:rPr>
                <w:rFonts w:hint="eastAsia"/>
                <w:color w:val="000000"/>
              </w:rPr>
              <w:t>314.96</w:t>
            </w:r>
          </w:p>
        </w:tc>
        <w:tc>
          <w:tcPr>
            <w:tcW w:w="1085" w:type="dxa"/>
            <w:tcBorders>
              <w:top w:val="nil"/>
              <w:bottom w:val="single" w:sz="4" w:space="0" w:color="auto"/>
            </w:tcBorders>
            <w:noWrap/>
          </w:tcPr>
          <w:p w14:paraId="3C378BDF" w14:textId="77777777" w:rsidR="00331994" w:rsidRPr="00582304" w:rsidRDefault="00331994" w:rsidP="008B57D8">
            <w:pPr>
              <w:spacing w:line="240" w:lineRule="auto"/>
              <w:rPr>
                <w:color w:val="000000"/>
              </w:rPr>
            </w:pPr>
            <w:r>
              <w:rPr>
                <w:rFonts w:hint="eastAsia"/>
                <w:color w:val="000000"/>
              </w:rPr>
              <w:t>14.96</w:t>
            </w:r>
          </w:p>
        </w:tc>
        <w:tc>
          <w:tcPr>
            <w:tcW w:w="1089" w:type="dxa"/>
            <w:tcBorders>
              <w:top w:val="nil"/>
              <w:bottom w:val="single" w:sz="4" w:space="0" w:color="auto"/>
            </w:tcBorders>
            <w:noWrap/>
          </w:tcPr>
          <w:p w14:paraId="39FDAB46" w14:textId="77777777" w:rsidR="00331994" w:rsidRPr="00582304" w:rsidRDefault="00331994" w:rsidP="008B57D8">
            <w:pPr>
              <w:spacing w:line="240" w:lineRule="auto"/>
              <w:rPr>
                <w:color w:val="000000"/>
              </w:rPr>
            </w:pPr>
            <w:r>
              <w:rPr>
                <w:rFonts w:hint="eastAsia"/>
                <w:color w:val="000000"/>
              </w:rPr>
              <w:t>20.43</w:t>
            </w:r>
          </w:p>
        </w:tc>
        <w:tc>
          <w:tcPr>
            <w:tcW w:w="992" w:type="dxa"/>
            <w:tcBorders>
              <w:top w:val="nil"/>
              <w:bottom w:val="single" w:sz="4" w:space="0" w:color="auto"/>
            </w:tcBorders>
            <w:noWrap/>
          </w:tcPr>
          <w:p w14:paraId="53A07E49" w14:textId="77777777" w:rsidR="00331994" w:rsidRPr="00582304" w:rsidRDefault="00331994" w:rsidP="008B57D8">
            <w:pPr>
              <w:spacing w:line="240" w:lineRule="auto"/>
              <w:rPr>
                <w:color w:val="000000"/>
              </w:rPr>
            </w:pPr>
            <w:r>
              <w:rPr>
                <w:rFonts w:hint="eastAsia"/>
                <w:color w:val="000000"/>
              </w:rPr>
              <w:t>19.06</w:t>
            </w:r>
          </w:p>
        </w:tc>
        <w:tc>
          <w:tcPr>
            <w:tcW w:w="990" w:type="dxa"/>
            <w:tcBorders>
              <w:top w:val="nil"/>
              <w:bottom w:val="single" w:sz="4" w:space="0" w:color="auto"/>
            </w:tcBorders>
            <w:noWrap/>
          </w:tcPr>
          <w:p w14:paraId="4F1998E6" w14:textId="77777777" w:rsidR="00331994" w:rsidRPr="00582304" w:rsidRDefault="00331994" w:rsidP="008B57D8">
            <w:pPr>
              <w:spacing w:line="240" w:lineRule="auto"/>
              <w:rPr>
                <w:color w:val="000000"/>
              </w:rPr>
            </w:pPr>
            <w:r>
              <w:rPr>
                <w:rFonts w:hint="eastAsia"/>
                <w:color w:val="000000"/>
              </w:rPr>
              <w:t>25.31</w:t>
            </w:r>
          </w:p>
        </w:tc>
        <w:tc>
          <w:tcPr>
            <w:tcW w:w="1278" w:type="dxa"/>
            <w:tcBorders>
              <w:top w:val="nil"/>
              <w:bottom w:val="single" w:sz="4" w:space="0" w:color="auto"/>
            </w:tcBorders>
          </w:tcPr>
          <w:p w14:paraId="240B9C5A" w14:textId="77777777" w:rsidR="00331994" w:rsidRPr="00582304" w:rsidRDefault="00331994" w:rsidP="008B57D8">
            <w:pPr>
              <w:spacing w:line="240" w:lineRule="auto"/>
              <w:rPr>
                <w:color w:val="000000"/>
              </w:rPr>
            </w:pPr>
            <w:r>
              <w:rPr>
                <w:rFonts w:hint="eastAsia"/>
                <w:color w:val="000000"/>
              </w:rPr>
              <w:t>0.91</w:t>
            </w:r>
          </w:p>
        </w:tc>
      </w:tr>
      <w:tr w:rsidR="00331994" w:rsidRPr="00582304" w14:paraId="723DFA89" w14:textId="77777777" w:rsidTr="008B57D8">
        <w:trPr>
          <w:trHeight w:val="324"/>
        </w:trPr>
        <w:tc>
          <w:tcPr>
            <w:tcW w:w="566" w:type="dxa"/>
            <w:vMerge w:val="restart"/>
            <w:tcBorders>
              <w:top w:val="single" w:sz="4" w:space="0" w:color="auto"/>
            </w:tcBorders>
            <w:noWrap/>
          </w:tcPr>
          <w:p w14:paraId="1E44A484"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A68160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621B541" w14:textId="77777777" w:rsidR="00331994" w:rsidRPr="00582304" w:rsidRDefault="00331994" w:rsidP="008B57D8">
            <w:pPr>
              <w:spacing w:line="240" w:lineRule="auto"/>
              <w:rPr>
                <w:iCs/>
                <w:szCs w:val="24"/>
              </w:rPr>
            </w:pPr>
            <w:r>
              <w:rPr>
                <w:rFonts w:hint="eastAsia"/>
                <w:color w:val="000000"/>
              </w:rPr>
              <w:t>282.98</w:t>
            </w:r>
          </w:p>
        </w:tc>
        <w:tc>
          <w:tcPr>
            <w:tcW w:w="1084" w:type="dxa"/>
            <w:tcBorders>
              <w:top w:val="single" w:sz="4" w:space="0" w:color="auto"/>
            </w:tcBorders>
            <w:noWrap/>
          </w:tcPr>
          <w:p w14:paraId="2633469F" w14:textId="77777777" w:rsidR="00331994" w:rsidRPr="00582304" w:rsidRDefault="00331994" w:rsidP="008B57D8">
            <w:pPr>
              <w:spacing w:line="240" w:lineRule="auto"/>
              <w:rPr>
                <w:iCs/>
                <w:szCs w:val="24"/>
              </w:rPr>
            </w:pPr>
            <w:r>
              <w:rPr>
                <w:rFonts w:hint="eastAsia"/>
                <w:color w:val="000000"/>
              </w:rPr>
              <w:t>299.08</w:t>
            </w:r>
          </w:p>
        </w:tc>
        <w:tc>
          <w:tcPr>
            <w:tcW w:w="1085" w:type="dxa"/>
            <w:tcBorders>
              <w:top w:val="single" w:sz="4" w:space="0" w:color="auto"/>
            </w:tcBorders>
            <w:noWrap/>
          </w:tcPr>
          <w:p w14:paraId="18290A98" w14:textId="77777777" w:rsidR="00331994" w:rsidRPr="00582304" w:rsidRDefault="00331994" w:rsidP="008B57D8">
            <w:pPr>
              <w:spacing w:line="240" w:lineRule="auto"/>
              <w:rPr>
                <w:iCs/>
                <w:szCs w:val="24"/>
              </w:rPr>
            </w:pPr>
            <w:r>
              <w:rPr>
                <w:rFonts w:hint="eastAsia"/>
                <w:color w:val="000000"/>
              </w:rPr>
              <w:t>-0.92</w:t>
            </w:r>
          </w:p>
        </w:tc>
        <w:tc>
          <w:tcPr>
            <w:tcW w:w="1089" w:type="dxa"/>
            <w:tcBorders>
              <w:top w:val="single" w:sz="4" w:space="0" w:color="auto"/>
            </w:tcBorders>
            <w:noWrap/>
          </w:tcPr>
          <w:p w14:paraId="798831F9" w14:textId="77777777" w:rsidR="00331994" w:rsidRPr="00582304" w:rsidRDefault="00331994" w:rsidP="008B57D8">
            <w:pPr>
              <w:spacing w:line="240" w:lineRule="auto"/>
              <w:rPr>
                <w:iCs/>
                <w:szCs w:val="24"/>
              </w:rPr>
            </w:pPr>
            <w:r>
              <w:rPr>
                <w:rFonts w:hint="eastAsia"/>
                <w:color w:val="000000"/>
              </w:rPr>
              <w:t>5.17</w:t>
            </w:r>
          </w:p>
        </w:tc>
        <w:tc>
          <w:tcPr>
            <w:tcW w:w="992" w:type="dxa"/>
            <w:tcBorders>
              <w:top w:val="single" w:sz="4" w:space="0" w:color="auto"/>
            </w:tcBorders>
            <w:noWrap/>
          </w:tcPr>
          <w:p w14:paraId="78F2059B" w14:textId="77777777" w:rsidR="00331994" w:rsidRPr="00582304" w:rsidRDefault="00331994" w:rsidP="008B57D8">
            <w:pPr>
              <w:spacing w:line="240" w:lineRule="auto"/>
              <w:rPr>
                <w:iCs/>
                <w:szCs w:val="24"/>
              </w:rPr>
            </w:pPr>
            <w:r>
              <w:rPr>
                <w:rFonts w:hint="eastAsia"/>
                <w:color w:val="000000"/>
              </w:rPr>
              <w:t>4.97</w:t>
            </w:r>
          </w:p>
        </w:tc>
        <w:tc>
          <w:tcPr>
            <w:tcW w:w="990" w:type="dxa"/>
            <w:tcBorders>
              <w:top w:val="single" w:sz="4" w:space="0" w:color="auto"/>
            </w:tcBorders>
            <w:noWrap/>
          </w:tcPr>
          <w:p w14:paraId="77CDF7BA" w14:textId="77777777" w:rsidR="00331994" w:rsidRPr="00582304" w:rsidRDefault="00331994" w:rsidP="008B57D8">
            <w:pPr>
              <w:spacing w:line="240" w:lineRule="auto"/>
              <w:rPr>
                <w:iCs/>
                <w:szCs w:val="24"/>
              </w:rPr>
            </w:pPr>
            <w:r>
              <w:rPr>
                <w:rFonts w:hint="eastAsia"/>
                <w:color w:val="000000"/>
              </w:rPr>
              <w:t>5.25</w:t>
            </w:r>
          </w:p>
        </w:tc>
        <w:tc>
          <w:tcPr>
            <w:tcW w:w="1278" w:type="dxa"/>
            <w:tcBorders>
              <w:top w:val="single" w:sz="4" w:space="0" w:color="auto"/>
            </w:tcBorders>
          </w:tcPr>
          <w:p w14:paraId="33A5947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3E497A3A" w14:textId="77777777" w:rsidTr="008B57D8">
        <w:trPr>
          <w:trHeight w:val="324"/>
        </w:trPr>
        <w:tc>
          <w:tcPr>
            <w:tcW w:w="566" w:type="dxa"/>
            <w:vMerge/>
          </w:tcPr>
          <w:p w14:paraId="4EC16164" w14:textId="77777777" w:rsidR="00331994" w:rsidRPr="00582304" w:rsidRDefault="00331994" w:rsidP="008B57D8">
            <w:pPr>
              <w:spacing w:line="240" w:lineRule="auto"/>
              <w:rPr>
                <w:iCs/>
                <w:szCs w:val="24"/>
              </w:rPr>
            </w:pPr>
          </w:p>
        </w:tc>
        <w:tc>
          <w:tcPr>
            <w:tcW w:w="1274" w:type="dxa"/>
          </w:tcPr>
          <w:p w14:paraId="6BC20A79"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E18B94C" w14:textId="77777777" w:rsidR="00331994" w:rsidRPr="00582304" w:rsidRDefault="00331994" w:rsidP="008B57D8">
            <w:pPr>
              <w:spacing w:line="240" w:lineRule="auto"/>
              <w:rPr>
                <w:iCs/>
                <w:szCs w:val="24"/>
              </w:rPr>
            </w:pPr>
          </w:p>
        </w:tc>
        <w:tc>
          <w:tcPr>
            <w:tcW w:w="1084" w:type="dxa"/>
            <w:noWrap/>
          </w:tcPr>
          <w:p w14:paraId="65895D77" w14:textId="77777777" w:rsidR="00331994" w:rsidRPr="00582304" w:rsidRDefault="00331994" w:rsidP="008B57D8">
            <w:pPr>
              <w:spacing w:line="240" w:lineRule="auto"/>
              <w:rPr>
                <w:iCs/>
                <w:szCs w:val="24"/>
              </w:rPr>
            </w:pPr>
            <w:r>
              <w:rPr>
                <w:rFonts w:hint="eastAsia"/>
                <w:color w:val="000000"/>
              </w:rPr>
              <w:t>299.33</w:t>
            </w:r>
          </w:p>
        </w:tc>
        <w:tc>
          <w:tcPr>
            <w:tcW w:w="1085" w:type="dxa"/>
            <w:noWrap/>
          </w:tcPr>
          <w:p w14:paraId="61D39BA9" w14:textId="77777777" w:rsidR="00331994" w:rsidRPr="00582304" w:rsidRDefault="00331994" w:rsidP="008B57D8">
            <w:pPr>
              <w:spacing w:line="240" w:lineRule="auto"/>
              <w:rPr>
                <w:iCs/>
                <w:szCs w:val="24"/>
              </w:rPr>
            </w:pPr>
            <w:r>
              <w:rPr>
                <w:rFonts w:hint="eastAsia"/>
                <w:color w:val="000000"/>
              </w:rPr>
              <w:t>-0.67</w:t>
            </w:r>
          </w:p>
        </w:tc>
        <w:tc>
          <w:tcPr>
            <w:tcW w:w="1089" w:type="dxa"/>
            <w:noWrap/>
          </w:tcPr>
          <w:p w14:paraId="0E077EC9" w14:textId="77777777" w:rsidR="00331994" w:rsidRPr="00582304" w:rsidRDefault="00331994" w:rsidP="008B57D8">
            <w:pPr>
              <w:spacing w:line="240" w:lineRule="auto"/>
              <w:rPr>
                <w:iCs/>
                <w:szCs w:val="24"/>
              </w:rPr>
            </w:pPr>
            <w:r>
              <w:rPr>
                <w:rFonts w:hint="eastAsia"/>
                <w:color w:val="000000"/>
              </w:rPr>
              <w:t>5.34</w:t>
            </w:r>
          </w:p>
        </w:tc>
        <w:tc>
          <w:tcPr>
            <w:tcW w:w="992" w:type="dxa"/>
            <w:noWrap/>
          </w:tcPr>
          <w:p w14:paraId="50979712" w14:textId="77777777" w:rsidR="00331994" w:rsidRPr="00582304" w:rsidRDefault="00331994" w:rsidP="008B57D8">
            <w:pPr>
              <w:spacing w:line="240" w:lineRule="auto"/>
              <w:rPr>
                <w:iCs/>
                <w:szCs w:val="24"/>
              </w:rPr>
            </w:pPr>
            <w:r>
              <w:rPr>
                <w:rFonts w:hint="eastAsia"/>
                <w:color w:val="000000"/>
              </w:rPr>
              <w:t>4.81</w:t>
            </w:r>
          </w:p>
        </w:tc>
        <w:tc>
          <w:tcPr>
            <w:tcW w:w="990" w:type="dxa"/>
            <w:noWrap/>
          </w:tcPr>
          <w:p w14:paraId="628B7444" w14:textId="77777777" w:rsidR="00331994" w:rsidRPr="00582304" w:rsidRDefault="00331994" w:rsidP="008B57D8">
            <w:pPr>
              <w:spacing w:line="240" w:lineRule="auto"/>
              <w:rPr>
                <w:iCs/>
                <w:szCs w:val="24"/>
              </w:rPr>
            </w:pPr>
            <w:r>
              <w:rPr>
                <w:rFonts w:hint="eastAsia"/>
                <w:color w:val="000000"/>
              </w:rPr>
              <w:t>5.38</w:t>
            </w:r>
          </w:p>
        </w:tc>
        <w:tc>
          <w:tcPr>
            <w:tcW w:w="1278" w:type="dxa"/>
          </w:tcPr>
          <w:p w14:paraId="1AF82FAB"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7068F87B" w14:textId="77777777" w:rsidTr="008B57D8">
        <w:trPr>
          <w:trHeight w:val="324"/>
        </w:trPr>
        <w:tc>
          <w:tcPr>
            <w:tcW w:w="566" w:type="dxa"/>
            <w:vMerge/>
          </w:tcPr>
          <w:p w14:paraId="23E2EB5F" w14:textId="77777777" w:rsidR="00331994" w:rsidRPr="00582304" w:rsidRDefault="00331994" w:rsidP="008B57D8">
            <w:pPr>
              <w:spacing w:line="240" w:lineRule="auto"/>
              <w:rPr>
                <w:iCs/>
                <w:szCs w:val="24"/>
              </w:rPr>
            </w:pPr>
          </w:p>
        </w:tc>
        <w:tc>
          <w:tcPr>
            <w:tcW w:w="1274" w:type="dxa"/>
          </w:tcPr>
          <w:p w14:paraId="536C6F5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1F8D9B8" w14:textId="77777777" w:rsidR="00331994" w:rsidRPr="00582304" w:rsidRDefault="00331994" w:rsidP="008B57D8">
            <w:pPr>
              <w:spacing w:line="240" w:lineRule="auto"/>
              <w:rPr>
                <w:iCs/>
                <w:szCs w:val="24"/>
              </w:rPr>
            </w:pPr>
          </w:p>
        </w:tc>
        <w:tc>
          <w:tcPr>
            <w:tcW w:w="1084" w:type="dxa"/>
            <w:noWrap/>
          </w:tcPr>
          <w:p w14:paraId="42C50B49" w14:textId="77777777" w:rsidR="00331994" w:rsidRPr="00582304" w:rsidRDefault="00331994" w:rsidP="008B57D8">
            <w:pPr>
              <w:spacing w:line="240" w:lineRule="auto"/>
              <w:rPr>
                <w:iCs/>
                <w:szCs w:val="24"/>
              </w:rPr>
            </w:pPr>
            <w:r>
              <w:rPr>
                <w:rFonts w:hint="eastAsia"/>
                <w:color w:val="000000"/>
              </w:rPr>
              <w:t>296.37</w:t>
            </w:r>
          </w:p>
        </w:tc>
        <w:tc>
          <w:tcPr>
            <w:tcW w:w="1085" w:type="dxa"/>
            <w:noWrap/>
          </w:tcPr>
          <w:p w14:paraId="1C4EC624" w14:textId="77777777" w:rsidR="00331994" w:rsidRPr="00582304" w:rsidRDefault="00331994" w:rsidP="008B57D8">
            <w:pPr>
              <w:spacing w:line="240" w:lineRule="auto"/>
              <w:rPr>
                <w:iCs/>
                <w:szCs w:val="24"/>
              </w:rPr>
            </w:pPr>
            <w:r>
              <w:rPr>
                <w:rFonts w:hint="eastAsia"/>
                <w:color w:val="000000"/>
              </w:rPr>
              <w:t>-3.63</w:t>
            </w:r>
          </w:p>
        </w:tc>
        <w:tc>
          <w:tcPr>
            <w:tcW w:w="1089" w:type="dxa"/>
            <w:noWrap/>
          </w:tcPr>
          <w:p w14:paraId="15141CA9" w14:textId="77777777" w:rsidR="00331994" w:rsidRPr="00582304" w:rsidRDefault="00331994" w:rsidP="008B57D8">
            <w:pPr>
              <w:spacing w:line="240" w:lineRule="auto"/>
              <w:rPr>
                <w:iCs/>
                <w:szCs w:val="24"/>
              </w:rPr>
            </w:pPr>
            <w:r>
              <w:rPr>
                <w:rFonts w:hint="eastAsia"/>
                <w:color w:val="000000"/>
              </w:rPr>
              <w:t>5.05</w:t>
            </w:r>
          </w:p>
        </w:tc>
        <w:tc>
          <w:tcPr>
            <w:tcW w:w="992" w:type="dxa"/>
            <w:noWrap/>
          </w:tcPr>
          <w:p w14:paraId="3F9C411B" w14:textId="77777777" w:rsidR="00331994" w:rsidRPr="00582304" w:rsidRDefault="00331994" w:rsidP="008B57D8">
            <w:pPr>
              <w:spacing w:line="240" w:lineRule="auto"/>
              <w:rPr>
                <w:iCs/>
                <w:szCs w:val="24"/>
              </w:rPr>
            </w:pPr>
            <w:r>
              <w:rPr>
                <w:rFonts w:hint="eastAsia"/>
                <w:color w:val="000000"/>
              </w:rPr>
              <w:t>4.55</w:t>
            </w:r>
          </w:p>
        </w:tc>
        <w:tc>
          <w:tcPr>
            <w:tcW w:w="990" w:type="dxa"/>
            <w:noWrap/>
          </w:tcPr>
          <w:p w14:paraId="687A8E1C" w14:textId="77777777" w:rsidR="00331994" w:rsidRPr="00582304" w:rsidRDefault="00331994" w:rsidP="008B57D8">
            <w:pPr>
              <w:spacing w:line="240" w:lineRule="auto"/>
              <w:rPr>
                <w:iCs/>
                <w:szCs w:val="24"/>
              </w:rPr>
            </w:pPr>
            <w:r>
              <w:rPr>
                <w:rFonts w:hint="eastAsia"/>
                <w:color w:val="000000"/>
              </w:rPr>
              <w:t>6.22</w:t>
            </w:r>
          </w:p>
        </w:tc>
        <w:tc>
          <w:tcPr>
            <w:tcW w:w="1278" w:type="dxa"/>
          </w:tcPr>
          <w:p w14:paraId="40AAB831"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671E2EED" w14:textId="77777777" w:rsidTr="008B57D8">
        <w:trPr>
          <w:trHeight w:val="324"/>
        </w:trPr>
        <w:tc>
          <w:tcPr>
            <w:tcW w:w="566" w:type="dxa"/>
            <w:vMerge/>
          </w:tcPr>
          <w:p w14:paraId="061167DF" w14:textId="77777777" w:rsidR="00331994" w:rsidRPr="00582304" w:rsidRDefault="00331994" w:rsidP="008B57D8">
            <w:pPr>
              <w:spacing w:line="240" w:lineRule="auto"/>
              <w:rPr>
                <w:iCs/>
                <w:szCs w:val="24"/>
              </w:rPr>
            </w:pPr>
          </w:p>
        </w:tc>
        <w:tc>
          <w:tcPr>
            <w:tcW w:w="1274" w:type="dxa"/>
          </w:tcPr>
          <w:p w14:paraId="64CA79C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46ADAD3E" w14:textId="77777777" w:rsidR="00331994" w:rsidRPr="00582304" w:rsidRDefault="00331994" w:rsidP="008B57D8">
            <w:pPr>
              <w:spacing w:line="240" w:lineRule="auto"/>
              <w:rPr>
                <w:iCs/>
                <w:szCs w:val="24"/>
              </w:rPr>
            </w:pPr>
          </w:p>
        </w:tc>
        <w:tc>
          <w:tcPr>
            <w:tcW w:w="1084" w:type="dxa"/>
            <w:noWrap/>
          </w:tcPr>
          <w:p w14:paraId="0FDBEBFB" w14:textId="77777777" w:rsidR="00331994" w:rsidRPr="00582304" w:rsidRDefault="00331994" w:rsidP="008B57D8">
            <w:pPr>
              <w:spacing w:line="240" w:lineRule="auto"/>
              <w:rPr>
                <w:color w:val="000000"/>
              </w:rPr>
            </w:pPr>
            <w:r>
              <w:rPr>
                <w:rFonts w:hint="eastAsia"/>
                <w:color w:val="000000"/>
              </w:rPr>
              <w:t>338.29</w:t>
            </w:r>
          </w:p>
        </w:tc>
        <w:tc>
          <w:tcPr>
            <w:tcW w:w="1085" w:type="dxa"/>
            <w:noWrap/>
          </w:tcPr>
          <w:p w14:paraId="02F8C877" w14:textId="77777777" w:rsidR="00331994" w:rsidRPr="00582304" w:rsidRDefault="00331994" w:rsidP="008B57D8">
            <w:pPr>
              <w:spacing w:line="240" w:lineRule="auto"/>
              <w:rPr>
                <w:color w:val="000000"/>
              </w:rPr>
            </w:pPr>
            <w:r>
              <w:rPr>
                <w:rFonts w:hint="eastAsia"/>
                <w:color w:val="000000"/>
              </w:rPr>
              <w:t>38.29</w:t>
            </w:r>
          </w:p>
        </w:tc>
        <w:tc>
          <w:tcPr>
            <w:tcW w:w="1089" w:type="dxa"/>
            <w:noWrap/>
          </w:tcPr>
          <w:p w14:paraId="1D2F2D43" w14:textId="77777777" w:rsidR="00331994" w:rsidRPr="00582304" w:rsidRDefault="00331994" w:rsidP="008B57D8">
            <w:pPr>
              <w:spacing w:line="240" w:lineRule="auto"/>
              <w:rPr>
                <w:color w:val="000000"/>
              </w:rPr>
            </w:pPr>
            <w:r>
              <w:rPr>
                <w:rFonts w:hint="eastAsia"/>
                <w:color w:val="000000"/>
              </w:rPr>
              <w:t>20.47</w:t>
            </w:r>
          </w:p>
        </w:tc>
        <w:tc>
          <w:tcPr>
            <w:tcW w:w="992" w:type="dxa"/>
            <w:noWrap/>
          </w:tcPr>
          <w:p w14:paraId="35E82761" w14:textId="77777777" w:rsidR="00331994" w:rsidRPr="00582304" w:rsidRDefault="00331994" w:rsidP="008B57D8">
            <w:pPr>
              <w:spacing w:line="240" w:lineRule="auto"/>
              <w:rPr>
                <w:color w:val="000000"/>
              </w:rPr>
            </w:pPr>
            <w:r>
              <w:rPr>
                <w:rFonts w:hint="eastAsia"/>
                <w:color w:val="000000"/>
              </w:rPr>
              <w:t>21.34</w:t>
            </w:r>
          </w:p>
        </w:tc>
        <w:tc>
          <w:tcPr>
            <w:tcW w:w="990" w:type="dxa"/>
            <w:noWrap/>
          </w:tcPr>
          <w:p w14:paraId="263B7C06" w14:textId="77777777" w:rsidR="00331994" w:rsidRPr="00582304" w:rsidRDefault="00331994" w:rsidP="008B57D8">
            <w:pPr>
              <w:spacing w:line="240" w:lineRule="auto"/>
              <w:rPr>
                <w:color w:val="000000"/>
              </w:rPr>
            </w:pPr>
            <w:r>
              <w:rPr>
                <w:rFonts w:hint="eastAsia"/>
                <w:color w:val="000000"/>
              </w:rPr>
              <w:t>43.42</w:t>
            </w:r>
          </w:p>
        </w:tc>
        <w:tc>
          <w:tcPr>
            <w:tcW w:w="1278" w:type="dxa"/>
          </w:tcPr>
          <w:p w14:paraId="5311A61B" w14:textId="77777777" w:rsidR="00331994" w:rsidRPr="00582304" w:rsidRDefault="00331994" w:rsidP="008B57D8">
            <w:pPr>
              <w:spacing w:line="240" w:lineRule="auto"/>
              <w:rPr>
                <w:color w:val="000000"/>
              </w:rPr>
            </w:pPr>
            <w:r>
              <w:rPr>
                <w:rFonts w:hint="eastAsia"/>
                <w:color w:val="000000"/>
              </w:rPr>
              <w:t>0.94</w:t>
            </w:r>
          </w:p>
        </w:tc>
      </w:tr>
    </w:tbl>
    <w:p w14:paraId="0BFB2121" w14:textId="77777777" w:rsidR="00331994" w:rsidRDefault="00331994" w:rsidP="00331994">
      <w:pPr>
        <w:spacing w:line="240" w:lineRule="auto"/>
      </w:pPr>
    </w:p>
    <w:p w14:paraId="3C329919" w14:textId="3EC6BE5A" w:rsidR="00331994" w:rsidRPr="00C44886" w:rsidRDefault="00331994" w:rsidP="00331994">
      <w:pPr>
        <w:pStyle w:val="af1"/>
        <w:spacing w:line="240" w:lineRule="auto"/>
      </w:pPr>
      <w:bookmarkStart w:id="393" w:name="_Toc163389751"/>
      <w:bookmarkStart w:id="394" w:name="_Toc163389820"/>
      <w:bookmarkStart w:id="395" w:name="_Toc163389967"/>
      <w:r>
        <w:t xml:space="preserve">Table S. </w:t>
      </w:r>
      <w:fldSimple w:instr=" SEQ Table_S. \* ARABIC ">
        <w:r w:rsidR="009D47CB">
          <w:rPr>
            <w:noProof/>
          </w:rPr>
          <w:t>15</w:t>
        </w:r>
      </w:fldSimple>
      <w:r w:rsidRPr="008E12A9">
        <w:rPr>
          <w:rFonts w:hint="eastAsia"/>
        </w:rPr>
        <w:t>取後</w:t>
      </w:r>
      <w:r>
        <w:rPr>
          <w:rFonts w:hint="eastAsia"/>
        </w:rPr>
        <w:t>不</w:t>
      </w:r>
      <w:r w:rsidRPr="008E12A9">
        <w:rPr>
          <w:rFonts w:hint="eastAsia"/>
        </w:rPr>
        <w:t>放回的抽樣方式在第</w:t>
      </w:r>
      <w:r>
        <w:rPr>
          <w:rFonts w:hint="eastAsia"/>
        </w:rPr>
        <w:t>二</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393"/>
      <w:bookmarkEnd w:id="394"/>
      <w:bookmarkEnd w:id="395"/>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1200F2B2"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C283111"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CEF42FA"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1E93693"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1ADFA9BA"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17F1605"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537C824D"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6A9F9E8F"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0892C4F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19A281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CE71E38" w14:textId="77777777" w:rsidTr="008B57D8">
        <w:trPr>
          <w:trHeight w:val="324"/>
        </w:trPr>
        <w:tc>
          <w:tcPr>
            <w:tcW w:w="566" w:type="dxa"/>
            <w:vMerge w:val="restart"/>
            <w:tcBorders>
              <w:top w:val="double" w:sz="4" w:space="0" w:color="auto"/>
              <w:bottom w:val="nil"/>
            </w:tcBorders>
            <w:noWrap/>
            <w:hideMark/>
          </w:tcPr>
          <w:p w14:paraId="496B3F34"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3264772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33B2F36" w14:textId="77777777" w:rsidR="00331994" w:rsidRPr="00582304" w:rsidRDefault="00331994" w:rsidP="008B57D8">
            <w:pPr>
              <w:spacing w:line="240" w:lineRule="auto"/>
              <w:rPr>
                <w:iCs/>
                <w:szCs w:val="24"/>
              </w:rPr>
            </w:pPr>
            <w:r>
              <w:rPr>
                <w:rFonts w:hint="eastAsia"/>
                <w:color w:val="000000"/>
              </w:rPr>
              <w:t>126.46</w:t>
            </w:r>
          </w:p>
        </w:tc>
        <w:tc>
          <w:tcPr>
            <w:tcW w:w="1084" w:type="dxa"/>
            <w:tcBorders>
              <w:top w:val="double" w:sz="4" w:space="0" w:color="auto"/>
              <w:bottom w:val="nil"/>
            </w:tcBorders>
            <w:noWrap/>
          </w:tcPr>
          <w:p w14:paraId="208F1EFC" w14:textId="77777777" w:rsidR="00331994" w:rsidRPr="00582304" w:rsidRDefault="00331994" w:rsidP="008B57D8">
            <w:pPr>
              <w:spacing w:line="240" w:lineRule="auto"/>
              <w:rPr>
                <w:iCs/>
                <w:szCs w:val="24"/>
              </w:rPr>
            </w:pPr>
            <w:r>
              <w:rPr>
                <w:rFonts w:hint="eastAsia"/>
                <w:color w:val="000000"/>
              </w:rPr>
              <w:t>290.5</w:t>
            </w:r>
          </w:p>
        </w:tc>
        <w:tc>
          <w:tcPr>
            <w:tcW w:w="1085" w:type="dxa"/>
            <w:tcBorders>
              <w:top w:val="double" w:sz="4" w:space="0" w:color="auto"/>
              <w:bottom w:val="nil"/>
            </w:tcBorders>
            <w:noWrap/>
          </w:tcPr>
          <w:p w14:paraId="2DA46065" w14:textId="77777777" w:rsidR="00331994" w:rsidRPr="00582304" w:rsidRDefault="00331994" w:rsidP="008B57D8">
            <w:pPr>
              <w:spacing w:line="240" w:lineRule="auto"/>
              <w:rPr>
                <w:iCs/>
                <w:szCs w:val="24"/>
              </w:rPr>
            </w:pPr>
            <w:r>
              <w:rPr>
                <w:rFonts w:hint="eastAsia"/>
                <w:color w:val="000000"/>
              </w:rPr>
              <w:t>-9.5</w:t>
            </w:r>
          </w:p>
        </w:tc>
        <w:tc>
          <w:tcPr>
            <w:tcW w:w="1089" w:type="dxa"/>
            <w:tcBorders>
              <w:top w:val="double" w:sz="4" w:space="0" w:color="auto"/>
              <w:bottom w:val="nil"/>
            </w:tcBorders>
            <w:noWrap/>
          </w:tcPr>
          <w:p w14:paraId="1612DB09" w14:textId="77777777" w:rsidR="00331994" w:rsidRPr="00582304" w:rsidRDefault="00331994" w:rsidP="008B57D8">
            <w:pPr>
              <w:spacing w:line="240" w:lineRule="auto"/>
              <w:rPr>
                <w:iCs/>
                <w:szCs w:val="24"/>
              </w:rPr>
            </w:pPr>
            <w:r>
              <w:rPr>
                <w:rFonts w:hint="eastAsia"/>
                <w:color w:val="000000"/>
              </w:rPr>
              <w:t>43.59</w:t>
            </w:r>
          </w:p>
        </w:tc>
        <w:tc>
          <w:tcPr>
            <w:tcW w:w="992" w:type="dxa"/>
            <w:tcBorders>
              <w:top w:val="double" w:sz="4" w:space="0" w:color="auto"/>
              <w:bottom w:val="nil"/>
            </w:tcBorders>
            <w:noWrap/>
          </w:tcPr>
          <w:p w14:paraId="6C69A1AA" w14:textId="77777777" w:rsidR="00331994" w:rsidRPr="00582304" w:rsidRDefault="00331994" w:rsidP="008B57D8">
            <w:pPr>
              <w:spacing w:line="240" w:lineRule="auto"/>
              <w:rPr>
                <w:iCs/>
                <w:szCs w:val="24"/>
              </w:rPr>
            </w:pPr>
            <w:r>
              <w:rPr>
                <w:rFonts w:hint="eastAsia"/>
                <w:color w:val="000000"/>
              </w:rPr>
              <w:t>38.73</w:t>
            </w:r>
          </w:p>
        </w:tc>
        <w:tc>
          <w:tcPr>
            <w:tcW w:w="990" w:type="dxa"/>
            <w:tcBorders>
              <w:top w:val="double" w:sz="4" w:space="0" w:color="auto"/>
              <w:bottom w:val="nil"/>
            </w:tcBorders>
            <w:noWrap/>
          </w:tcPr>
          <w:p w14:paraId="2B6BD5D8" w14:textId="77777777" w:rsidR="00331994" w:rsidRPr="00582304" w:rsidRDefault="00331994" w:rsidP="008B57D8">
            <w:pPr>
              <w:spacing w:line="240" w:lineRule="auto"/>
              <w:rPr>
                <w:iCs/>
                <w:szCs w:val="24"/>
              </w:rPr>
            </w:pPr>
            <w:r>
              <w:rPr>
                <w:rFonts w:hint="eastAsia"/>
                <w:color w:val="000000"/>
              </w:rPr>
              <w:t>44.59</w:t>
            </w:r>
          </w:p>
        </w:tc>
        <w:tc>
          <w:tcPr>
            <w:tcW w:w="1278" w:type="dxa"/>
            <w:tcBorders>
              <w:top w:val="double" w:sz="4" w:space="0" w:color="auto"/>
              <w:bottom w:val="nil"/>
            </w:tcBorders>
          </w:tcPr>
          <w:p w14:paraId="62F7864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188CA8B" w14:textId="77777777" w:rsidTr="008B57D8">
        <w:trPr>
          <w:trHeight w:val="324"/>
        </w:trPr>
        <w:tc>
          <w:tcPr>
            <w:tcW w:w="566" w:type="dxa"/>
            <w:vMerge/>
            <w:tcBorders>
              <w:top w:val="nil"/>
              <w:bottom w:val="nil"/>
            </w:tcBorders>
            <w:hideMark/>
          </w:tcPr>
          <w:p w14:paraId="597F2EAC" w14:textId="77777777" w:rsidR="00331994" w:rsidRPr="00582304" w:rsidRDefault="00331994" w:rsidP="008B57D8">
            <w:pPr>
              <w:spacing w:line="240" w:lineRule="auto"/>
              <w:rPr>
                <w:iCs/>
                <w:szCs w:val="24"/>
              </w:rPr>
            </w:pPr>
          </w:p>
        </w:tc>
        <w:tc>
          <w:tcPr>
            <w:tcW w:w="1274" w:type="dxa"/>
            <w:tcBorders>
              <w:top w:val="nil"/>
              <w:bottom w:val="nil"/>
            </w:tcBorders>
          </w:tcPr>
          <w:p w14:paraId="7F2E5EA3"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0F19178" w14:textId="77777777" w:rsidR="00331994" w:rsidRPr="00582304" w:rsidRDefault="00331994" w:rsidP="008B57D8">
            <w:pPr>
              <w:spacing w:line="240" w:lineRule="auto"/>
              <w:rPr>
                <w:iCs/>
                <w:szCs w:val="24"/>
              </w:rPr>
            </w:pPr>
          </w:p>
        </w:tc>
        <w:tc>
          <w:tcPr>
            <w:tcW w:w="1084" w:type="dxa"/>
            <w:tcBorders>
              <w:top w:val="nil"/>
              <w:bottom w:val="nil"/>
            </w:tcBorders>
            <w:noWrap/>
          </w:tcPr>
          <w:p w14:paraId="3E6684FB" w14:textId="77777777" w:rsidR="00331994" w:rsidRPr="00582304" w:rsidRDefault="00331994" w:rsidP="008B57D8">
            <w:pPr>
              <w:spacing w:line="240" w:lineRule="auto"/>
              <w:rPr>
                <w:iCs/>
                <w:szCs w:val="24"/>
              </w:rPr>
            </w:pPr>
            <w:r>
              <w:rPr>
                <w:rFonts w:hint="eastAsia"/>
                <w:color w:val="000000"/>
              </w:rPr>
              <w:t>298.7</w:t>
            </w:r>
          </w:p>
        </w:tc>
        <w:tc>
          <w:tcPr>
            <w:tcW w:w="1085" w:type="dxa"/>
            <w:tcBorders>
              <w:top w:val="nil"/>
              <w:bottom w:val="nil"/>
            </w:tcBorders>
            <w:noWrap/>
          </w:tcPr>
          <w:p w14:paraId="7E086998" w14:textId="77777777" w:rsidR="00331994" w:rsidRPr="00582304" w:rsidRDefault="00331994" w:rsidP="008B57D8">
            <w:pPr>
              <w:spacing w:line="240" w:lineRule="auto"/>
              <w:rPr>
                <w:iCs/>
                <w:szCs w:val="24"/>
              </w:rPr>
            </w:pPr>
            <w:r>
              <w:rPr>
                <w:rFonts w:hint="eastAsia"/>
                <w:color w:val="000000"/>
              </w:rPr>
              <w:t>-1.3</w:t>
            </w:r>
          </w:p>
        </w:tc>
        <w:tc>
          <w:tcPr>
            <w:tcW w:w="1089" w:type="dxa"/>
            <w:tcBorders>
              <w:top w:val="nil"/>
              <w:bottom w:val="nil"/>
            </w:tcBorders>
            <w:noWrap/>
          </w:tcPr>
          <w:p w14:paraId="23C7F950" w14:textId="77777777" w:rsidR="00331994" w:rsidRPr="00582304" w:rsidRDefault="00331994" w:rsidP="008B57D8">
            <w:pPr>
              <w:spacing w:line="240" w:lineRule="auto"/>
              <w:rPr>
                <w:iCs/>
                <w:szCs w:val="24"/>
              </w:rPr>
            </w:pPr>
            <w:r>
              <w:rPr>
                <w:rFonts w:hint="eastAsia"/>
                <w:color w:val="000000"/>
              </w:rPr>
              <w:t>55.97</w:t>
            </w:r>
          </w:p>
        </w:tc>
        <w:tc>
          <w:tcPr>
            <w:tcW w:w="992" w:type="dxa"/>
            <w:tcBorders>
              <w:top w:val="nil"/>
              <w:bottom w:val="nil"/>
            </w:tcBorders>
            <w:noWrap/>
          </w:tcPr>
          <w:p w14:paraId="49B426BD" w14:textId="77777777" w:rsidR="00331994" w:rsidRPr="00582304" w:rsidRDefault="00331994" w:rsidP="008B57D8">
            <w:pPr>
              <w:spacing w:line="240" w:lineRule="auto"/>
              <w:rPr>
                <w:iCs/>
                <w:szCs w:val="24"/>
              </w:rPr>
            </w:pPr>
            <w:r>
              <w:rPr>
                <w:rFonts w:hint="eastAsia"/>
                <w:color w:val="000000"/>
              </w:rPr>
              <w:t>44.9</w:t>
            </w:r>
          </w:p>
        </w:tc>
        <w:tc>
          <w:tcPr>
            <w:tcW w:w="990" w:type="dxa"/>
            <w:tcBorders>
              <w:top w:val="nil"/>
              <w:bottom w:val="nil"/>
            </w:tcBorders>
            <w:noWrap/>
          </w:tcPr>
          <w:p w14:paraId="1F3EEEBD" w14:textId="77777777" w:rsidR="00331994" w:rsidRPr="00582304" w:rsidRDefault="00331994" w:rsidP="008B57D8">
            <w:pPr>
              <w:spacing w:line="240" w:lineRule="auto"/>
              <w:rPr>
                <w:iCs/>
                <w:szCs w:val="24"/>
              </w:rPr>
            </w:pPr>
            <w:r>
              <w:rPr>
                <w:rFonts w:hint="eastAsia"/>
                <w:color w:val="000000"/>
              </w:rPr>
              <w:t>55.96</w:t>
            </w:r>
          </w:p>
        </w:tc>
        <w:tc>
          <w:tcPr>
            <w:tcW w:w="1278" w:type="dxa"/>
            <w:tcBorders>
              <w:top w:val="nil"/>
              <w:bottom w:val="nil"/>
            </w:tcBorders>
          </w:tcPr>
          <w:p w14:paraId="4C59867A"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61BC2337" w14:textId="77777777" w:rsidTr="008B57D8">
        <w:trPr>
          <w:trHeight w:val="324"/>
        </w:trPr>
        <w:tc>
          <w:tcPr>
            <w:tcW w:w="566" w:type="dxa"/>
            <w:vMerge/>
            <w:tcBorders>
              <w:top w:val="nil"/>
              <w:bottom w:val="nil"/>
            </w:tcBorders>
            <w:hideMark/>
          </w:tcPr>
          <w:p w14:paraId="17CEF045" w14:textId="77777777" w:rsidR="00331994" w:rsidRPr="00582304" w:rsidRDefault="00331994" w:rsidP="008B57D8">
            <w:pPr>
              <w:spacing w:line="240" w:lineRule="auto"/>
              <w:rPr>
                <w:iCs/>
                <w:szCs w:val="24"/>
              </w:rPr>
            </w:pPr>
          </w:p>
        </w:tc>
        <w:tc>
          <w:tcPr>
            <w:tcW w:w="1274" w:type="dxa"/>
            <w:tcBorders>
              <w:top w:val="nil"/>
              <w:bottom w:val="nil"/>
            </w:tcBorders>
          </w:tcPr>
          <w:p w14:paraId="78E43C4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6E8D531" w14:textId="77777777" w:rsidR="00331994" w:rsidRPr="00582304" w:rsidRDefault="00331994" w:rsidP="008B57D8">
            <w:pPr>
              <w:spacing w:line="240" w:lineRule="auto"/>
              <w:rPr>
                <w:iCs/>
                <w:szCs w:val="24"/>
              </w:rPr>
            </w:pPr>
          </w:p>
        </w:tc>
        <w:tc>
          <w:tcPr>
            <w:tcW w:w="1084" w:type="dxa"/>
            <w:tcBorders>
              <w:top w:val="nil"/>
              <w:bottom w:val="nil"/>
            </w:tcBorders>
            <w:noWrap/>
          </w:tcPr>
          <w:p w14:paraId="0D47A693" w14:textId="77777777" w:rsidR="00331994" w:rsidRPr="00582304" w:rsidRDefault="00331994" w:rsidP="008B57D8">
            <w:pPr>
              <w:spacing w:line="240" w:lineRule="auto"/>
              <w:rPr>
                <w:iCs/>
                <w:szCs w:val="24"/>
              </w:rPr>
            </w:pPr>
            <w:r>
              <w:rPr>
                <w:rFonts w:hint="eastAsia"/>
                <w:color w:val="000000"/>
              </w:rPr>
              <w:t>208.76</w:t>
            </w:r>
          </w:p>
        </w:tc>
        <w:tc>
          <w:tcPr>
            <w:tcW w:w="1085" w:type="dxa"/>
            <w:tcBorders>
              <w:top w:val="nil"/>
              <w:bottom w:val="nil"/>
            </w:tcBorders>
            <w:noWrap/>
          </w:tcPr>
          <w:p w14:paraId="10CE0CDA" w14:textId="77777777" w:rsidR="00331994" w:rsidRPr="00582304" w:rsidRDefault="00331994" w:rsidP="008B57D8">
            <w:pPr>
              <w:spacing w:line="240" w:lineRule="auto"/>
              <w:rPr>
                <w:iCs/>
                <w:szCs w:val="24"/>
              </w:rPr>
            </w:pPr>
            <w:r>
              <w:rPr>
                <w:rFonts w:hint="eastAsia"/>
                <w:color w:val="000000"/>
              </w:rPr>
              <w:t>-91.24</w:t>
            </w:r>
          </w:p>
        </w:tc>
        <w:tc>
          <w:tcPr>
            <w:tcW w:w="1089" w:type="dxa"/>
            <w:tcBorders>
              <w:top w:val="nil"/>
              <w:bottom w:val="nil"/>
            </w:tcBorders>
            <w:noWrap/>
          </w:tcPr>
          <w:p w14:paraId="4BCFCA8E" w14:textId="77777777" w:rsidR="00331994" w:rsidRPr="00582304" w:rsidRDefault="00331994" w:rsidP="008B57D8">
            <w:pPr>
              <w:spacing w:line="240" w:lineRule="auto"/>
              <w:rPr>
                <w:iCs/>
                <w:szCs w:val="24"/>
              </w:rPr>
            </w:pPr>
            <w:r>
              <w:rPr>
                <w:rFonts w:hint="eastAsia"/>
                <w:color w:val="000000"/>
              </w:rPr>
              <w:t>24.23</w:t>
            </w:r>
          </w:p>
        </w:tc>
        <w:tc>
          <w:tcPr>
            <w:tcW w:w="992" w:type="dxa"/>
            <w:tcBorders>
              <w:top w:val="nil"/>
              <w:bottom w:val="nil"/>
            </w:tcBorders>
            <w:noWrap/>
          </w:tcPr>
          <w:p w14:paraId="7D9A8EBC" w14:textId="77777777" w:rsidR="00331994" w:rsidRPr="00582304" w:rsidRDefault="00331994" w:rsidP="008B57D8">
            <w:pPr>
              <w:spacing w:line="240" w:lineRule="auto"/>
              <w:rPr>
                <w:iCs/>
                <w:szCs w:val="24"/>
              </w:rPr>
            </w:pPr>
            <w:r>
              <w:rPr>
                <w:rFonts w:hint="eastAsia"/>
                <w:color w:val="000000"/>
              </w:rPr>
              <w:t>19.12</w:t>
            </w:r>
          </w:p>
        </w:tc>
        <w:tc>
          <w:tcPr>
            <w:tcW w:w="990" w:type="dxa"/>
            <w:tcBorders>
              <w:top w:val="nil"/>
              <w:bottom w:val="nil"/>
            </w:tcBorders>
            <w:noWrap/>
          </w:tcPr>
          <w:p w14:paraId="2D62CABE" w14:textId="77777777" w:rsidR="00331994" w:rsidRPr="00582304" w:rsidRDefault="00331994" w:rsidP="008B57D8">
            <w:pPr>
              <w:spacing w:line="240" w:lineRule="auto"/>
              <w:rPr>
                <w:iCs/>
                <w:szCs w:val="24"/>
              </w:rPr>
            </w:pPr>
            <w:r>
              <w:rPr>
                <w:rFonts w:hint="eastAsia"/>
                <w:color w:val="000000"/>
              </w:rPr>
              <w:t>94.4</w:t>
            </w:r>
          </w:p>
        </w:tc>
        <w:tc>
          <w:tcPr>
            <w:tcW w:w="1278" w:type="dxa"/>
            <w:tcBorders>
              <w:top w:val="nil"/>
              <w:bottom w:val="nil"/>
            </w:tcBorders>
          </w:tcPr>
          <w:p w14:paraId="4208AC0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66492DB" w14:textId="77777777" w:rsidTr="008B57D8">
        <w:trPr>
          <w:trHeight w:val="324"/>
        </w:trPr>
        <w:tc>
          <w:tcPr>
            <w:tcW w:w="566" w:type="dxa"/>
            <w:vMerge/>
            <w:tcBorders>
              <w:top w:val="nil"/>
              <w:bottom w:val="single" w:sz="4" w:space="0" w:color="auto"/>
            </w:tcBorders>
          </w:tcPr>
          <w:p w14:paraId="099FE84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69F73F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E319C95"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050DAA5" w14:textId="77777777" w:rsidR="00331994" w:rsidRPr="00582304" w:rsidRDefault="00331994" w:rsidP="008B57D8">
            <w:pPr>
              <w:spacing w:line="240" w:lineRule="auto"/>
              <w:rPr>
                <w:color w:val="000000"/>
              </w:rPr>
            </w:pPr>
            <w:r>
              <w:rPr>
                <w:rFonts w:hint="eastAsia"/>
                <w:color w:val="000000"/>
              </w:rPr>
              <w:t>243.6</w:t>
            </w:r>
          </w:p>
        </w:tc>
        <w:tc>
          <w:tcPr>
            <w:tcW w:w="1085" w:type="dxa"/>
            <w:tcBorders>
              <w:top w:val="nil"/>
              <w:bottom w:val="single" w:sz="4" w:space="0" w:color="auto"/>
            </w:tcBorders>
            <w:noWrap/>
          </w:tcPr>
          <w:p w14:paraId="08E0AF9B" w14:textId="77777777" w:rsidR="00331994" w:rsidRPr="00582304" w:rsidRDefault="00331994" w:rsidP="008B57D8">
            <w:pPr>
              <w:spacing w:line="240" w:lineRule="auto"/>
              <w:rPr>
                <w:color w:val="000000"/>
              </w:rPr>
            </w:pPr>
            <w:r>
              <w:rPr>
                <w:rFonts w:hint="eastAsia"/>
                <w:color w:val="000000"/>
              </w:rPr>
              <w:t>-56.4</w:t>
            </w:r>
          </w:p>
        </w:tc>
        <w:tc>
          <w:tcPr>
            <w:tcW w:w="1089" w:type="dxa"/>
            <w:tcBorders>
              <w:top w:val="nil"/>
              <w:bottom w:val="single" w:sz="4" w:space="0" w:color="auto"/>
            </w:tcBorders>
            <w:noWrap/>
          </w:tcPr>
          <w:p w14:paraId="2EBD819C" w14:textId="77777777" w:rsidR="00331994" w:rsidRPr="00582304" w:rsidRDefault="00331994" w:rsidP="008B57D8">
            <w:pPr>
              <w:spacing w:line="240" w:lineRule="auto"/>
              <w:rPr>
                <w:color w:val="000000"/>
              </w:rPr>
            </w:pPr>
            <w:r>
              <w:rPr>
                <w:rFonts w:hint="eastAsia"/>
                <w:color w:val="000000"/>
              </w:rPr>
              <w:t>47.84</w:t>
            </w:r>
          </w:p>
        </w:tc>
        <w:tc>
          <w:tcPr>
            <w:tcW w:w="992" w:type="dxa"/>
            <w:tcBorders>
              <w:top w:val="nil"/>
              <w:bottom w:val="single" w:sz="4" w:space="0" w:color="auto"/>
            </w:tcBorders>
            <w:noWrap/>
          </w:tcPr>
          <w:p w14:paraId="37220F45" w14:textId="77777777" w:rsidR="00331994" w:rsidRPr="00582304" w:rsidRDefault="00331994" w:rsidP="008B57D8">
            <w:pPr>
              <w:spacing w:line="240" w:lineRule="auto"/>
              <w:rPr>
                <w:color w:val="000000"/>
              </w:rPr>
            </w:pPr>
            <w:r>
              <w:rPr>
                <w:rFonts w:hint="eastAsia"/>
                <w:color w:val="000000"/>
              </w:rPr>
              <w:t>38.78</w:t>
            </w:r>
          </w:p>
        </w:tc>
        <w:tc>
          <w:tcPr>
            <w:tcW w:w="990" w:type="dxa"/>
            <w:tcBorders>
              <w:top w:val="nil"/>
              <w:bottom w:val="single" w:sz="4" w:space="0" w:color="auto"/>
            </w:tcBorders>
            <w:noWrap/>
          </w:tcPr>
          <w:p w14:paraId="30B09C7D" w14:textId="77777777" w:rsidR="00331994" w:rsidRPr="00582304" w:rsidRDefault="00331994" w:rsidP="008B57D8">
            <w:pPr>
              <w:spacing w:line="240" w:lineRule="auto"/>
              <w:rPr>
                <w:color w:val="000000"/>
              </w:rPr>
            </w:pPr>
            <w:r>
              <w:rPr>
                <w:rFonts w:hint="eastAsia"/>
                <w:color w:val="000000"/>
              </w:rPr>
              <w:t>73.94</w:t>
            </w:r>
          </w:p>
        </w:tc>
        <w:tc>
          <w:tcPr>
            <w:tcW w:w="1278" w:type="dxa"/>
            <w:tcBorders>
              <w:top w:val="nil"/>
              <w:bottom w:val="single" w:sz="4" w:space="0" w:color="auto"/>
            </w:tcBorders>
          </w:tcPr>
          <w:p w14:paraId="027039C3" w14:textId="77777777" w:rsidR="00331994" w:rsidRPr="00582304" w:rsidRDefault="00331994" w:rsidP="008B57D8">
            <w:pPr>
              <w:spacing w:line="240" w:lineRule="auto"/>
              <w:rPr>
                <w:color w:val="000000"/>
              </w:rPr>
            </w:pPr>
            <w:r>
              <w:rPr>
                <w:rFonts w:hint="eastAsia"/>
                <w:color w:val="000000"/>
              </w:rPr>
              <w:t>0.88</w:t>
            </w:r>
          </w:p>
        </w:tc>
      </w:tr>
      <w:tr w:rsidR="00331994" w:rsidRPr="00582304" w14:paraId="55AF048B" w14:textId="77777777" w:rsidTr="008B57D8">
        <w:trPr>
          <w:trHeight w:val="324"/>
        </w:trPr>
        <w:tc>
          <w:tcPr>
            <w:tcW w:w="566" w:type="dxa"/>
            <w:vMerge w:val="restart"/>
            <w:tcBorders>
              <w:top w:val="single" w:sz="4" w:space="0" w:color="auto"/>
              <w:bottom w:val="nil"/>
            </w:tcBorders>
            <w:noWrap/>
          </w:tcPr>
          <w:p w14:paraId="7B62AB0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349449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CD8AB6B" w14:textId="77777777" w:rsidR="00331994" w:rsidRPr="00582304" w:rsidRDefault="00331994" w:rsidP="008B57D8">
            <w:pPr>
              <w:spacing w:line="240" w:lineRule="auto"/>
              <w:rPr>
                <w:iCs/>
                <w:szCs w:val="24"/>
              </w:rPr>
            </w:pPr>
            <w:r>
              <w:rPr>
                <w:rFonts w:hint="eastAsia"/>
                <w:color w:val="000000"/>
              </w:rPr>
              <w:t>226.84</w:t>
            </w:r>
          </w:p>
        </w:tc>
        <w:tc>
          <w:tcPr>
            <w:tcW w:w="1084" w:type="dxa"/>
            <w:tcBorders>
              <w:top w:val="single" w:sz="4" w:space="0" w:color="auto"/>
              <w:bottom w:val="nil"/>
            </w:tcBorders>
            <w:noWrap/>
          </w:tcPr>
          <w:p w14:paraId="1F3516EB" w14:textId="77777777" w:rsidR="00331994" w:rsidRPr="00582304" w:rsidRDefault="00331994" w:rsidP="008B57D8">
            <w:pPr>
              <w:spacing w:line="240" w:lineRule="auto"/>
              <w:rPr>
                <w:iCs/>
                <w:szCs w:val="24"/>
              </w:rPr>
            </w:pPr>
            <w:r>
              <w:rPr>
                <w:rFonts w:hint="eastAsia"/>
                <w:color w:val="000000"/>
              </w:rPr>
              <w:t>292.14</w:t>
            </w:r>
          </w:p>
        </w:tc>
        <w:tc>
          <w:tcPr>
            <w:tcW w:w="1085" w:type="dxa"/>
            <w:tcBorders>
              <w:top w:val="single" w:sz="4" w:space="0" w:color="auto"/>
              <w:bottom w:val="nil"/>
            </w:tcBorders>
            <w:noWrap/>
          </w:tcPr>
          <w:p w14:paraId="52BCF057" w14:textId="77777777" w:rsidR="00331994" w:rsidRPr="00582304" w:rsidRDefault="00331994" w:rsidP="008B57D8">
            <w:pPr>
              <w:spacing w:line="240" w:lineRule="auto"/>
              <w:rPr>
                <w:iCs/>
                <w:szCs w:val="24"/>
              </w:rPr>
            </w:pPr>
            <w:r>
              <w:rPr>
                <w:rFonts w:hint="eastAsia"/>
                <w:color w:val="000000"/>
              </w:rPr>
              <w:t>-7.86</w:t>
            </w:r>
          </w:p>
        </w:tc>
        <w:tc>
          <w:tcPr>
            <w:tcW w:w="1089" w:type="dxa"/>
            <w:tcBorders>
              <w:top w:val="single" w:sz="4" w:space="0" w:color="auto"/>
              <w:bottom w:val="nil"/>
            </w:tcBorders>
            <w:noWrap/>
          </w:tcPr>
          <w:p w14:paraId="355D1192" w14:textId="77777777" w:rsidR="00331994" w:rsidRPr="00582304" w:rsidRDefault="00331994" w:rsidP="008B57D8">
            <w:pPr>
              <w:spacing w:line="240" w:lineRule="auto"/>
              <w:rPr>
                <w:iCs/>
                <w:szCs w:val="24"/>
              </w:rPr>
            </w:pPr>
            <w:r>
              <w:rPr>
                <w:rFonts w:hint="eastAsia"/>
                <w:color w:val="000000"/>
              </w:rPr>
              <w:t>16.96</w:t>
            </w:r>
          </w:p>
        </w:tc>
        <w:tc>
          <w:tcPr>
            <w:tcW w:w="992" w:type="dxa"/>
            <w:tcBorders>
              <w:top w:val="single" w:sz="4" w:space="0" w:color="auto"/>
              <w:bottom w:val="nil"/>
            </w:tcBorders>
            <w:noWrap/>
          </w:tcPr>
          <w:p w14:paraId="4E77F152" w14:textId="77777777" w:rsidR="00331994" w:rsidRPr="00582304" w:rsidRDefault="00331994" w:rsidP="008B57D8">
            <w:pPr>
              <w:spacing w:line="240" w:lineRule="auto"/>
              <w:rPr>
                <w:iCs/>
                <w:szCs w:val="24"/>
              </w:rPr>
            </w:pPr>
            <w:r>
              <w:rPr>
                <w:rFonts w:hint="eastAsia"/>
                <w:color w:val="000000"/>
              </w:rPr>
              <w:t>14.86</w:t>
            </w:r>
          </w:p>
        </w:tc>
        <w:tc>
          <w:tcPr>
            <w:tcW w:w="990" w:type="dxa"/>
            <w:tcBorders>
              <w:top w:val="single" w:sz="4" w:space="0" w:color="auto"/>
              <w:bottom w:val="nil"/>
            </w:tcBorders>
            <w:noWrap/>
          </w:tcPr>
          <w:p w14:paraId="6A71A41D" w14:textId="77777777" w:rsidR="00331994" w:rsidRPr="00582304" w:rsidRDefault="00331994" w:rsidP="008B57D8">
            <w:pPr>
              <w:spacing w:line="240" w:lineRule="auto"/>
              <w:rPr>
                <w:iCs/>
                <w:szCs w:val="24"/>
              </w:rPr>
            </w:pPr>
            <w:r>
              <w:rPr>
                <w:rFonts w:hint="eastAsia"/>
                <w:color w:val="000000"/>
              </w:rPr>
              <w:t>18.68</w:t>
            </w:r>
          </w:p>
        </w:tc>
        <w:tc>
          <w:tcPr>
            <w:tcW w:w="1278" w:type="dxa"/>
            <w:tcBorders>
              <w:top w:val="single" w:sz="4" w:space="0" w:color="auto"/>
              <w:bottom w:val="nil"/>
            </w:tcBorders>
          </w:tcPr>
          <w:p w14:paraId="24B1D7C2"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352010FD" w14:textId="77777777" w:rsidTr="008B57D8">
        <w:trPr>
          <w:trHeight w:val="324"/>
        </w:trPr>
        <w:tc>
          <w:tcPr>
            <w:tcW w:w="566" w:type="dxa"/>
            <w:vMerge/>
            <w:tcBorders>
              <w:top w:val="nil"/>
              <w:bottom w:val="nil"/>
            </w:tcBorders>
          </w:tcPr>
          <w:p w14:paraId="364E24E2" w14:textId="77777777" w:rsidR="00331994" w:rsidRPr="00582304" w:rsidRDefault="00331994" w:rsidP="008B57D8">
            <w:pPr>
              <w:spacing w:line="240" w:lineRule="auto"/>
              <w:rPr>
                <w:iCs/>
                <w:szCs w:val="24"/>
              </w:rPr>
            </w:pPr>
          </w:p>
        </w:tc>
        <w:tc>
          <w:tcPr>
            <w:tcW w:w="1274" w:type="dxa"/>
            <w:tcBorders>
              <w:top w:val="nil"/>
              <w:bottom w:val="nil"/>
            </w:tcBorders>
          </w:tcPr>
          <w:p w14:paraId="6EE9CA8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A0B10AF" w14:textId="77777777" w:rsidR="00331994" w:rsidRPr="00582304" w:rsidRDefault="00331994" w:rsidP="008B57D8">
            <w:pPr>
              <w:spacing w:line="240" w:lineRule="auto"/>
              <w:rPr>
                <w:iCs/>
                <w:szCs w:val="24"/>
              </w:rPr>
            </w:pPr>
          </w:p>
        </w:tc>
        <w:tc>
          <w:tcPr>
            <w:tcW w:w="1084" w:type="dxa"/>
            <w:tcBorders>
              <w:top w:val="nil"/>
              <w:bottom w:val="nil"/>
            </w:tcBorders>
            <w:noWrap/>
          </w:tcPr>
          <w:p w14:paraId="358BBE40" w14:textId="77777777" w:rsidR="00331994" w:rsidRPr="00582304" w:rsidRDefault="00331994" w:rsidP="008B57D8">
            <w:pPr>
              <w:spacing w:line="240" w:lineRule="auto"/>
              <w:rPr>
                <w:iCs/>
                <w:szCs w:val="24"/>
              </w:rPr>
            </w:pPr>
            <w:r>
              <w:rPr>
                <w:rFonts w:hint="eastAsia"/>
                <w:color w:val="000000"/>
              </w:rPr>
              <w:t>292.69</w:t>
            </w:r>
          </w:p>
        </w:tc>
        <w:tc>
          <w:tcPr>
            <w:tcW w:w="1085" w:type="dxa"/>
            <w:tcBorders>
              <w:top w:val="nil"/>
              <w:bottom w:val="nil"/>
            </w:tcBorders>
            <w:noWrap/>
          </w:tcPr>
          <w:p w14:paraId="4D0E6B53" w14:textId="77777777" w:rsidR="00331994" w:rsidRPr="00582304" w:rsidRDefault="00331994" w:rsidP="008B57D8">
            <w:pPr>
              <w:spacing w:line="240" w:lineRule="auto"/>
              <w:rPr>
                <w:iCs/>
                <w:szCs w:val="24"/>
              </w:rPr>
            </w:pPr>
            <w:r>
              <w:rPr>
                <w:rFonts w:hint="eastAsia"/>
                <w:color w:val="000000"/>
              </w:rPr>
              <w:t>-7.31</w:t>
            </w:r>
          </w:p>
        </w:tc>
        <w:tc>
          <w:tcPr>
            <w:tcW w:w="1089" w:type="dxa"/>
            <w:tcBorders>
              <w:top w:val="nil"/>
              <w:bottom w:val="nil"/>
            </w:tcBorders>
            <w:noWrap/>
          </w:tcPr>
          <w:p w14:paraId="3D383355" w14:textId="77777777" w:rsidR="00331994" w:rsidRPr="00582304" w:rsidRDefault="00331994" w:rsidP="008B57D8">
            <w:pPr>
              <w:spacing w:line="240" w:lineRule="auto"/>
              <w:rPr>
                <w:iCs/>
                <w:szCs w:val="24"/>
              </w:rPr>
            </w:pPr>
            <w:r>
              <w:rPr>
                <w:rFonts w:hint="eastAsia"/>
                <w:color w:val="000000"/>
              </w:rPr>
              <w:t>23.21</w:t>
            </w:r>
          </w:p>
        </w:tc>
        <w:tc>
          <w:tcPr>
            <w:tcW w:w="992" w:type="dxa"/>
            <w:tcBorders>
              <w:top w:val="nil"/>
              <w:bottom w:val="nil"/>
            </w:tcBorders>
            <w:noWrap/>
          </w:tcPr>
          <w:p w14:paraId="30161819" w14:textId="77777777" w:rsidR="00331994" w:rsidRPr="00582304" w:rsidRDefault="00331994" w:rsidP="008B57D8">
            <w:pPr>
              <w:spacing w:line="240" w:lineRule="auto"/>
              <w:rPr>
                <w:iCs/>
                <w:szCs w:val="24"/>
              </w:rPr>
            </w:pPr>
            <w:r>
              <w:rPr>
                <w:rFonts w:hint="eastAsia"/>
                <w:color w:val="000000"/>
              </w:rPr>
              <w:t>17.63</w:t>
            </w:r>
          </w:p>
        </w:tc>
        <w:tc>
          <w:tcPr>
            <w:tcW w:w="990" w:type="dxa"/>
            <w:tcBorders>
              <w:top w:val="nil"/>
              <w:bottom w:val="nil"/>
            </w:tcBorders>
            <w:noWrap/>
          </w:tcPr>
          <w:p w14:paraId="5AA75737" w14:textId="77777777" w:rsidR="00331994" w:rsidRPr="00582304" w:rsidRDefault="00331994" w:rsidP="008B57D8">
            <w:pPr>
              <w:spacing w:line="240" w:lineRule="auto"/>
              <w:rPr>
                <w:iCs/>
                <w:szCs w:val="24"/>
              </w:rPr>
            </w:pPr>
            <w:r>
              <w:rPr>
                <w:rFonts w:hint="eastAsia"/>
                <w:color w:val="000000"/>
              </w:rPr>
              <w:t>24.33</w:t>
            </w:r>
          </w:p>
        </w:tc>
        <w:tc>
          <w:tcPr>
            <w:tcW w:w="1278" w:type="dxa"/>
            <w:tcBorders>
              <w:top w:val="nil"/>
              <w:bottom w:val="nil"/>
            </w:tcBorders>
          </w:tcPr>
          <w:p w14:paraId="60C9B48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3A63000" w14:textId="77777777" w:rsidTr="008B57D8">
        <w:trPr>
          <w:trHeight w:val="324"/>
        </w:trPr>
        <w:tc>
          <w:tcPr>
            <w:tcW w:w="566" w:type="dxa"/>
            <w:vMerge/>
            <w:tcBorders>
              <w:top w:val="nil"/>
              <w:bottom w:val="nil"/>
            </w:tcBorders>
          </w:tcPr>
          <w:p w14:paraId="2A38813E" w14:textId="77777777" w:rsidR="00331994" w:rsidRPr="00582304" w:rsidRDefault="00331994" w:rsidP="008B57D8">
            <w:pPr>
              <w:spacing w:line="240" w:lineRule="auto"/>
              <w:rPr>
                <w:iCs/>
                <w:szCs w:val="24"/>
              </w:rPr>
            </w:pPr>
          </w:p>
        </w:tc>
        <w:tc>
          <w:tcPr>
            <w:tcW w:w="1274" w:type="dxa"/>
            <w:tcBorders>
              <w:top w:val="nil"/>
              <w:bottom w:val="nil"/>
            </w:tcBorders>
          </w:tcPr>
          <w:p w14:paraId="54C2FE5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7A523A1" w14:textId="77777777" w:rsidR="00331994" w:rsidRPr="00582304" w:rsidRDefault="00331994" w:rsidP="008B57D8">
            <w:pPr>
              <w:spacing w:line="240" w:lineRule="auto"/>
              <w:rPr>
                <w:iCs/>
                <w:szCs w:val="24"/>
              </w:rPr>
            </w:pPr>
          </w:p>
        </w:tc>
        <w:tc>
          <w:tcPr>
            <w:tcW w:w="1084" w:type="dxa"/>
            <w:tcBorders>
              <w:top w:val="nil"/>
              <w:bottom w:val="nil"/>
            </w:tcBorders>
            <w:noWrap/>
          </w:tcPr>
          <w:p w14:paraId="7554BC44" w14:textId="77777777" w:rsidR="00331994" w:rsidRPr="00582304" w:rsidRDefault="00331994" w:rsidP="008B57D8">
            <w:pPr>
              <w:spacing w:line="240" w:lineRule="auto"/>
              <w:rPr>
                <w:iCs/>
                <w:szCs w:val="24"/>
              </w:rPr>
            </w:pPr>
            <w:r>
              <w:rPr>
                <w:rFonts w:hint="eastAsia"/>
                <w:color w:val="000000"/>
              </w:rPr>
              <w:t>266.22</w:t>
            </w:r>
          </w:p>
        </w:tc>
        <w:tc>
          <w:tcPr>
            <w:tcW w:w="1085" w:type="dxa"/>
            <w:tcBorders>
              <w:top w:val="nil"/>
              <w:bottom w:val="nil"/>
            </w:tcBorders>
            <w:noWrap/>
          </w:tcPr>
          <w:p w14:paraId="4EC7624E" w14:textId="77777777" w:rsidR="00331994" w:rsidRPr="00582304" w:rsidRDefault="00331994" w:rsidP="008B57D8">
            <w:pPr>
              <w:spacing w:line="240" w:lineRule="auto"/>
              <w:rPr>
                <w:iCs/>
                <w:szCs w:val="24"/>
              </w:rPr>
            </w:pPr>
            <w:r>
              <w:rPr>
                <w:rFonts w:hint="eastAsia"/>
                <w:color w:val="000000"/>
              </w:rPr>
              <w:t>-33.78</w:t>
            </w:r>
          </w:p>
        </w:tc>
        <w:tc>
          <w:tcPr>
            <w:tcW w:w="1089" w:type="dxa"/>
            <w:tcBorders>
              <w:top w:val="nil"/>
              <w:bottom w:val="nil"/>
            </w:tcBorders>
            <w:noWrap/>
          </w:tcPr>
          <w:p w14:paraId="52132FDD" w14:textId="77777777" w:rsidR="00331994" w:rsidRPr="00582304" w:rsidRDefault="00331994" w:rsidP="008B57D8">
            <w:pPr>
              <w:spacing w:line="240" w:lineRule="auto"/>
              <w:rPr>
                <w:iCs/>
                <w:szCs w:val="24"/>
              </w:rPr>
            </w:pPr>
            <w:r>
              <w:rPr>
                <w:rFonts w:hint="eastAsia"/>
                <w:color w:val="000000"/>
              </w:rPr>
              <w:t>12.58</w:t>
            </w:r>
          </w:p>
        </w:tc>
        <w:tc>
          <w:tcPr>
            <w:tcW w:w="992" w:type="dxa"/>
            <w:tcBorders>
              <w:top w:val="nil"/>
              <w:bottom w:val="nil"/>
            </w:tcBorders>
            <w:noWrap/>
          </w:tcPr>
          <w:p w14:paraId="45200FD8" w14:textId="77777777" w:rsidR="00331994" w:rsidRPr="00582304" w:rsidRDefault="00331994" w:rsidP="008B57D8">
            <w:pPr>
              <w:spacing w:line="240" w:lineRule="auto"/>
              <w:rPr>
                <w:iCs/>
                <w:szCs w:val="24"/>
              </w:rPr>
            </w:pPr>
            <w:r>
              <w:rPr>
                <w:rFonts w:hint="eastAsia"/>
                <w:color w:val="000000"/>
              </w:rPr>
              <w:t>10.78</w:t>
            </w:r>
          </w:p>
        </w:tc>
        <w:tc>
          <w:tcPr>
            <w:tcW w:w="990" w:type="dxa"/>
            <w:tcBorders>
              <w:top w:val="nil"/>
              <w:bottom w:val="nil"/>
            </w:tcBorders>
            <w:noWrap/>
          </w:tcPr>
          <w:p w14:paraId="7A0CB425" w14:textId="77777777" w:rsidR="00331994" w:rsidRPr="00582304" w:rsidRDefault="00331994" w:rsidP="008B57D8">
            <w:pPr>
              <w:spacing w:line="240" w:lineRule="auto"/>
              <w:rPr>
                <w:iCs/>
                <w:szCs w:val="24"/>
              </w:rPr>
            </w:pPr>
            <w:r>
              <w:rPr>
                <w:rFonts w:hint="eastAsia"/>
                <w:color w:val="000000"/>
              </w:rPr>
              <w:t>36.04</w:t>
            </w:r>
          </w:p>
        </w:tc>
        <w:tc>
          <w:tcPr>
            <w:tcW w:w="1278" w:type="dxa"/>
            <w:tcBorders>
              <w:top w:val="nil"/>
              <w:bottom w:val="nil"/>
            </w:tcBorders>
          </w:tcPr>
          <w:p w14:paraId="5467F81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6D68A0D" w14:textId="77777777" w:rsidTr="008B57D8">
        <w:trPr>
          <w:trHeight w:val="324"/>
        </w:trPr>
        <w:tc>
          <w:tcPr>
            <w:tcW w:w="566" w:type="dxa"/>
            <w:vMerge/>
            <w:tcBorders>
              <w:top w:val="nil"/>
              <w:bottom w:val="single" w:sz="4" w:space="0" w:color="auto"/>
            </w:tcBorders>
          </w:tcPr>
          <w:p w14:paraId="098C4413"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51C38B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6B9681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1DB8531" w14:textId="77777777" w:rsidR="00331994" w:rsidRPr="00582304" w:rsidRDefault="00331994" w:rsidP="008B57D8">
            <w:pPr>
              <w:spacing w:line="240" w:lineRule="auto"/>
              <w:rPr>
                <w:color w:val="000000"/>
              </w:rPr>
            </w:pPr>
            <w:r>
              <w:rPr>
                <w:rFonts w:hint="eastAsia"/>
                <w:color w:val="000000"/>
              </w:rPr>
              <w:t>296.13</w:t>
            </w:r>
          </w:p>
        </w:tc>
        <w:tc>
          <w:tcPr>
            <w:tcW w:w="1085" w:type="dxa"/>
            <w:tcBorders>
              <w:top w:val="nil"/>
              <w:bottom w:val="single" w:sz="4" w:space="0" w:color="auto"/>
            </w:tcBorders>
            <w:noWrap/>
          </w:tcPr>
          <w:p w14:paraId="2D9150D0" w14:textId="77777777" w:rsidR="00331994" w:rsidRPr="00582304" w:rsidRDefault="00331994" w:rsidP="008B57D8">
            <w:pPr>
              <w:spacing w:line="240" w:lineRule="auto"/>
              <w:rPr>
                <w:color w:val="000000"/>
              </w:rPr>
            </w:pPr>
            <w:r>
              <w:rPr>
                <w:rFonts w:hint="eastAsia"/>
                <w:color w:val="000000"/>
              </w:rPr>
              <w:t>-3.87</w:t>
            </w:r>
          </w:p>
        </w:tc>
        <w:tc>
          <w:tcPr>
            <w:tcW w:w="1089" w:type="dxa"/>
            <w:tcBorders>
              <w:top w:val="nil"/>
              <w:bottom w:val="single" w:sz="4" w:space="0" w:color="auto"/>
            </w:tcBorders>
            <w:noWrap/>
          </w:tcPr>
          <w:p w14:paraId="3AD61541" w14:textId="77777777" w:rsidR="00331994" w:rsidRPr="00582304" w:rsidRDefault="00331994" w:rsidP="008B57D8">
            <w:pPr>
              <w:spacing w:line="240" w:lineRule="auto"/>
              <w:rPr>
                <w:color w:val="000000"/>
              </w:rPr>
            </w:pPr>
            <w:r>
              <w:rPr>
                <w:rFonts w:hint="eastAsia"/>
                <w:color w:val="000000"/>
              </w:rPr>
              <w:t>27.57</w:t>
            </w:r>
          </w:p>
        </w:tc>
        <w:tc>
          <w:tcPr>
            <w:tcW w:w="992" w:type="dxa"/>
            <w:tcBorders>
              <w:top w:val="nil"/>
              <w:bottom w:val="single" w:sz="4" w:space="0" w:color="auto"/>
            </w:tcBorders>
            <w:noWrap/>
          </w:tcPr>
          <w:p w14:paraId="41FA2259" w14:textId="77777777" w:rsidR="00331994" w:rsidRPr="00582304" w:rsidRDefault="00331994" w:rsidP="008B57D8">
            <w:pPr>
              <w:spacing w:line="240" w:lineRule="auto"/>
              <w:rPr>
                <w:color w:val="000000"/>
              </w:rPr>
            </w:pPr>
            <w:r>
              <w:rPr>
                <w:rFonts w:hint="eastAsia"/>
                <w:color w:val="000000"/>
              </w:rPr>
              <w:t>24.19</w:t>
            </w:r>
          </w:p>
        </w:tc>
        <w:tc>
          <w:tcPr>
            <w:tcW w:w="990" w:type="dxa"/>
            <w:tcBorders>
              <w:top w:val="nil"/>
              <w:bottom w:val="single" w:sz="4" w:space="0" w:color="auto"/>
            </w:tcBorders>
            <w:noWrap/>
          </w:tcPr>
          <w:p w14:paraId="340491F7" w14:textId="77777777" w:rsidR="00331994" w:rsidRPr="00582304" w:rsidRDefault="00331994" w:rsidP="008B57D8">
            <w:pPr>
              <w:spacing w:line="240" w:lineRule="auto"/>
              <w:rPr>
                <w:color w:val="000000"/>
              </w:rPr>
            </w:pPr>
            <w:r>
              <w:rPr>
                <w:rFonts w:hint="eastAsia"/>
                <w:color w:val="000000"/>
              </w:rPr>
              <w:t>27.82</w:t>
            </w:r>
          </w:p>
        </w:tc>
        <w:tc>
          <w:tcPr>
            <w:tcW w:w="1278" w:type="dxa"/>
            <w:tcBorders>
              <w:top w:val="nil"/>
              <w:bottom w:val="single" w:sz="4" w:space="0" w:color="auto"/>
            </w:tcBorders>
          </w:tcPr>
          <w:p w14:paraId="2E607E35" w14:textId="77777777" w:rsidR="00331994" w:rsidRPr="00582304" w:rsidRDefault="00331994" w:rsidP="008B57D8">
            <w:pPr>
              <w:spacing w:line="240" w:lineRule="auto"/>
              <w:rPr>
                <w:color w:val="000000"/>
              </w:rPr>
            </w:pPr>
            <w:r>
              <w:rPr>
                <w:rFonts w:hint="eastAsia"/>
                <w:color w:val="000000"/>
              </w:rPr>
              <w:t>0.89</w:t>
            </w:r>
          </w:p>
        </w:tc>
      </w:tr>
      <w:tr w:rsidR="00331994" w:rsidRPr="00582304" w14:paraId="7FC3E719" w14:textId="77777777" w:rsidTr="008B57D8">
        <w:trPr>
          <w:trHeight w:val="324"/>
        </w:trPr>
        <w:tc>
          <w:tcPr>
            <w:tcW w:w="566" w:type="dxa"/>
            <w:vMerge w:val="restart"/>
            <w:tcBorders>
              <w:top w:val="single" w:sz="4" w:space="0" w:color="auto"/>
              <w:bottom w:val="nil"/>
            </w:tcBorders>
            <w:noWrap/>
          </w:tcPr>
          <w:p w14:paraId="2F7AE38C"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18784EFF"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A7B5E02" w14:textId="77777777" w:rsidR="00331994" w:rsidRPr="00582304" w:rsidRDefault="00331994" w:rsidP="008B57D8">
            <w:pPr>
              <w:spacing w:line="240" w:lineRule="auto"/>
              <w:rPr>
                <w:iCs/>
                <w:szCs w:val="24"/>
              </w:rPr>
            </w:pPr>
            <w:r>
              <w:rPr>
                <w:rFonts w:hint="eastAsia"/>
                <w:color w:val="000000"/>
              </w:rPr>
              <w:t>261.66</w:t>
            </w:r>
          </w:p>
        </w:tc>
        <w:tc>
          <w:tcPr>
            <w:tcW w:w="1084" w:type="dxa"/>
            <w:tcBorders>
              <w:top w:val="single" w:sz="4" w:space="0" w:color="auto"/>
              <w:bottom w:val="nil"/>
            </w:tcBorders>
            <w:noWrap/>
          </w:tcPr>
          <w:p w14:paraId="49D2569B" w14:textId="77777777" w:rsidR="00331994" w:rsidRPr="00582304" w:rsidRDefault="00331994" w:rsidP="008B57D8">
            <w:pPr>
              <w:spacing w:line="240" w:lineRule="auto"/>
              <w:rPr>
                <w:iCs/>
                <w:szCs w:val="24"/>
              </w:rPr>
            </w:pPr>
            <w:r>
              <w:rPr>
                <w:rFonts w:hint="eastAsia"/>
                <w:color w:val="000000"/>
              </w:rPr>
              <w:t>297.21</w:t>
            </w:r>
          </w:p>
        </w:tc>
        <w:tc>
          <w:tcPr>
            <w:tcW w:w="1085" w:type="dxa"/>
            <w:tcBorders>
              <w:top w:val="single" w:sz="4" w:space="0" w:color="auto"/>
              <w:bottom w:val="nil"/>
            </w:tcBorders>
            <w:noWrap/>
          </w:tcPr>
          <w:p w14:paraId="25515705" w14:textId="77777777" w:rsidR="00331994" w:rsidRPr="00582304" w:rsidRDefault="00331994" w:rsidP="008B57D8">
            <w:pPr>
              <w:spacing w:line="240" w:lineRule="auto"/>
              <w:rPr>
                <w:iCs/>
                <w:szCs w:val="24"/>
              </w:rPr>
            </w:pPr>
            <w:r>
              <w:rPr>
                <w:rFonts w:hint="eastAsia"/>
                <w:color w:val="000000"/>
              </w:rPr>
              <w:t>-2.79</w:t>
            </w:r>
          </w:p>
        </w:tc>
        <w:tc>
          <w:tcPr>
            <w:tcW w:w="1089" w:type="dxa"/>
            <w:tcBorders>
              <w:top w:val="single" w:sz="4" w:space="0" w:color="auto"/>
              <w:bottom w:val="nil"/>
            </w:tcBorders>
            <w:noWrap/>
          </w:tcPr>
          <w:p w14:paraId="3C842512" w14:textId="77777777" w:rsidR="00331994" w:rsidRPr="00582304" w:rsidRDefault="00331994" w:rsidP="008B57D8">
            <w:pPr>
              <w:spacing w:line="240" w:lineRule="auto"/>
              <w:rPr>
                <w:iCs/>
                <w:szCs w:val="24"/>
              </w:rPr>
            </w:pPr>
            <w:r>
              <w:rPr>
                <w:rFonts w:hint="eastAsia"/>
                <w:color w:val="000000"/>
              </w:rPr>
              <w:t>8.82</w:t>
            </w:r>
          </w:p>
        </w:tc>
        <w:tc>
          <w:tcPr>
            <w:tcW w:w="992" w:type="dxa"/>
            <w:tcBorders>
              <w:top w:val="single" w:sz="4" w:space="0" w:color="auto"/>
              <w:bottom w:val="nil"/>
            </w:tcBorders>
            <w:noWrap/>
          </w:tcPr>
          <w:p w14:paraId="348EFD9B" w14:textId="77777777" w:rsidR="00331994" w:rsidRPr="00582304" w:rsidRDefault="00331994" w:rsidP="008B57D8">
            <w:pPr>
              <w:spacing w:line="240" w:lineRule="auto"/>
              <w:rPr>
                <w:iCs/>
                <w:szCs w:val="24"/>
              </w:rPr>
            </w:pPr>
            <w:r>
              <w:rPr>
                <w:rFonts w:hint="eastAsia"/>
                <w:color w:val="000000"/>
              </w:rPr>
              <w:t>9.22</w:t>
            </w:r>
          </w:p>
        </w:tc>
        <w:tc>
          <w:tcPr>
            <w:tcW w:w="990" w:type="dxa"/>
            <w:tcBorders>
              <w:top w:val="single" w:sz="4" w:space="0" w:color="auto"/>
              <w:bottom w:val="nil"/>
            </w:tcBorders>
            <w:noWrap/>
          </w:tcPr>
          <w:p w14:paraId="6CA3E385" w14:textId="77777777" w:rsidR="00331994" w:rsidRPr="00582304" w:rsidRDefault="00331994" w:rsidP="008B57D8">
            <w:pPr>
              <w:spacing w:line="240" w:lineRule="auto"/>
              <w:rPr>
                <w:iCs/>
                <w:szCs w:val="24"/>
              </w:rPr>
            </w:pPr>
            <w:r>
              <w:rPr>
                <w:rFonts w:hint="eastAsia"/>
                <w:color w:val="000000"/>
              </w:rPr>
              <w:t>9.25</w:t>
            </w:r>
          </w:p>
        </w:tc>
        <w:tc>
          <w:tcPr>
            <w:tcW w:w="1278" w:type="dxa"/>
            <w:tcBorders>
              <w:top w:val="single" w:sz="4" w:space="0" w:color="auto"/>
              <w:bottom w:val="nil"/>
            </w:tcBorders>
          </w:tcPr>
          <w:p w14:paraId="665C58B4"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1D3CA8CA" w14:textId="77777777" w:rsidTr="008B57D8">
        <w:trPr>
          <w:trHeight w:val="324"/>
        </w:trPr>
        <w:tc>
          <w:tcPr>
            <w:tcW w:w="566" w:type="dxa"/>
            <w:vMerge/>
            <w:tcBorders>
              <w:top w:val="nil"/>
              <w:bottom w:val="nil"/>
            </w:tcBorders>
          </w:tcPr>
          <w:p w14:paraId="1985B800" w14:textId="77777777" w:rsidR="00331994" w:rsidRPr="00582304" w:rsidRDefault="00331994" w:rsidP="008B57D8">
            <w:pPr>
              <w:spacing w:line="240" w:lineRule="auto"/>
              <w:rPr>
                <w:iCs/>
                <w:szCs w:val="24"/>
              </w:rPr>
            </w:pPr>
          </w:p>
        </w:tc>
        <w:tc>
          <w:tcPr>
            <w:tcW w:w="1274" w:type="dxa"/>
            <w:tcBorders>
              <w:top w:val="nil"/>
              <w:bottom w:val="nil"/>
            </w:tcBorders>
          </w:tcPr>
          <w:p w14:paraId="39F08CA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C5196EC" w14:textId="77777777" w:rsidR="00331994" w:rsidRPr="00582304" w:rsidRDefault="00331994" w:rsidP="008B57D8">
            <w:pPr>
              <w:spacing w:line="240" w:lineRule="auto"/>
              <w:rPr>
                <w:iCs/>
                <w:szCs w:val="24"/>
              </w:rPr>
            </w:pPr>
          </w:p>
        </w:tc>
        <w:tc>
          <w:tcPr>
            <w:tcW w:w="1084" w:type="dxa"/>
            <w:tcBorders>
              <w:top w:val="nil"/>
              <w:bottom w:val="nil"/>
            </w:tcBorders>
            <w:noWrap/>
          </w:tcPr>
          <w:p w14:paraId="4117BFEA" w14:textId="77777777" w:rsidR="00331994" w:rsidRPr="00582304" w:rsidRDefault="00331994" w:rsidP="008B57D8">
            <w:pPr>
              <w:spacing w:line="240" w:lineRule="auto"/>
              <w:rPr>
                <w:iCs/>
                <w:szCs w:val="24"/>
              </w:rPr>
            </w:pPr>
            <w:r>
              <w:rPr>
                <w:rFonts w:hint="eastAsia"/>
                <w:color w:val="000000"/>
              </w:rPr>
              <w:t>295.56</w:t>
            </w:r>
          </w:p>
        </w:tc>
        <w:tc>
          <w:tcPr>
            <w:tcW w:w="1085" w:type="dxa"/>
            <w:tcBorders>
              <w:top w:val="nil"/>
              <w:bottom w:val="nil"/>
            </w:tcBorders>
            <w:noWrap/>
          </w:tcPr>
          <w:p w14:paraId="472A483A" w14:textId="77777777" w:rsidR="00331994" w:rsidRPr="00582304" w:rsidRDefault="00331994" w:rsidP="008B57D8">
            <w:pPr>
              <w:spacing w:line="240" w:lineRule="auto"/>
              <w:rPr>
                <w:iCs/>
                <w:szCs w:val="24"/>
              </w:rPr>
            </w:pPr>
            <w:r>
              <w:rPr>
                <w:rFonts w:hint="eastAsia"/>
                <w:color w:val="000000"/>
              </w:rPr>
              <w:t>-4.44</w:t>
            </w:r>
          </w:p>
        </w:tc>
        <w:tc>
          <w:tcPr>
            <w:tcW w:w="1089" w:type="dxa"/>
            <w:tcBorders>
              <w:top w:val="nil"/>
              <w:bottom w:val="nil"/>
            </w:tcBorders>
            <w:noWrap/>
          </w:tcPr>
          <w:p w14:paraId="3C21B934" w14:textId="77777777" w:rsidR="00331994" w:rsidRPr="00582304" w:rsidRDefault="00331994" w:rsidP="008B57D8">
            <w:pPr>
              <w:spacing w:line="240" w:lineRule="auto"/>
              <w:rPr>
                <w:iCs/>
                <w:szCs w:val="24"/>
              </w:rPr>
            </w:pPr>
            <w:r>
              <w:rPr>
                <w:rFonts w:hint="eastAsia"/>
                <w:color w:val="000000"/>
              </w:rPr>
              <w:t>10.48</w:t>
            </w:r>
          </w:p>
        </w:tc>
        <w:tc>
          <w:tcPr>
            <w:tcW w:w="992" w:type="dxa"/>
            <w:tcBorders>
              <w:top w:val="nil"/>
              <w:bottom w:val="nil"/>
            </w:tcBorders>
            <w:noWrap/>
          </w:tcPr>
          <w:p w14:paraId="74CADB73" w14:textId="77777777" w:rsidR="00331994" w:rsidRPr="00582304" w:rsidRDefault="00331994" w:rsidP="008B57D8">
            <w:pPr>
              <w:spacing w:line="240" w:lineRule="auto"/>
              <w:rPr>
                <w:iCs/>
                <w:szCs w:val="24"/>
              </w:rPr>
            </w:pPr>
            <w:r>
              <w:rPr>
                <w:rFonts w:hint="eastAsia"/>
                <w:color w:val="000000"/>
              </w:rPr>
              <w:t>9.19</w:t>
            </w:r>
          </w:p>
        </w:tc>
        <w:tc>
          <w:tcPr>
            <w:tcW w:w="990" w:type="dxa"/>
            <w:tcBorders>
              <w:top w:val="nil"/>
              <w:bottom w:val="nil"/>
            </w:tcBorders>
            <w:noWrap/>
          </w:tcPr>
          <w:p w14:paraId="2551C9A2" w14:textId="77777777" w:rsidR="00331994" w:rsidRPr="00582304" w:rsidRDefault="00331994" w:rsidP="008B57D8">
            <w:pPr>
              <w:spacing w:line="240" w:lineRule="auto"/>
              <w:rPr>
                <w:iCs/>
                <w:szCs w:val="24"/>
              </w:rPr>
            </w:pPr>
            <w:r>
              <w:rPr>
                <w:rFonts w:hint="eastAsia"/>
                <w:color w:val="000000"/>
              </w:rPr>
              <w:t>11.37</w:t>
            </w:r>
          </w:p>
        </w:tc>
        <w:tc>
          <w:tcPr>
            <w:tcW w:w="1278" w:type="dxa"/>
            <w:tcBorders>
              <w:top w:val="nil"/>
              <w:bottom w:val="nil"/>
            </w:tcBorders>
          </w:tcPr>
          <w:p w14:paraId="4DB11342"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6C3750A" w14:textId="77777777" w:rsidTr="008B57D8">
        <w:trPr>
          <w:trHeight w:val="324"/>
        </w:trPr>
        <w:tc>
          <w:tcPr>
            <w:tcW w:w="566" w:type="dxa"/>
            <w:vMerge/>
            <w:tcBorders>
              <w:top w:val="nil"/>
              <w:bottom w:val="nil"/>
            </w:tcBorders>
          </w:tcPr>
          <w:p w14:paraId="3B2410BE" w14:textId="77777777" w:rsidR="00331994" w:rsidRPr="00582304" w:rsidRDefault="00331994" w:rsidP="008B57D8">
            <w:pPr>
              <w:spacing w:line="240" w:lineRule="auto"/>
              <w:rPr>
                <w:iCs/>
                <w:szCs w:val="24"/>
              </w:rPr>
            </w:pPr>
          </w:p>
        </w:tc>
        <w:tc>
          <w:tcPr>
            <w:tcW w:w="1274" w:type="dxa"/>
            <w:tcBorders>
              <w:top w:val="nil"/>
              <w:bottom w:val="nil"/>
            </w:tcBorders>
          </w:tcPr>
          <w:p w14:paraId="71A32E2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1C2F566E" w14:textId="77777777" w:rsidR="00331994" w:rsidRPr="00582304" w:rsidRDefault="00331994" w:rsidP="008B57D8">
            <w:pPr>
              <w:spacing w:line="240" w:lineRule="auto"/>
              <w:rPr>
                <w:iCs/>
                <w:szCs w:val="24"/>
              </w:rPr>
            </w:pPr>
          </w:p>
        </w:tc>
        <w:tc>
          <w:tcPr>
            <w:tcW w:w="1084" w:type="dxa"/>
            <w:tcBorders>
              <w:top w:val="nil"/>
              <w:bottom w:val="nil"/>
            </w:tcBorders>
            <w:noWrap/>
          </w:tcPr>
          <w:p w14:paraId="5F138AF5" w14:textId="77777777" w:rsidR="00331994" w:rsidRPr="00582304" w:rsidRDefault="00331994" w:rsidP="008B57D8">
            <w:pPr>
              <w:spacing w:line="240" w:lineRule="auto"/>
              <w:rPr>
                <w:iCs/>
                <w:szCs w:val="24"/>
              </w:rPr>
            </w:pPr>
            <w:r>
              <w:rPr>
                <w:rFonts w:hint="eastAsia"/>
                <w:color w:val="000000"/>
              </w:rPr>
              <w:t>286.87</w:t>
            </w:r>
          </w:p>
        </w:tc>
        <w:tc>
          <w:tcPr>
            <w:tcW w:w="1085" w:type="dxa"/>
            <w:tcBorders>
              <w:top w:val="nil"/>
              <w:bottom w:val="nil"/>
            </w:tcBorders>
            <w:noWrap/>
          </w:tcPr>
          <w:p w14:paraId="0BC6C069" w14:textId="77777777" w:rsidR="00331994" w:rsidRPr="00582304" w:rsidRDefault="00331994" w:rsidP="008B57D8">
            <w:pPr>
              <w:spacing w:line="240" w:lineRule="auto"/>
              <w:rPr>
                <w:iCs/>
                <w:szCs w:val="24"/>
              </w:rPr>
            </w:pPr>
            <w:r>
              <w:rPr>
                <w:rFonts w:hint="eastAsia"/>
                <w:color w:val="000000"/>
              </w:rPr>
              <w:t>-13.13</w:t>
            </w:r>
          </w:p>
        </w:tc>
        <w:tc>
          <w:tcPr>
            <w:tcW w:w="1089" w:type="dxa"/>
            <w:tcBorders>
              <w:top w:val="nil"/>
              <w:bottom w:val="nil"/>
            </w:tcBorders>
            <w:noWrap/>
          </w:tcPr>
          <w:p w14:paraId="62D022BB" w14:textId="77777777" w:rsidR="00331994" w:rsidRPr="00582304" w:rsidRDefault="00331994" w:rsidP="008B57D8">
            <w:pPr>
              <w:spacing w:line="240" w:lineRule="auto"/>
              <w:rPr>
                <w:iCs/>
                <w:szCs w:val="24"/>
              </w:rPr>
            </w:pPr>
            <w:r>
              <w:rPr>
                <w:rFonts w:hint="eastAsia"/>
                <w:color w:val="000000"/>
              </w:rPr>
              <w:t>7.84</w:t>
            </w:r>
          </w:p>
        </w:tc>
        <w:tc>
          <w:tcPr>
            <w:tcW w:w="992" w:type="dxa"/>
            <w:tcBorders>
              <w:top w:val="nil"/>
              <w:bottom w:val="nil"/>
            </w:tcBorders>
            <w:noWrap/>
          </w:tcPr>
          <w:p w14:paraId="65D14EAD" w14:textId="77777777" w:rsidR="00331994" w:rsidRPr="00582304" w:rsidRDefault="00331994" w:rsidP="008B57D8">
            <w:pPr>
              <w:spacing w:line="240" w:lineRule="auto"/>
              <w:rPr>
                <w:iCs/>
                <w:szCs w:val="24"/>
              </w:rPr>
            </w:pPr>
            <w:r>
              <w:rPr>
                <w:rFonts w:hint="eastAsia"/>
                <w:color w:val="000000"/>
              </w:rPr>
              <w:t>7.46</w:t>
            </w:r>
          </w:p>
        </w:tc>
        <w:tc>
          <w:tcPr>
            <w:tcW w:w="990" w:type="dxa"/>
            <w:tcBorders>
              <w:top w:val="nil"/>
              <w:bottom w:val="nil"/>
            </w:tcBorders>
            <w:noWrap/>
          </w:tcPr>
          <w:p w14:paraId="29C42E85" w14:textId="77777777" w:rsidR="00331994" w:rsidRPr="00582304" w:rsidRDefault="00331994" w:rsidP="008B57D8">
            <w:pPr>
              <w:spacing w:line="240" w:lineRule="auto"/>
              <w:rPr>
                <w:iCs/>
                <w:szCs w:val="24"/>
              </w:rPr>
            </w:pPr>
            <w:r>
              <w:rPr>
                <w:rFonts w:hint="eastAsia"/>
                <w:color w:val="000000"/>
              </w:rPr>
              <w:t>15.29</w:t>
            </w:r>
          </w:p>
        </w:tc>
        <w:tc>
          <w:tcPr>
            <w:tcW w:w="1278" w:type="dxa"/>
            <w:tcBorders>
              <w:top w:val="nil"/>
              <w:bottom w:val="nil"/>
            </w:tcBorders>
          </w:tcPr>
          <w:p w14:paraId="66397ED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DEA323" w14:textId="77777777" w:rsidTr="008B57D8">
        <w:trPr>
          <w:trHeight w:val="324"/>
        </w:trPr>
        <w:tc>
          <w:tcPr>
            <w:tcW w:w="566" w:type="dxa"/>
            <w:vMerge/>
            <w:tcBorders>
              <w:top w:val="nil"/>
              <w:bottom w:val="single" w:sz="4" w:space="0" w:color="auto"/>
            </w:tcBorders>
          </w:tcPr>
          <w:p w14:paraId="536DDB4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882C43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BADF7AE"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C037A32" w14:textId="77777777" w:rsidR="00331994" w:rsidRPr="00582304" w:rsidRDefault="00331994" w:rsidP="008B57D8">
            <w:pPr>
              <w:spacing w:line="240" w:lineRule="auto"/>
              <w:rPr>
                <w:color w:val="000000"/>
              </w:rPr>
            </w:pPr>
            <w:r>
              <w:rPr>
                <w:rFonts w:hint="eastAsia"/>
                <w:color w:val="000000"/>
              </w:rPr>
              <w:t>321.63</w:t>
            </w:r>
          </w:p>
        </w:tc>
        <w:tc>
          <w:tcPr>
            <w:tcW w:w="1085" w:type="dxa"/>
            <w:tcBorders>
              <w:top w:val="nil"/>
              <w:bottom w:val="single" w:sz="4" w:space="0" w:color="auto"/>
            </w:tcBorders>
            <w:noWrap/>
          </w:tcPr>
          <w:p w14:paraId="1C739B8B" w14:textId="77777777" w:rsidR="00331994" w:rsidRPr="00582304" w:rsidRDefault="00331994" w:rsidP="008B57D8">
            <w:pPr>
              <w:spacing w:line="240" w:lineRule="auto"/>
              <w:rPr>
                <w:color w:val="000000"/>
              </w:rPr>
            </w:pPr>
            <w:r>
              <w:rPr>
                <w:rFonts w:hint="eastAsia"/>
                <w:color w:val="000000"/>
              </w:rPr>
              <w:t>21.63</w:t>
            </w:r>
          </w:p>
        </w:tc>
        <w:tc>
          <w:tcPr>
            <w:tcW w:w="1089" w:type="dxa"/>
            <w:tcBorders>
              <w:top w:val="nil"/>
              <w:bottom w:val="single" w:sz="4" w:space="0" w:color="auto"/>
            </w:tcBorders>
            <w:noWrap/>
          </w:tcPr>
          <w:p w14:paraId="1A22F2FF" w14:textId="77777777" w:rsidR="00331994" w:rsidRPr="00582304" w:rsidRDefault="00331994" w:rsidP="008B57D8">
            <w:pPr>
              <w:spacing w:line="240" w:lineRule="auto"/>
              <w:rPr>
                <w:color w:val="000000"/>
              </w:rPr>
            </w:pPr>
            <w:r>
              <w:rPr>
                <w:rFonts w:hint="eastAsia"/>
                <w:color w:val="000000"/>
              </w:rPr>
              <w:t>21</w:t>
            </w:r>
          </w:p>
        </w:tc>
        <w:tc>
          <w:tcPr>
            <w:tcW w:w="992" w:type="dxa"/>
            <w:tcBorders>
              <w:top w:val="nil"/>
              <w:bottom w:val="single" w:sz="4" w:space="0" w:color="auto"/>
            </w:tcBorders>
            <w:noWrap/>
          </w:tcPr>
          <w:p w14:paraId="49D0EFC3" w14:textId="77777777" w:rsidR="00331994" w:rsidRPr="00582304" w:rsidRDefault="00331994" w:rsidP="008B57D8">
            <w:pPr>
              <w:spacing w:line="240" w:lineRule="auto"/>
              <w:rPr>
                <w:color w:val="000000"/>
              </w:rPr>
            </w:pPr>
            <w:r>
              <w:rPr>
                <w:rFonts w:hint="eastAsia"/>
                <w:color w:val="000000"/>
              </w:rPr>
              <w:t>22.07</w:t>
            </w:r>
          </w:p>
        </w:tc>
        <w:tc>
          <w:tcPr>
            <w:tcW w:w="990" w:type="dxa"/>
            <w:tcBorders>
              <w:top w:val="nil"/>
              <w:bottom w:val="single" w:sz="4" w:space="0" w:color="auto"/>
            </w:tcBorders>
            <w:noWrap/>
          </w:tcPr>
          <w:p w14:paraId="6F8ADE7C" w14:textId="77777777" w:rsidR="00331994" w:rsidRPr="00582304" w:rsidRDefault="00331994" w:rsidP="008B57D8">
            <w:pPr>
              <w:spacing w:line="240" w:lineRule="auto"/>
              <w:rPr>
                <w:color w:val="000000"/>
              </w:rPr>
            </w:pPr>
            <w:r>
              <w:rPr>
                <w:rFonts w:hint="eastAsia"/>
                <w:color w:val="000000"/>
              </w:rPr>
              <w:t>30.14</w:t>
            </w:r>
          </w:p>
        </w:tc>
        <w:tc>
          <w:tcPr>
            <w:tcW w:w="1278" w:type="dxa"/>
            <w:tcBorders>
              <w:top w:val="nil"/>
              <w:bottom w:val="single" w:sz="4" w:space="0" w:color="auto"/>
            </w:tcBorders>
          </w:tcPr>
          <w:p w14:paraId="3D86224C" w14:textId="77777777" w:rsidR="00331994" w:rsidRPr="00582304" w:rsidRDefault="00331994" w:rsidP="008B57D8">
            <w:pPr>
              <w:spacing w:line="240" w:lineRule="auto"/>
              <w:rPr>
                <w:color w:val="000000"/>
              </w:rPr>
            </w:pPr>
            <w:r>
              <w:rPr>
                <w:rFonts w:hint="eastAsia"/>
                <w:color w:val="000000"/>
              </w:rPr>
              <w:t>0.94</w:t>
            </w:r>
          </w:p>
        </w:tc>
      </w:tr>
      <w:tr w:rsidR="00331994" w:rsidRPr="00582304" w14:paraId="2E901F2B" w14:textId="77777777" w:rsidTr="008B57D8">
        <w:trPr>
          <w:trHeight w:val="324"/>
        </w:trPr>
        <w:tc>
          <w:tcPr>
            <w:tcW w:w="566" w:type="dxa"/>
            <w:vMerge w:val="restart"/>
            <w:tcBorders>
              <w:top w:val="single" w:sz="4" w:space="0" w:color="auto"/>
            </w:tcBorders>
            <w:noWrap/>
          </w:tcPr>
          <w:p w14:paraId="41255446"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501EE41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C21E87A" w14:textId="77777777" w:rsidR="00331994" w:rsidRPr="00582304" w:rsidRDefault="00331994" w:rsidP="008B57D8">
            <w:pPr>
              <w:spacing w:line="240" w:lineRule="auto"/>
              <w:rPr>
                <w:iCs/>
                <w:szCs w:val="24"/>
              </w:rPr>
            </w:pPr>
            <w:r>
              <w:rPr>
                <w:rFonts w:hint="eastAsia"/>
                <w:color w:val="000000"/>
              </w:rPr>
              <w:t>281.01</w:t>
            </w:r>
          </w:p>
        </w:tc>
        <w:tc>
          <w:tcPr>
            <w:tcW w:w="1084" w:type="dxa"/>
            <w:tcBorders>
              <w:top w:val="single" w:sz="4" w:space="0" w:color="auto"/>
            </w:tcBorders>
            <w:noWrap/>
          </w:tcPr>
          <w:p w14:paraId="4BE07626" w14:textId="77777777" w:rsidR="00331994" w:rsidRPr="00582304" w:rsidRDefault="00331994" w:rsidP="008B57D8">
            <w:pPr>
              <w:spacing w:line="240" w:lineRule="auto"/>
              <w:rPr>
                <w:iCs/>
                <w:szCs w:val="24"/>
              </w:rPr>
            </w:pPr>
            <w:r>
              <w:rPr>
                <w:rFonts w:hint="eastAsia"/>
                <w:color w:val="000000"/>
              </w:rPr>
              <w:t>299.48</w:t>
            </w:r>
          </w:p>
        </w:tc>
        <w:tc>
          <w:tcPr>
            <w:tcW w:w="1085" w:type="dxa"/>
            <w:tcBorders>
              <w:top w:val="single" w:sz="4" w:space="0" w:color="auto"/>
            </w:tcBorders>
            <w:noWrap/>
          </w:tcPr>
          <w:p w14:paraId="7D2163DF" w14:textId="77777777" w:rsidR="00331994" w:rsidRPr="00582304" w:rsidRDefault="00331994" w:rsidP="008B57D8">
            <w:pPr>
              <w:spacing w:line="240" w:lineRule="auto"/>
              <w:rPr>
                <w:iCs/>
                <w:szCs w:val="24"/>
              </w:rPr>
            </w:pPr>
            <w:r>
              <w:rPr>
                <w:rFonts w:hint="eastAsia"/>
                <w:color w:val="000000"/>
              </w:rPr>
              <w:t>-0.52</w:t>
            </w:r>
          </w:p>
        </w:tc>
        <w:tc>
          <w:tcPr>
            <w:tcW w:w="1089" w:type="dxa"/>
            <w:tcBorders>
              <w:top w:val="single" w:sz="4" w:space="0" w:color="auto"/>
            </w:tcBorders>
            <w:noWrap/>
          </w:tcPr>
          <w:p w14:paraId="05015A93" w14:textId="77777777" w:rsidR="00331994" w:rsidRPr="00582304" w:rsidRDefault="00331994" w:rsidP="008B57D8">
            <w:pPr>
              <w:spacing w:line="240" w:lineRule="auto"/>
              <w:rPr>
                <w:iCs/>
                <w:szCs w:val="24"/>
              </w:rPr>
            </w:pPr>
            <w:r>
              <w:rPr>
                <w:rFonts w:hint="eastAsia"/>
                <w:color w:val="000000"/>
              </w:rPr>
              <w:t>5.33</w:t>
            </w:r>
          </w:p>
        </w:tc>
        <w:tc>
          <w:tcPr>
            <w:tcW w:w="992" w:type="dxa"/>
            <w:tcBorders>
              <w:top w:val="single" w:sz="4" w:space="0" w:color="auto"/>
            </w:tcBorders>
            <w:noWrap/>
          </w:tcPr>
          <w:p w14:paraId="1FFC76EC" w14:textId="77777777" w:rsidR="00331994" w:rsidRPr="00582304" w:rsidRDefault="00331994" w:rsidP="008B57D8">
            <w:pPr>
              <w:spacing w:line="240" w:lineRule="auto"/>
              <w:rPr>
                <w:iCs/>
                <w:szCs w:val="24"/>
              </w:rPr>
            </w:pPr>
            <w:r>
              <w:rPr>
                <w:rFonts w:hint="eastAsia"/>
                <w:color w:val="000000"/>
              </w:rPr>
              <w:t>5.33</w:t>
            </w:r>
          </w:p>
        </w:tc>
        <w:tc>
          <w:tcPr>
            <w:tcW w:w="990" w:type="dxa"/>
            <w:tcBorders>
              <w:top w:val="single" w:sz="4" w:space="0" w:color="auto"/>
            </w:tcBorders>
            <w:noWrap/>
          </w:tcPr>
          <w:p w14:paraId="336AF415" w14:textId="77777777" w:rsidR="00331994" w:rsidRPr="00582304" w:rsidRDefault="00331994" w:rsidP="008B57D8">
            <w:pPr>
              <w:spacing w:line="240" w:lineRule="auto"/>
              <w:rPr>
                <w:iCs/>
                <w:szCs w:val="24"/>
              </w:rPr>
            </w:pPr>
            <w:r>
              <w:rPr>
                <w:rFonts w:hint="eastAsia"/>
                <w:color w:val="000000"/>
              </w:rPr>
              <w:t>5.35</w:t>
            </w:r>
          </w:p>
        </w:tc>
        <w:tc>
          <w:tcPr>
            <w:tcW w:w="1278" w:type="dxa"/>
            <w:tcBorders>
              <w:top w:val="single" w:sz="4" w:space="0" w:color="auto"/>
            </w:tcBorders>
          </w:tcPr>
          <w:p w14:paraId="292293E2"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ED0C9B3" w14:textId="77777777" w:rsidTr="008B57D8">
        <w:trPr>
          <w:trHeight w:val="324"/>
        </w:trPr>
        <w:tc>
          <w:tcPr>
            <w:tcW w:w="566" w:type="dxa"/>
            <w:vMerge/>
          </w:tcPr>
          <w:p w14:paraId="6A0874D5" w14:textId="77777777" w:rsidR="00331994" w:rsidRPr="00582304" w:rsidRDefault="00331994" w:rsidP="008B57D8">
            <w:pPr>
              <w:spacing w:line="240" w:lineRule="auto"/>
              <w:rPr>
                <w:iCs/>
                <w:szCs w:val="24"/>
              </w:rPr>
            </w:pPr>
          </w:p>
        </w:tc>
        <w:tc>
          <w:tcPr>
            <w:tcW w:w="1274" w:type="dxa"/>
          </w:tcPr>
          <w:p w14:paraId="617702C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DB20EEB" w14:textId="77777777" w:rsidR="00331994" w:rsidRPr="00582304" w:rsidRDefault="00331994" w:rsidP="008B57D8">
            <w:pPr>
              <w:spacing w:line="240" w:lineRule="auto"/>
              <w:rPr>
                <w:iCs/>
                <w:szCs w:val="24"/>
              </w:rPr>
            </w:pPr>
          </w:p>
        </w:tc>
        <w:tc>
          <w:tcPr>
            <w:tcW w:w="1084" w:type="dxa"/>
            <w:noWrap/>
          </w:tcPr>
          <w:p w14:paraId="22F30E90" w14:textId="77777777" w:rsidR="00331994" w:rsidRPr="00582304" w:rsidRDefault="00331994" w:rsidP="008B57D8">
            <w:pPr>
              <w:spacing w:line="240" w:lineRule="auto"/>
              <w:rPr>
                <w:iCs/>
                <w:szCs w:val="24"/>
              </w:rPr>
            </w:pPr>
            <w:r>
              <w:rPr>
                <w:rFonts w:hint="eastAsia"/>
                <w:color w:val="000000"/>
              </w:rPr>
              <w:t>298.62</w:t>
            </w:r>
          </w:p>
        </w:tc>
        <w:tc>
          <w:tcPr>
            <w:tcW w:w="1085" w:type="dxa"/>
            <w:noWrap/>
          </w:tcPr>
          <w:p w14:paraId="61825ED6" w14:textId="77777777" w:rsidR="00331994" w:rsidRPr="00582304" w:rsidRDefault="00331994" w:rsidP="008B57D8">
            <w:pPr>
              <w:spacing w:line="240" w:lineRule="auto"/>
              <w:rPr>
                <w:iCs/>
                <w:szCs w:val="24"/>
              </w:rPr>
            </w:pPr>
            <w:r>
              <w:rPr>
                <w:rFonts w:hint="eastAsia"/>
                <w:color w:val="000000"/>
              </w:rPr>
              <w:t>-1.38</w:t>
            </w:r>
          </w:p>
        </w:tc>
        <w:tc>
          <w:tcPr>
            <w:tcW w:w="1089" w:type="dxa"/>
            <w:noWrap/>
          </w:tcPr>
          <w:p w14:paraId="617D1E3E" w14:textId="77777777" w:rsidR="00331994" w:rsidRPr="00582304" w:rsidRDefault="00331994" w:rsidP="008B57D8">
            <w:pPr>
              <w:spacing w:line="240" w:lineRule="auto"/>
              <w:rPr>
                <w:iCs/>
                <w:szCs w:val="24"/>
              </w:rPr>
            </w:pPr>
            <w:r>
              <w:rPr>
                <w:rFonts w:hint="eastAsia"/>
                <w:color w:val="000000"/>
              </w:rPr>
              <w:t>5.29</w:t>
            </w:r>
          </w:p>
        </w:tc>
        <w:tc>
          <w:tcPr>
            <w:tcW w:w="992" w:type="dxa"/>
            <w:noWrap/>
          </w:tcPr>
          <w:p w14:paraId="17FE1CF3" w14:textId="77777777" w:rsidR="00331994" w:rsidRPr="00582304" w:rsidRDefault="00331994" w:rsidP="008B57D8">
            <w:pPr>
              <w:spacing w:line="240" w:lineRule="auto"/>
              <w:rPr>
                <w:iCs/>
                <w:szCs w:val="24"/>
              </w:rPr>
            </w:pPr>
            <w:r>
              <w:rPr>
                <w:rFonts w:hint="eastAsia"/>
                <w:color w:val="000000"/>
              </w:rPr>
              <w:t>5.07</w:t>
            </w:r>
          </w:p>
        </w:tc>
        <w:tc>
          <w:tcPr>
            <w:tcW w:w="990" w:type="dxa"/>
            <w:noWrap/>
          </w:tcPr>
          <w:p w14:paraId="0AA94363" w14:textId="77777777" w:rsidR="00331994" w:rsidRPr="00582304" w:rsidRDefault="00331994" w:rsidP="008B57D8">
            <w:pPr>
              <w:spacing w:line="240" w:lineRule="auto"/>
              <w:rPr>
                <w:iCs/>
                <w:szCs w:val="24"/>
              </w:rPr>
            </w:pPr>
            <w:r>
              <w:rPr>
                <w:rFonts w:hint="eastAsia"/>
                <w:color w:val="000000"/>
              </w:rPr>
              <w:t>5.47</w:t>
            </w:r>
          </w:p>
        </w:tc>
        <w:tc>
          <w:tcPr>
            <w:tcW w:w="1278" w:type="dxa"/>
          </w:tcPr>
          <w:p w14:paraId="1A8AEDC8"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10861014" w14:textId="77777777" w:rsidTr="008B57D8">
        <w:trPr>
          <w:trHeight w:val="324"/>
        </w:trPr>
        <w:tc>
          <w:tcPr>
            <w:tcW w:w="566" w:type="dxa"/>
            <w:vMerge/>
          </w:tcPr>
          <w:p w14:paraId="0AD6D323" w14:textId="77777777" w:rsidR="00331994" w:rsidRPr="00582304" w:rsidRDefault="00331994" w:rsidP="008B57D8">
            <w:pPr>
              <w:spacing w:line="240" w:lineRule="auto"/>
              <w:rPr>
                <w:iCs/>
                <w:szCs w:val="24"/>
              </w:rPr>
            </w:pPr>
          </w:p>
        </w:tc>
        <w:tc>
          <w:tcPr>
            <w:tcW w:w="1274" w:type="dxa"/>
          </w:tcPr>
          <w:p w14:paraId="6E6EA9E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678C1A3" w14:textId="77777777" w:rsidR="00331994" w:rsidRPr="00582304" w:rsidRDefault="00331994" w:rsidP="008B57D8">
            <w:pPr>
              <w:spacing w:line="240" w:lineRule="auto"/>
              <w:rPr>
                <w:iCs/>
                <w:szCs w:val="24"/>
              </w:rPr>
            </w:pPr>
          </w:p>
        </w:tc>
        <w:tc>
          <w:tcPr>
            <w:tcW w:w="1084" w:type="dxa"/>
            <w:noWrap/>
          </w:tcPr>
          <w:p w14:paraId="01A93F0B" w14:textId="77777777" w:rsidR="00331994" w:rsidRPr="00582304" w:rsidRDefault="00331994" w:rsidP="008B57D8">
            <w:pPr>
              <w:spacing w:line="240" w:lineRule="auto"/>
              <w:rPr>
                <w:iCs/>
                <w:szCs w:val="24"/>
              </w:rPr>
            </w:pPr>
            <w:r>
              <w:rPr>
                <w:rFonts w:hint="eastAsia"/>
                <w:color w:val="000000"/>
              </w:rPr>
              <w:t>296.41</w:t>
            </w:r>
          </w:p>
        </w:tc>
        <w:tc>
          <w:tcPr>
            <w:tcW w:w="1085" w:type="dxa"/>
            <w:noWrap/>
          </w:tcPr>
          <w:p w14:paraId="54E43EA5" w14:textId="77777777" w:rsidR="00331994" w:rsidRPr="00582304" w:rsidRDefault="00331994" w:rsidP="008B57D8">
            <w:pPr>
              <w:spacing w:line="240" w:lineRule="auto"/>
              <w:rPr>
                <w:iCs/>
                <w:szCs w:val="24"/>
              </w:rPr>
            </w:pPr>
            <w:r>
              <w:rPr>
                <w:rFonts w:hint="eastAsia"/>
                <w:color w:val="000000"/>
              </w:rPr>
              <w:t>-3.59</w:t>
            </w:r>
          </w:p>
        </w:tc>
        <w:tc>
          <w:tcPr>
            <w:tcW w:w="1089" w:type="dxa"/>
            <w:noWrap/>
          </w:tcPr>
          <w:p w14:paraId="53441BE1" w14:textId="77777777" w:rsidR="00331994" w:rsidRPr="00582304" w:rsidRDefault="00331994" w:rsidP="008B57D8">
            <w:pPr>
              <w:spacing w:line="240" w:lineRule="auto"/>
              <w:rPr>
                <w:iCs/>
                <w:szCs w:val="24"/>
              </w:rPr>
            </w:pPr>
            <w:r>
              <w:rPr>
                <w:rFonts w:hint="eastAsia"/>
                <w:color w:val="000000"/>
              </w:rPr>
              <w:t>5.23</w:t>
            </w:r>
          </w:p>
        </w:tc>
        <w:tc>
          <w:tcPr>
            <w:tcW w:w="992" w:type="dxa"/>
            <w:noWrap/>
          </w:tcPr>
          <w:p w14:paraId="76EE672B" w14:textId="77777777" w:rsidR="00331994" w:rsidRPr="00582304" w:rsidRDefault="00331994" w:rsidP="008B57D8">
            <w:pPr>
              <w:spacing w:line="240" w:lineRule="auto"/>
              <w:rPr>
                <w:iCs/>
                <w:szCs w:val="24"/>
              </w:rPr>
            </w:pPr>
            <w:r>
              <w:rPr>
                <w:rFonts w:hint="eastAsia"/>
                <w:color w:val="000000"/>
              </w:rPr>
              <w:t>4.89</w:t>
            </w:r>
          </w:p>
        </w:tc>
        <w:tc>
          <w:tcPr>
            <w:tcW w:w="990" w:type="dxa"/>
            <w:noWrap/>
          </w:tcPr>
          <w:p w14:paraId="32F8D40F" w14:textId="77777777" w:rsidR="00331994" w:rsidRPr="00582304" w:rsidRDefault="00331994" w:rsidP="008B57D8">
            <w:pPr>
              <w:spacing w:line="240" w:lineRule="auto"/>
              <w:rPr>
                <w:iCs/>
                <w:szCs w:val="24"/>
              </w:rPr>
            </w:pPr>
            <w:r>
              <w:rPr>
                <w:rFonts w:hint="eastAsia"/>
                <w:color w:val="000000"/>
              </w:rPr>
              <w:t>6.34</w:t>
            </w:r>
          </w:p>
        </w:tc>
        <w:tc>
          <w:tcPr>
            <w:tcW w:w="1278" w:type="dxa"/>
          </w:tcPr>
          <w:p w14:paraId="0EEC0B9C"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79B41262" w14:textId="77777777" w:rsidTr="008B57D8">
        <w:trPr>
          <w:trHeight w:val="324"/>
        </w:trPr>
        <w:tc>
          <w:tcPr>
            <w:tcW w:w="566" w:type="dxa"/>
            <w:vMerge/>
          </w:tcPr>
          <w:p w14:paraId="02238FC8" w14:textId="77777777" w:rsidR="00331994" w:rsidRPr="00582304" w:rsidRDefault="00331994" w:rsidP="008B57D8">
            <w:pPr>
              <w:spacing w:line="240" w:lineRule="auto"/>
              <w:rPr>
                <w:iCs/>
                <w:szCs w:val="24"/>
              </w:rPr>
            </w:pPr>
          </w:p>
        </w:tc>
        <w:tc>
          <w:tcPr>
            <w:tcW w:w="1274" w:type="dxa"/>
          </w:tcPr>
          <w:p w14:paraId="294FAE3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0DA7307" w14:textId="77777777" w:rsidR="00331994" w:rsidRPr="00582304" w:rsidRDefault="00331994" w:rsidP="008B57D8">
            <w:pPr>
              <w:spacing w:line="240" w:lineRule="auto"/>
              <w:rPr>
                <w:iCs/>
                <w:szCs w:val="24"/>
              </w:rPr>
            </w:pPr>
          </w:p>
        </w:tc>
        <w:tc>
          <w:tcPr>
            <w:tcW w:w="1084" w:type="dxa"/>
            <w:noWrap/>
          </w:tcPr>
          <w:p w14:paraId="077BD399" w14:textId="77777777" w:rsidR="00331994" w:rsidRPr="00582304" w:rsidRDefault="00331994" w:rsidP="008B57D8">
            <w:pPr>
              <w:spacing w:line="240" w:lineRule="auto"/>
              <w:rPr>
                <w:color w:val="000000"/>
              </w:rPr>
            </w:pPr>
            <w:r>
              <w:rPr>
                <w:rFonts w:hint="eastAsia"/>
                <w:color w:val="000000"/>
              </w:rPr>
              <w:t>342.5</w:t>
            </w:r>
          </w:p>
        </w:tc>
        <w:tc>
          <w:tcPr>
            <w:tcW w:w="1085" w:type="dxa"/>
            <w:noWrap/>
          </w:tcPr>
          <w:p w14:paraId="34715865" w14:textId="77777777" w:rsidR="00331994" w:rsidRPr="00582304" w:rsidRDefault="00331994" w:rsidP="008B57D8">
            <w:pPr>
              <w:spacing w:line="240" w:lineRule="auto"/>
              <w:rPr>
                <w:color w:val="000000"/>
              </w:rPr>
            </w:pPr>
            <w:r>
              <w:rPr>
                <w:rFonts w:hint="eastAsia"/>
                <w:color w:val="000000"/>
              </w:rPr>
              <w:t>42.5</w:t>
            </w:r>
          </w:p>
        </w:tc>
        <w:tc>
          <w:tcPr>
            <w:tcW w:w="1089" w:type="dxa"/>
            <w:noWrap/>
          </w:tcPr>
          <w:p w14:paraId="7B58DCED" w14:textId="77777777" w:rsidR="00331994" w:rsidRPr="00582304" w:rsidRDefault="00331994" w:rsidP="008B57D8">
            <w:pPr>
              <w:spacing w:line="240" w:lineRule="auto"/>
              <w:rPr>
                <w:color w:val="000000"/>
              </w:rPr>
            </w:pPr>
            <w:r>
              <w:rPr>
                <w:rFonts w:hint="eastAsia"/>
                <w:color w:val="000000"/>
              </w:rPr>
              <w:t>20.79</w:t>
            </w:r>
          </w:p>
        </w:tc>
        <w:tc>
          <w:tcPr>
            <w:tcW w:w="992" w:type="dxa"/>
            <w:noWrap/>
          </w:tcPr>
          <w:p w14:paraId="1B205FD1" w14:textId="77777777" w:rsidR="00331994" w:rsidRPr="00582304" w:rsidRDefault="00331994" w:rsidP="008B57D8">
            <w:pPr>
              <w:spacing w:line="240" w:lineRule="auto"/>
              <w:rPr>
                <w:color w:val="000000"/>
              </w:rPr>
            </w:pPr>
            <w:r>
              <w:rPr>
                <w:rFonts w:hint="eastAsia"/>
                <w:color w:val="000000"/>
              </w:rPr>
              <w:t>23.2</w:t>
            </w:r>
          </w:p>
        </w:tc>
        <w:tc>
          <w:tcPr>
            <w:tcW w:w="990" w:type="dxa"/>
            <w:noWrap/>
          </w:tcPr>
          <w:p w14:paraId="4408A82C" w14:textId="77777777" w:rsidR="00331994" w:rsidRPr="00582304" w:rsidRDefault="00331994" w:rsidP="008B57D8">
            <w:pPr>
              <w:spacing w:line="240" w:lineRule="auto"/>
              <w:rPr>
                <w:color w:val="000000"/>
              </w:rPr>
            </w:pPr>
            <w:r>
              <w:rPr>
                <w:rFonts w:hint="eastAsia"/>
                <w:color w:val="000000"/>
              </w:rPr>
              <w:t>47.31</w:t>
            </w:r>
          </w:p>
        </w:tc>
        <w:tc>
          <w:tcPr>
            <w:tcW w:w="1278" w:type="dxa"/>
          </w:tcPr>
          <w:p w14:paraId="1B287242" w14:textId="77777777" w:rsidR="00331994" w:rsidRPr="00582304" w:rsidRDefault="00331994" w:rsidP="008B57D8">
            <w:pPr>
              <w:spacing w:line="240" w:lineRule="auto"/>
              <w:rPr>
                <w:color w:val="000000"/>
              </w:rPr>
            </w:pPr>
            <w:r>
              <w:rPr>
                <w:rFonts w:hint="eastAsia"/>
                <w:color w:val="000000"/>
              </w:rPr>
              <w:t>0.95</w:t>
            </w:r>
          </w:p>
        </w:tc>
      </w:tr>
    </w:tbl>
    <w:p w14:paraId="7CF1D03D" w14:textId="64C8958E" w:rsidR="00331994" w:rsidRPr="00C44886" w:rsidRDefault="00331994" w:rsidP="00331994">
      <w:pPr>
        <w:pStyle w:val="af1"/>
        <w:spacing w:line="240" w:lineRule="auto"/>
      </w:pPr>
      <w:bookmarkStart w:id="396" w:name="_Toc163389752"/>
      <w:bookmarkStart w:id="397" w:name="_Toc163389821"/>
      <w:bookmarkStart w:id="398" w:name="_Toc163389968"/>
      <w:r>
        <w:lastRenderedPageBreak/>
        <w:t xml:space="preserve">Table S. </w:t>
      </w:r>
      <w:fldSimple w:instr=" SEQ Table_S. \* ARABIC ">
        <w:r w:rsidR="009D47CB">
          <w:rPr>
            <w:noProof/>
          </w:rPr>
          <w:t>16</w:t>
        </w:r>
      </w:fldSimple>
      <w:r w:rsidRPr="008E12A9">
        <w:rPr>
          <w:rFonts w:hint="eastAsia"/>
        </w:rPr>
        <w:t>取後放回的抽樣方式在第</w:t>
      </w:r>
      <w:r>
        <w:rPr>
          <w:rFonts w:hint="eastAsia"/>
        </w:rPr>
        <w:t>二</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396"/>
      <w:bookmarkEnd w:id="397"/>
      <w:bookmarkEnd w:id="398"/>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51D00A2"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63CEB0B0"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0B5D4BF3"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5374DF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5B7E344"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A9660F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6121B6C"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FB2F3A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F39F30E"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D2E526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77CC01DA" w14:textId="77777777" w:rsidTr="008B57D8">
        <w:trPr>
          <w:trHeight w:val="324"/>
        </w:trPr>
        <w:tc>
          <w:tcPr>
            <w:tcW w:w="566" w:type="dxa"/>
            <w:vMerge w:val="restart"/>
            <w:tcBorders>
              <w:top w:val="double" w:sz="4" w:space="0" w:color="auto"/>
              <w:bottom w:val="nil"/>
            </w:tcBorders>
            <w:noWrap/>
            <w:hideMark/>
          </w:tcPr>
          <w:p w14:paraId="64AE0304"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2B6AB3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4D21825" w14:textId="77777777" w:rsidR="00331994" w:rsidRPr="00582304" w:rsidRDefault="00331994" w:rsidP="008B57D8">
            <w:pPr>
              <w:spacing w:line="240" w:lineRule="auto"/>
              <w:rPr>
                <w:iCs/>
                <w:szCs w:val="24"/>
              </w:rPr>
            </w:pPr>
            <w:r>
              <w:rPr>
                <w:rFonts w:hint="eastAsia"/>
                <w:color w:val="000000"/>
              </w:rPr>
              <w:t>121.46</w:t>
            </w:r>
          </w:p>
        </w:tc>
        <w:tc>
          <w:tcPr>
            <w:tcW w:w="1084" w:type="dxa"/>
            <w:tcBorders>
              <w:top w:val="double" w:sz="4" w:space="0" w:color="auto"/>
              <w:bottom w:val="nil"/>
            </w:tcBorders>
            <w:noWrap/>
          </w:tcPr>
          <w:p w14:paraId="7AF516C3" w14:textId="77777777" w:rsidR="00331994" w:rsidRPr="00582304" w:rsidRDefault="00331994" w:rsidP="008B57D8">
            <w:pPr>
              <w:spacing w:line="240" w:lineRule="auto"/>
              <w:rPr>
                <w:iCs/>
                <w:szCs w:val="24"/>
              </w:rPr>
            </w:pPr>
            <w:r>
              <w:rPr>
                <w:rFonts w:hint="eastAsia"/>
                <w:color w:val="000000"/>
              </w:rPr>
              <w:t>281.99</w:t>
            </w:r>
          </w:p>
        </w:tc>
        <w:tc>
          <w:tcPr>
            <w:tcW w:w="1085" w:type="dxa"/>
            <w:tcBorders>
              <w:top w:val="double" w:sz="4" w:space="0" w:color="auto"/>
              <w:bottom w:val="nil"/>
            </w:tcBorders>
            <w:noWrap/>
          </w:tcPr>
          <w:p w14:paraId="27772716" w14:textId="77777777" w:rsidR="00331994" w:rsidRPr="00582304" w:rsidRDefault="00331994" w:rsidP="008B57D8">
            <w:pPr>
              <w:spacing w:line="240" w:lineRule="auto"/>
              <w:rPr>
                <w:iCs/>
                <w:szCs w:val="24"/>
              </w:rPr>
            </w:pPr>
            <w:r>
              <w:rPr>
                <w:rFonts w:hint="eastAsia"/>
                <w:color w:val="000000"/>
              </w:rPr>
              <w:t>-18.01</w:t>
            </w:r>
          </w:p>
        </w:tc>
        <w:tc>
          <w:tcPr>
            <w:tcW w:w="1089" w:type="dxa"/>
            <w:tcBorders>
              <w:top w:val="double" w:sz="4" w:space="0" w:color="auto"/>
              <w:bottom w:val="nil"/>
            </w:tcBorders>
            <w:noWrap/>
          </w:tcPr>
          <w:p w14:paraId="21232E5E" w14:textId="77777777" w:rsidR="00331994" w:rsidRPr="00582304" w:rsidRDefault="00331994" w:rsidP="008B57D8">
            <w:pPr>
              <w:spacing w:line="240" w:lineRule="auto"/>
              <w:rPr>
                <w:iCs/>
                <w:szCs w:val="24"/>
              </w:rPr>
            </w:pPr>
            <w:r>
              <w:rPr>
                <w:rFonts w:hint="eastAsia"/>
                <w:color w:val="000000"/>
              </w:rPr>
              <w:t>45.1</w:t>
            </w:r>
          </w:p>
        </w:tc>
        <w:tc>
          <w:tcPr>
            <w:tcW w:w="992" w:type="dxa"/>
            <w:tcBorders>
              <w:top w:val="double" w:sz="4" w:space="0" w:color="auto"/>
              <w:bottom w:val="nil"/>
            </w:tcBorders>
            <w:noWrap/>
          </w:tcPr>
          <w:p w14:paraId="5DB6888A" w14:textId="77777777" w:rsidR="00331994" w:rsidRPr="00582304" w:rsidRDefault="00331994" w:rsidP="008B57D8">
            <w:pPr>
              <w:spacing w:line="240" w:lineRule="auto"/>
              <w:rPr>
                <w:iCs/>
                <w:szCs w:val="24"/>
              </w:rPr>
            </w:pPr>
            <w:r>
              <w:rPr>
                <w:rFonts w:hint="eastAsia"/>
                <w:color w:val="000000"/>
              </w:rPr>
              <w:t>41.19</w:t>
            </w:r>
          </w:p>
        </w:tc>
        <w:tc>
          <w:tcPr>
            <w:tcW w:w="990" w:type="dxa"/>
            <w:tcBorders>
              <w:top w:val="double" w:sz="4" w:space="0" w:color="auto"/>
              <w:bottom w:val="nil"/>
            </w:tcBorders>
            <w:noWrap/>
          </w:tcPr>
          <w:p w14:paraId="3EA0FF68" w14:textId="77777777" w:rsidR="00331994" w:rsidRPr="00582304" w:rsidRDefault="00331994" w:rsidP="008B57D8">
            <w:pPr>
              <w:spacing w:line="240" w:lineRule="auto"/>
              <w:rPr>
                <w:iCs/>
                <w:szCs w:val="24"/>
              </w:rPr>
            </w:pPr>
            <w:r>
              <w:rPr>
                <w:rFonts w:hint="eastAsia"/>
                <w:color w:val="000000"/>
              </w:rPr>
              <w:t>48.55</w:t>
            </w:r>
          </w:p>
        </w:tc>
        <w:tc>
          <w:tcPr>
            <w:tcW w:w="1278" w:type="dxa"/>
            <w:tcBorders>
              <w:top w:val="double" w:sz="4" w:space="0" w:color="auto"/>
              <w:bottom w:val="nil"/>
            </w:tcBorders>
          </w:tcPr>
          <w:p w14:paraId="41731A7D" w14:textId="77777777" w:rsidR="00331994" w:rsidRPr="00582304" w:rsidRDefault="00331994" w:rsidP="008B57D8">
            <w:pPr>
              <w:spacing w:line="240" w:lineRule="auto"/>
              <w:rPr>
                <w:color w:val="FF0000"/>
                <w:szCs w:val="24"/>
              </w:rPr>
            </w:pPr>
            <w:r>
              <w:rPr>
                <w:rFonts w:hint="eastAsia"/>
                <w:color w:val="000000"/>
              </w:rPr>
              <w:t>0.94</w:t>
            </w:r>
          </w:p>
        </w:tc>
      </w:tr>
      <w:tr w:rsidR="00331994" w:rsidRPr="00582304" w14:paraId="65CED72F" w14:textId="77777777" w:rsidTr="008B57D8">
        <w:trPr>
          <w:trHeight w:val="324"/>
        </w:trPr>
        <w:tc>
          <w:tcPr>
            <w:tcW w:w="566" w:type="dxa"/>
            <w:vMerge/>
            <w:tcBorders>
              <w:top w:val="nil"/>
              <w:bottom w:val="nil"/>
            </w:tcBorders>
            <w:hideMark/>
          </w:tcPr>
          <w:p w14:paraId="686FFD3B" w14:textId="77777777" w:rsidR="00331994" w:rsidRPr="00582304" w:rsidRDefault="00331994" w:rsidP="008B57D8">
            <w:pPr>
              <w:spacing w:line="240" w:lineRule="auto"/>
              <w:rPr>
                <w:iCs/>
                <w:szCs w:val="24"/>
              </w:rPr>
            </w:pPr>
          </w:p>
        </w:tc>
        <w:tc>
          <w:tcPr>
            <w:tcW w:w="1274" w:type="dxa"/>
            <w:tcBorders>
              <w:top w:val="nil"/>
              <w:bottom w:val="nil"/>
            </w:tcBorders>
          </w:tcPr>
          <w:p w14:paraId="2B52B626"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2290FF" w14:textId="77777777" w:rsidR="00331994" w:rsidRPr="00582304" w:rsidRDefault="00331994" w:rsidP="008B57D8">
            <w:pPr>
              <w:spacing w:line="240" w:lineRule="auto"/>
              <w:rPr>
                <w:iCs/>
                <w:szCs w:val="24"/>
              </w:rPr>
            </w:pPr>
          </w:p>
        </w:tc>
        <w:tc>
          <w:tcPr>
            <w:tcW w:w="1084" w:type="dxa"/>
            <w:tcBorders>
              <w:top w:val="nil"/>
              <w:bottom w:val="nil"/>
            </w:tcBorders>
            <w:noWrap/>
          </w:tcPr>
          <w:p w14:paraId="0C213B2A" w14:textId="77777777" w:rsidR="00331994" w:rsidRPr="00582304" w:rsidRDefault="00331994" w:rsidP="008B57D8">
            <w:pPr>
              <w:spacing w:line="240" w:lineRule="auto"/>
              <w:rPr>
                <w:iCs/>
                <w:szCs w:val="24"/>
              </w:rPr>
            </w:pPr>
            <w:r>
              <w:rPr>
                <w:rFonts w:hint="eastAsia"/>
                <w:color w:val="000000"/>
              </w:rPr>
              <w:t>289.4</w:t>
            </w:r>
          </w:p>
        </w:tc>
        <w:tc>
          <w:tcPr>
            <w:tcW w:w="1085" w:type="dxa"/>
            <w:tcBorders>
              <w:top w:val="nil"/>
              <w:bottom w:val="nil"/>
            </w:tcBorders>
            <w:noWrap/>
          </w:tcPr>
          <w:p w14:paraId="71E77A65" w14:textId="77777777" w:rsidR="00331994" w:rsidRPr="00582304" w:rsidRDefault="00331994" w:rsidP="008B57D8">
            <w:pPr>
              <w:spacing w:line="240" w:lineRule="auto"/>
              <w:rPr>
                <w:iCs/>
                <w:szCs w:val="24"/>
              </w:rPr>
            </w:pPr>
            <w:r>
              <w:rPr>
                <w:rFonts w:hint="eastAsia"/>
                <w:color w:val="000000"/>
              </w:rPr>
              <w:t>-10.6</w:t>
            </w:r>
          </w:p>
        </w:tc>
        <w:tc>
          <w:tcPr>
            <w:tcW w:w="1089" w:type="dxa"/>
            <w:tcBorders>
              <w:top w:val="nil"/>
              <w:bottom w:val="nil"/>
            </w:tcBorders>
            <w:noWrap/>
          </w:tcPr>
          <w:p w14:paraId="584F611D" w14:textId="77777777" w:rsidR="00331994" w:rsidRPr="00582304" w:rsidRDefault="00331994" w:rsidP="008B57D8">
            <w:pPr>
              <w:spacing w:line="240" w:lineRule="auto"/>
              <w:rPr>
                <w:iCs/>
                <w:szCs w:val="24"/>
              </w:rPr>
            </w:pPr>
            <w:r>
              <w:rPr>
                <w:rFonts w:hint="eastAsia"/>
                <w:color w:val="000000"/>
              </w:rPr>
              <w:t>56.21</w:t>
            </w:r>
          </w:p>
        </w:tc>
        <w:tc>
          <w:tcPr>
            <w:tcW w:w="992" w:type="dxa"/>
            <w:tcBorders>
              <w:top w:val="nil"/>
              <w:bottom w:val="nil"/>
            </w:tcBorders>
            <w:noWrap/>
          </w:tcPr>
          <w:p w14:paraId="784D6914" w14:textId="77777777" w:rsidR="00331994" w:rsidRPr="00582304" w:rsidRDefault="00331994" w:rsidP="008B57D8">
            <w:pPr>
              <w:spacing w:line="240" w:lineRule="auto"/>
              <w:rPr>
                <w:iCs/>
                <w:szCs w:val="24"/>
              </w:rPr>
            </w:pPr>
            <w:r>
              <w:rPr>
                <w:rFonts w:hint="eastAsia"/>
                <w:color w:val="000000"/>
              </w:rPr>
              <w:t>47.55</w:t>
            </w:r>
          </w:p>
        </w:tc>
        <w:tc>
          <w:tcPr>
            <w:tcW w:w="990" w:type="dxa"/>
            <w:tcBorders>
              <w:top w:val="nil"/>
              <w:bottom w:val="nil"/>
            </w:tcBorders>
            <w:noWrap/>
          </w:tcPr>
          <w:p w14:paraId="4CC51269" w14:textId="77777777" w:rsidR="00331994" w:rsidRPr="00582304" w:rsidRDefault="00331994" w:rsidP="008B57D8">
            <w:pPr>
              <w:spacing w:line="240" w:lineRule="auto"/>
              <w:rPr>
                <w:iCs/>
                <w:szCs w:val="24"/>
              </w:rPr>
            </w:pPr>
            <w:r>
              <w:rPr>
                <w:rFonts w:hint="eastAsia"/>
                <w:color w:val="000000"/>
              </w:rPr>
              <w:t>57.17</w:t>
            </w:r>
          </w:p>
        </w:tc>
        <w:tc>
          <w:tcPr>
            <w:tcW w:w="1278" w:type="dxa"/>
            <w:tcBorders>
              <w:top w:val="nil"/>
              <w:bottom w:val="nil"/>
            </w:tcBorders>
          </w:tcPr>
          <w:p w14:paraId="3F602095"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4FF8B177" w14:textId="77777777" w:rsidTr="008B57D8">
        <w:trPr>
          <w:trHeight w:val="324"/>
        </w:trPr>
        <w:tc>
          <w:tcPr>
            <w:tcW w:w="566" w:type="dxa"/>
            <w:vMerge/>
            <w:tcBorders>
              <w:top w:val="nil"/>
              <w:bottom w:val="nil"/>
            </w:tcBorders>
            <w:hideMark/>
          </w:tcPr>
          <w:p w14:paraId="4B2204DC" w14:textId="77777777" w:rsidR="00331994" w:rsidRPr="00582304" w:rsidRDefault="00331994" w:rsidP="008B57D8">
            <w:pPr>
              <w:spacing w:line="240" w:lineRule="auto"/>
              <w:rPr>
                <w:iCs/>
                <w:szCs w:val="24"/>
              </w:rPr>
            </w:pPr>
          </w:p>
        </w:tc>
        <w:tc>
          <w:tcPr>
            <w:tcW w:w="1274" w:type="dxa"/>
            <w:tcBorders>
              <w:top w:val="nil"/>
              <w:bottom w:val="nil"/>
            </w:tcBorders>
          </w:tcPr>
          <w:p w14:paraId="73213D24"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5D338A62" w14:textId="77777777" w:rsidR="00331994" w:rsidRPr="00582304" w:rsidRDefault="00331994" w:rsidP="008B57D8">
            <w:pPr>
              <w:spacing w:line="240" w:lineRule="auto"/>
              <w:rPr>
                <w:iCs/>
                <w:szCs w:val="24"/>
              </w:rPr>
            </w:pPr>
          </w:p>
        </w:tc>
        <w:tc>
          <w:tcPr>
            <w:tcW w:w="1084" w:type="dxa"/>
            <w:tcBorders>
              <w:top w:val="nil"/>
              <w:bottom w:val="nil"/>
            </w:tcBorders>
            <w:noWrap/>
          </w:tcPr>
          <w:p w14:paraId="1D50B8A1" w14:textId="77777777" w:rsidR="00331994" w:rsidRPr="00582304" w:rsidRDefault="00331994" w:rsidP="008B57D8">
            <w:pPr>
              <w:spacing w:line="240" w:lineRule="auto"/>
              <w:rPr>
                <w:iCs/>
                <w:szCs w:val="24"/>
              </w:rPr>
            </w:pPr>
            <w:r>
              <w:rPr>
                <w:rFonts w:hint="eastAsia"/>
                <w:color w:val="000000"/>
              </w:rPr>
              <w:t>202.71</w:t>
            </w:r>
          </w:p>
        </w:tc>
        <w:tc>
          <w:tcPr>
            <w:tcW w:w="1085" w:type="dxa"/>
            <w:tcBorders>
              <w:top w:val="nil"/>
              <w:bottom w:val="nil"/>
            </w:tcBorders>
            <w:noWrap/>
          </w:tcPr>
          <w:p w14:paraId="3CC7C8F6" w14:textId="77777777" w:rsidR="00331994" w:rsidRPr="00582304" w:rsidRDefault="00331994" w:rsidP="008B57D8">
            <w:pPr>
              <w:spacing w:line="240" w:lineRule="auto"/>
              <w:rPr>
                <w:iCs/>
                <w:szCs w:val="24"/>
              </w:rPr>
            </w:pPr>
            <w:r>
              <w:rPr>
                <w:rFonts w:hint="eastAsia"/>
                <w:color w:val="000000"/>
              </w:rPr>
              <w:t>-97.29</w:t>
            </w:r>
          </w:p>
        </w:tc>
        <w:tc>
          <w:tcPr>
            <w:tcW w:w="1089" w:type="dxa"/>
            <w:tcBorders>
              <w:top w:val="nil"/>
              <w:bottom w:val="nil"/>
            </w:tcBorders>
            <w:noWrap/>
          </w:tcPr>
          <w:p w14:paraId="5775625A" w14:textId="77777777" w:rsidR="00331994" w:rsidRPr="00582304" w:rsidRDefault="00331994" w:rsidP="008B57D8">
            <w:pPr>
              <w:spacing w:line="240" w:lineRule="auto"/>
              <w:rPr>
                <w:iCs/>
                <w:szCs w:val="24"/>
              </w:rPr>
            </w:pPr>
            <w:r>
              <w:rPr>
                <w:rFonts w:hint="eastAsia"/>
                <w:color w:val="000000"/>
              </w:rPr>
              <w:t>25.03</w:t>
            </w:r>
          </w:p>
        </w:tc>
        <w:tc>
          <w:tcPr>
            <w:tcW w:w="992" w:type="dxa"/>
            <w:tcBorders>
              <w:top w:val="nil"/>
              <w:bottom w:val="nil"/>
            </w:tcBorders>
            <w:noWrap/>
          </w:tcPr>
          <w:p w14:paraId="4D4B007E" w14:textId="77777777" w:rsidR="00331994" w:rsidRPr="00582304" w:rsidRDefault="00331994" w:rsidP="008B57D8">
            <w:pPr>
              <w:spacing w:line="240" w:lineRule="auto"/>
              <w:rPr>
                <w:iCs/>
                <w:szCs w:val="24"/>
              </w:rPr>
            </w:pPr>
            <w:r>
              <w:rPr>
                <w:rFonts w:hint="eastAsia"/>
                <w:color w:val="000000"/>
              </w:rPr>
              <w:t>19.93</w:t>
            </w:r>
          </w:p>
        </w:tc>
        <w:tc>
          <w:tcPr>
            <w:tcW w:w="990" w:type="dxa"/>
            <w:tcBorders>
              <w:top w:val="nil"/>
              <w:bottom w:val="nil"/>
            </w:tcBorders>
            <w:noWrap/>
          </w:tcPr>
          <w:p w14:paraId="515ECDE5" w14:textId="77777777" w:rsidR="00331994" w:rsidRPr="00582304" w:rsidRDefault="00331994" w:rsidP="008B57D8">
            <w:pPr>
              <w:spacing w:line="240" w:lineRule="auto"/>
              <w:rPr>
                <w:iCs/>
                <w:szCs w:val="24"/>
              </w:rPr>
            </w:pPr>
            <w:r>
              <w:rPr>
                <w:rFonts w:hint="eastAsia"/>
                <w:color w:val="000000"/>
              </w:rPr>
              <w:t>100.45</w:t>
            </w:r>
          </w:p>
        </w:tc>
        <w:tc>
          <w:tcPr>
            <w:tcW w:w="1278" w:type="dxa"/>
            <w:tcBorders>
              <w:top w:val="nil"/>
              <w:bottom w:val="nil"/>
            </w:tcBorders>
          </w:tcPr>
          <w:p w14:paraId="3D0DA827"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2FF50801" w14:textId="77777777" w:rsidTr="008B57D8">
        <w:trPr>
          <w:trHeight w:val="324"/>
        </w:trPr>
        <w:tc>
          <w:tcPr>
            <w:tcW w:w="566" w:type="dxa"/>
            <w:vMerge/>
            <w:tcBorders>
              <w:top w:val="nil"/>
              <w:bottom w:val="single" w:sz="4" w:space="0" w:color="auto"/>
            </w:tcBorders>
          </w:tcPr>
          <w:p w14:paraId="12BCFF2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794EAE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704B68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ADB1069" w14:textId="77777777" w:rsidR="00331994" w:rsidRPr="00582304" w:rsidRDefault="00331994" w:rsidP="008B57D8">
            <w:pPr>
              <w:spacing w:line="240" w:lineRule="auto"/>
              <w:rPr>
                <w:color w:val="000000"/>
              </w:rPr>
            </w:pPr>
            <w:r>
              <w:rPr>
                <w:rFonts w:hint="eastAsia"/>
                <w:color w:val="000000"/>
              </w:rPr>
              <w:t>243.35</w:t>
            </w:r>
          </w:p>
        </w:tc>
        <w:tc>
          <w:tcPr>
            <w:tcW w:w="1085" w:type="dxa"/>
            <w:tcBorders>
              <w:top w:val="nil"/>
              <w:bottom w:val="single" w:sz="4" w:space="0" w:color="auto"/>
            </w:tcBorders>
            <w:noWrap/>
          </w:tcPr>
          <w:p w14:paraId="41119543" w14:textId="77777777" w:rsidR="00331994" w:rsidRPr="00582304" w:rsidRDefault="00331994" w:rsidP="008B57D8">
            <w:pPr>
              <w:spacing w:line="240" w:lineRule="auto"/>
              <w:rPr>
                <w:color w:val="000000"/>
              </w:rPr>
            </w:pPr>
            <w:r>
              <w:rPr>
                <w:rFonts w:hint="eastAsia"/>
                <w:color w:val="000000"/>
              </w:rPr>
              <w:t>-56.65</w:t>
            </w:r>
          </w:p>
        </w:tc>
        <w:tc>
          <w:tcPr>
            <w:tcW w:w="1089" w:type="dxa"/>
            <w:tcBorders>
              <w:top w:val="nil"/>
              <w:bottom w:val="single" w:sz="4" w:space="0" w:color="auto"/>
            </w:tcBorders>
            <w:noWrap/>
          </w:tcPr>
          <w:p w14:paraId="5A9814C3" w14:textId="77777777" w:rsidR="00331994" w:rsidRPr="00582304" w:rsidRDefault="00331994" w:rsidP="008B57D8">
            <w:pPr>
              <w:spacing w:line="240" w:lineRule="auto"/>
              <w:rPr>
                <w:color w:val="000000"/>
              </w:rPr>
            </w:pPr>
            <w:r>
              <w:rPr>
                <w:rFonts w:hint="eastAsia"/>
                <w:color w:val="000000"/>
              </w:rPr>
              <w:t>50.83</w:t>
            </w:r>
          </w:p>
        </w:tc>
        <w:tc>
          <w:tcPr>
            <w:tcW w:w="992" w:type="dxa"/>
            <w:tcBorders>
              <w:top w:val="nil"/>
              <w:bottom w:val="single" w:sz="4" w:space="0" w:color="auto"/>
            </w:tcBorders>
            <w:noWrap/>
          </w:tcPr>
          <w:p w14:paraId="17616C7C" w14:textId="77777777" w:rsidR="00331994" w:rsidRPr="00582304" w:rsidRDefault="00331994" w:rsidP="008B57D8">
            <w:pPr>
              <w:spacing w:line="240" w:lineRule="auto"/>
              <w:rPr>
                <w:color w:val="000000"/>
              </w:rPr>
            </w:pPr>
            <w:r>
              <w:rPr>
                <w:rFonts w:hint="eastAsia"/>
                <w:color w:val="000000"/>
              </w:rPr>
              <w:t>41.75</w:t>
            </w:r>
          </w:p>
        </w:tc>
        <w:tc>
          <w:tcPr>
            <w:tcW w:w="990" w:type="dxa"/>
            <w:tcBorders>
              <w:top w:val="nil"/>
              <w:bottom w:val="single" w:sz="4" w:space="0" w:color="auto"/>
            </w:tcBorders>
            <w:noWrap/>
          </w:tcPr>
          <w:p w14:paraId="0F8B9D41" w14:textId="77777777" w:rsidR="00331994" w:rsidRPr="00582304" w:rsidRDefault="00331994" w:rsidP="008B57D8">
            <w:pPr>
              <w:spacing w:line="240" w:lineRule="auto"/>
              <w:rPr>
                <w:color w:val="000000"/>
              </w:rPr>
            </w:pPr>
            <w:r>
              <w:rPr>
                <w:rFonts w:hint="eastAsia"/>
                <w:color w:val="000000"/>
              </w:rPr>
              <w:t>76.09</w:t>
            </w:r>
          </w:p>
        </w:tc>
        <w:tc>
          <w:tcPr>
            <w:tcW w:w="1278" w:type="dxa"/>
            <w:tcBorders>
              <w:top w:val="nil"/>
              <w:bottom w:val="single" w:sz="4" w:space="0" w:color="auto"/>
            </w:tcBorders>
          </w:tcPr>
          <w:p w14:paraId="7A1C6FAC" w14:textId="77777777" w:rsidR="00331994" w:rsidRPr="00582304" w:rsidRDefault="00331994" w:rsidP="008B57D8">
            <w:pPr>
              <w:spacing w:line="240" w:lineRule="auto"/>
              <w:rPr>
                <w:color w:val="000000"/>
              </w:rPr>
            </w:pPr>
            <w:r>
              <w:rPr>
                <w:rFonts w:hint="eastAsia"/>
                <w:color w:val="000000"/>
              </w:rPr>
              <w:t>0.87</w:t>
            </w:r>
          </w:p>
        </w:tc>
      </w:tr>
      <w:tr w:rsidR="00331994" w:rsidRPr="00582304" w14:paraId="4092A320" w14:textId="77777777" w:rsidTr="008B57D8">
        <w:trPr>
          <w:trHeight w:val="324"/>
        </w:trPr>
        <w:tc>
          <w:tcPr>
            <w:tcW w:w="566" w:type="dxa"/>
            <w:vMerge w:val="restart"/>
            <w:tcBorders>
              <w:top w:val="single" w:sz="4" w:space="0" w:color="auto"/>
              <w:bottom w:val="nil"/>
            </w:tcBorders>
            <w:noWrap/>
          </w:tcPr>
          <w:p w14:paraId="6640E534"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2A5E9B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04B614" w14:textId="77777777" w:rsidR="00331994" w:rsidRPr="00582304" w:rsidRDefault="00331994" w:rsidP="008B57D8">
            <w:pPr>
              <w:spacing w:line="240" w:lineRule="auto"/>
              <w:rPr>
                <w:iCs/>
                <w:szCs w:val="24"/>
              </w:rPr>
            </w:pPr>
            <w:r>
              <w:rPr>
                <w:rFonts w:hint="eastAsia"/>
                <w:color w:val="000000"/>
              </w:rPr>
              <w:t>223.8</w:t>
            </w:r>
          </w:p>
        </w:tc>
        <w:tc>
          <w:tcPr>
            <w:tcW w:w="1084" w:type="dxa"/>
            <w:tcBorders>
              <w:top w:val="single" w:sz="4" w:space="0" w:color="auto"/>
              <w:bottom w:val="nil"/>
            </w:tcBorders>
            <w:noWrap/>
          </w:tcPr>
          <w:p w14:paraId="59C9DC81" w14:textId="77777777" w:rsidR="00331994" w:rsidRPr="00582304" w:rsidRDefault="00331994" w:rsidP="008B57D8">
            <w:pPr>
              <w:spacing w:line="240" w:lineRule="auto"/>
              <w:rPr>
                <w:iCs/>
                <w:szCs w:val="24"/>
              </w:rPr>
            </w:pPr>
            <w:r>
              <w:rPr>
                <w:rFonts w:hint="eastAsia"/>
                <w:color w:val="000000"/>
              </w:rPr>
              <w:t>300.33</w:t>
            </w:r>
          </w:p>
        </w:tc>
        <w:tc>
          <w:tcPr>
            <w:tcW w:w="1085" w:type="dxa"/>
            <w:tcBorders>
              <w:top w:val="single" w:sz="4" w:space="0" w:color="auto"/>
              <w:bottom w:val="nil"/>
            </w:tcBorders>
            <w:noWrap/>
          </w:tcPr>
          <w:p w14:paraId="301D2664" w14:textId="77777777" w:rsidR="00331994" w:rsidRPr="00582304" w:rsidRDefault="00331994" w:rsidP="008B57D8">
            <w:pPr>
              <w:spacing w:line="240" w:lineRule="auto"/>
              <w:rPr>
                <w:iCs/>
                <w:szCs w:val="24"/>
              </w:rPr>
            </w:pPr>
            <w:r>
              <w:rPr>
                <w:rFonts w:hint="eastAsia"/>
                <w:color w:val="000000"/>
              </w:rPr>
              <w:t>0.33</w:t>
            </w:r>
          </w:p>
        </w:tc>
        <w:tc>
          <w:tcPr>
            <w:tcW w:w="1089" w:type="dxa"/>
            <w:tcBorders>
              <w:top w:val="single" w:sz="4" w:space="0" w:color="auto"/>
              <w:bottom w:val="nil"/>
            </w:tcBorders>
            <w:noWrap/>
          </w:tcPr>
          <w:p w14:paraId="6956A8E3" w14:textId="77777777" w:rsidR="00331994" w:rsidRPr="00582304" w:rsidRDefault="00331994" w:rsidP="008B57D8">
            <w:pPr>
              <w:spacing w:line="240" w:lineRule="auto"/>
              <w:rPr>
                <w:iCs/>
                <w:szCs w:val="24"/>
              </w:rPr>
            </w:pPr>
            <w:r>
              <w:rPr>
                <w:rFonts w:hint="eastAsia"/>
                <w:color w:val="000000"/>
              </w:rPr>
              <w:t>18.11</w:t>
            </w:r>
          </w:p>
        </w:tc>
        <w:tc>
          <w:tcPr>
            <w:tcW w:w="992" w:type="dxa"/>
            <w:tcBorders>
              <w:top w:val="single" w:sz="4" w:space="0" w:color="auto"/>
              <w:bottom w:val="nil"/>
            </w:tcBorders>
            <w:noWrap/>
          </w:tcPr>
          <w:p w14:paraId="3C99EF25" w14:textId="77777777" w:rsidR="00331994" w:rsidRPr="00582304" w:rsidRDefault="00331994" w:rsidP="008B57D8">
            <w:pPr>
              <w:spacing w:line="240" w:lineRule="auto"/>
              <w:rPr>
                <w:iCs/>
                <w:szCs w:val="24"/>
              </w:rPr>
            </w:pPr>
            <w:r>
              <w:rPr>
                <w:rFonts w:hint="eastAsia"/>
                <w:color w:val="000000"/>
              </w:rPr>
              <w:t>19.63</w:t>
            </w:r>
          </w:p>
        </w:tc>
        <w:tc>
          <w:tcPr>
            <w:tcW w:w="990" w:type="dxa"/>
            <w:tcBorders>
              <w:top w:val="single" w:sz="4" w:space="0" w:color="auto"/>
              <w:bottom w:val="nil"/>
            </w:tcBorders>
            <w:noWrap/>
          </w:tcPr>
          <w:p w14:paraId="787840BF" w14:textId="77777777" w:rsidR="00331994" w:rsidRPr="00582304" w:rsidRDefault="00331994" w:rsidP="008B57D8">
            <w:pPr>
              <w:spacing w:line="240" w:lineRule="auto"/>
              <w:rPr>
                <w:iCs/>
                <w:szCs w:val="24"/>
              </w:rPr>
            </w:pPr>
            <w:r>
              <w:rPr>
                <w:rFonts w:hint="eastAsia"/>
                <w:color w:val="000000"/>
              </w:rPr>
              <w:t>18.1</w:t>
            </w:r>
          </w:p>
        </w:tc>
        <w:tc>
          <w:tcPr>
            <w:tcW w:w="1278" w:type="dxa"/>
            <w:tcBorders>
              <w:top w:val="single" w:sz="4" w:space="0" w:color="auto"/>
              <w:bottom w:val="nil"/>
            </w:tcBorders>
          </w:tcPr>
          <w:p w14:paraId="3858C537"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9C7C2B4" w14:textId="77777777" w:rsidTr="008B57D8">
        <w:trPr>
          <w:trHeight w:val="324"/>
        </w:trPr>
        <w:tc>
          <w:tcPr>
            <w:tcW w:w="566" w:type="dxa"/>
            <w:vMerge/>
            <w:tcBorders>
              <w:top w:val="nil"/>
              <w:bottom w:val="nil"/>
            </w:tcBorders>
          </w:tcPr>
          <w:p w14:paraId="5488DBCA" w14:textId="77777777" w:rsidR="00331994" w:rsidRPr="00582304" w:rsidRDefault="00331994" w:rsidP="008B57D8">
            <w:pPr>
              <w:spacing w:line="240" w:lineRule="auto"/>
              <w:rPr>
                <w:iCs/>
                <w:szCs w:val="24"/>
              </w:rPr>
            </w:pPr>
          </w:p>
        </w:tc>
        <w:tc>
          <w:tcPr>
            <w:tcW w:w="1274" w:type="dxa"/>
            <w:tcBorders>
              <w:top w:val="nil"/>
              <w:bottom w:val="nil"/>
            </w:tcBorders>
          </w:tcPr>
          <w:p w14:paraId="2164B41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F5CC84B" w14:textId="77777777" w:rsidR="00331994" w:rsidRPr="00582304" w:rsidRDefault="00331994" w:rsidP="008B57D8">
            <w:pPr>
              <w:spacing w:line="240" w:lineRule="auto"/>
              <w:rPr>
                <w:iCs/>
                <w:szCs w:val="24"/>
              </w:rPr>
            </w:pPr>
          </w:p>
        </w:tc>
        <w:tc>
          <w:tcPr>
            <w:tcW w:w="1084" w:type="dxa"/>
            <w:tcBorders>
              <w:top w:val="nil"/>
              <w:bottom w:val="nil"/>
            </w:tcBorders>
            <w:noWrap/>
          </w:tcPr>
          <w:p w14:paraId="157CB01A" w14:textId="77777777" w:rsidR="00331994" w:rsidRPr="00582304" w:rsidRDefault="00331994" w:rsidP="008B57D8">
            <w:pPr>
              <w:spacing w:line="240" w:lineRule="auto"/>
              <w:rPr>
                <w:iCs/>
                <w:szCs w:val="24"/>
              </w:rPr>
            </w:pPr>
            <w:r>
              <w:rPr>
                <w:rFonts w:hint="eastAsia"/>
                <w:color w:val="000000"/>
              </w:rPr>
              <w:t>301.57</w:t>
            </w:r>
          </w:p>
        </w:tc>
        <w:tc>
          <w:tcPr>
            <w:tcW w:w="1085" w:type="dxa"/>
            <w:tcBorders>
              <w:top w:val="nil"/>
              <w:bottom w:val="nil"/>
            </w:tcBorders>
            <w:noWrap/>
          </w:tcPr>
          <w:p w14:paraId="6B7C9A87" w14:textId="77777777" w:rsidR="00331994" w:rsidRPr="00582304" w:rsidRDefault="00331994" w:rsidP="008B57D8">
            <w:pPr>
              <w:spacing w:line="240" w:lineRule="auto"/>
              <w:rPr>
                <w:iCs/>
                <w:szCs w:val="24"/>
              </w:rPr>
            </w:pPr>
            <w:r>
              <w:rPr>
                <w:rFonts w:hint="eastAsia"/>
                <w:color w:val="000000"/>
              </w:rPr>
              <w:t>1.57</w:t>
            </w:r>
          </w:p>
        </w:tc>
        <w:tc>
          <w:tcPr>
            <w:tcW w:w="1089" w:type="dxa"/>
            <w:tcBorders>
              <w:top w:val="nil"/>
              <w:bottom w:val="nil"/>
            </w:tcBorders>
            <w:noWrap/>
          </w:tcPr>
          <w:p w14:paraId="26411904" w14:textId="77777777" w:rsidR="00331994" w:rsidRPr="00582304" w:rsidRDefault="00331994" w:rsidP="008B57D8">
            <w:pPr>
              <w:spacing w:line="240" w:lineRule="auto"/>
              <w:rPr>
                <w:iCs/>
                <w:szCs w:val="24"/>
              </w:rPr>
            </w:pPr>
            <w:r>
              <w:rPr>
                <w:rFonts w:hint="eastAsia"/>
                <w:color w:val="000000"/>
              </w:rPr>
              <w:t>24.47</w:t>
            </w:r>
          </w:p>
        </w:tc>
        <w:tc>
          <w:tcPr>
            <w:tcW w:w="992" w:type="dxa"/>
            <w:tcBorders>
              <w:top w:val="nil"/>
              <w:bottom w:val="nil"/>
            </w:tcBorders>
            <w:noWrap/>
          </w:tcPr>
          <w:p w14:paraId="2A697E8E" w14:textId="77777777" w:rsidR="00331994" w:rsidRPr="00582304" w:rsidRDefault="00331994" w:rsidP="008B57D8">
            <w:pPr>
              <w:spacing w:line="240" w:lineRule="auto"/>
              <w:rPr>
                <w:iCs/>
                <w:szCs w:val="24"/>
              </w:rPr>
            </w:pPr>
            <w:r>
              <w:rPr>
                <w:rFonts w:hint="eastAsia"/>
                <w:color w:val="000000"/>
              </w:rPr>
              <w:t>19.4</w:t>
            </w:r>
          </w:p>
        </w:tc>
        <w:tc>
          <w:tcPr>
            <w:tcW w:w="990" w:type="dxa"/>
            <w:tcBorders>
              <w:top w:val="nil"/>
              <w:bottom w:val="nil"/>
            </w:tcBorders>
            <w:noWrap/>
          </w:tcPr>
          <w:p w14:paraId="2C28C7BB" w14:textId="77777777" w:rsidR="00331994" w:rsidRPr="00582304" w:rsidRDefault="00331994" w:rsidP="008B57D8">
            <w:pPr>
              <w:spacing w:line="240" w:lineRule="auto"/>
              <w:rPr>
                <w:iCs/>
                <w:szCs w:val="24"/>
              </w:rPr>
            </w:pPr>
            <w:r>
              <w:rPr>
                <w:rFonts w:hint="eastAsia"/>
                <w:color w:val="000000"/>
              </w:rPr>
              <w:t>24.51</w:t>
            </w:r>
          </w:p>
        </w:tc>
        <w:tc>
          <w:tcPr>
            <w:tcW w:w="1278" w:type="dxa"/>
            <w:tcBorders>
              <w:top w:val="nil"/>
              <w:bottom w:val="nil"/>
            </w:tcBorders>
          </w:tcPr>
          <w:p w14:paraId="338328FA"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6E778BB8" w14:textId="77777777" w:rsidTr="008B57D8">
        <w:trPr>
          <w:trHeight w:val="324"/>
        </w:trPr>
        <w:tc>
          <w:tcPr>
            <w:tcW w:w="566" w:type="dxa"/>
            <w:vMerge/>
            <w:tcBorders>
              <w:top w:val="nil"/>
              <w:bottom w:val="nil"/>
            </w:tcBorders>
          </w:tcPr>
          <w:p w14:paraId="0F8562F6" w14:textId="77777777" w:rsidR="00331994" w:rsidRPr="00582304" w:rsidRDefault="00331994" w:rsidP="008B57D8">
            <w:pPr>
              <w:spacing w:line="240" w:lineRule="auto"/>
              <w:rPr>
                <w:iCs/>
                <w:szCs w:val="24"/>
              </w:rPr>
            </w:pPr>
          </w:p>
        </w:tc>
        <w:tc>
          <w:tcPr>
            <w:tcW w:w="1274" w:type="dxa"/>
            <w:tcBorders>
              <w:top w:val="nil"/>
              <w:bottom w:val="nil"/>
            </w:tcBorders>
          </w:tcPr>
          <w:p w14:paraId="0B323C9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14BB37E" w14:textId="77777777" w:rsidR="00331994" w:rsidRPr="00582304" w:rsidRDefault="00331994" w:rsidP="008B57D8">
            <w:pPr>
              <w:spacing w:line="240" w:lineRule="auto"/>
              <w:rPr>
                <w:iCs/>
                <w:szCs w:val="24"/>
              </w:rPr>
            </w:pPr>
          </w:p>
        </w:tc>
        <w:tc>
          <w:tcPr>
            <w:tcW w:w="1084" w:type="dxa"/>
            <w:tcBorders>
              <w:top w:val="nil"/>
              <w:bottom w:val="nil"/>
            </w:tcBorders>
            <w:noWrap/>
          </w:tcPr>
          <w:p w14:paraId="7031B08D" w14:textId="77777777" w:rsidR="00331994" w:rsidRPr="00582304" w:rsidRDefault="00331994" w:rsidP="008B57D8">
            <w:pPr>
              <w:spacing w:line="240" w:lineRule="auto"/>
              <w:rPr>
                <w:iCs/>
                <w:szCs w:val="24"/>
              </w:rPr>
            </w:pPr>
            <w:r>
              <w:rPr>
                <w:rFonts w:hint="eastAsia"/>
                <w:color w:val="000000"/>
              </w:rPr>
              <w:t>270.02</w:t>
            </w:r>
          </w:p>
        </w:tc>
        <w:tc>
          <w:tcPr>
            <w:tcW w:w="1085" w:type="dxa"/>
            <w:tcBorders>
              <w:top w:val="nil"/>
              <w:bottom w:val="nil"/>
            </w:tcBorders>
            <w:noWrap/>
          </w:tcPr>
          <w:p w14:paraId="3D4F11E0" w14:textId="77777777" w:rsidR="00331994" w:rsidRPr="00582304" w:rsidRDefault="00331994" w:rsidP="008B57D8">
            <w:pPr>
              <w:spacing w:line="240" w:lineRule="auto"/>
              <w:rPr>
                <w:iCs/>
                <w:szCs w:val="24"/>
              </w:rPr>
            </w:pPr>
            <w:r>
              <w:rPr>
                <w:rFonts w:hint="eastAsia"/>
                <w:color w:val="000000"/>
              </w:rPr>
              <w:t>-29.98</w:t>
            </w:r>
          </w:p>
        </w:tc>
        <w:tc>
          <w:tcPr>
            <w:tcW w:w="1089" w:type="dxa"/>
            <w:tcBorders>
              <w:top w:val="nil"/>
              <w:bottom w:val="nil"/>
            </w:tcBorders>
            <w:noWrap/>
          </w:tcPr>
          <w:p w14:paraId="1D6D9392" w14:textId="77777777" w:rsidR="00331994" w:rsidRPr="00582304" w:rsidRDefault="00331994" w:rsidP="008B57D8">
            <w:pPr>
              <w:spacing w:line="240" w:lineRule="auto"/>
              <w:rPr>
                <w:iCs/>
                <w:szCs w:val="24"/>
              </w:rPr>
            </w:pPr>
            <w:r>
              <w:rPr>
                <w:rFonts w:hint="eastAsia"/>
                <w:color w:val="000000"/>
              </w:rPr>
              <w:t>13.43</w:t>
            </w:r>
          </w:p>
        </w:tc>
        <w:tc>
          <w:tcPr>
            <w:tcW w:w="992" w:type="dxa"/>
            <w:tcBorders>
              <w:top w:val="nil"/>
              <w:bottom w:val="nil"/>
            </w:tcBorders>
            <w:noWrap/>
          </w:tcPr>
          <w:p w14:paraId="0FC30FAC" w14:textId="77777777" w:rsidR="00331994" w:rsidRPr="00582304" w:rsidRDefault="00331994" w:rsidP="008B57D8">
            <w:pPr>
              <w:spacing w:line="240" w:lineRule="auto"/>
              <w:rPr>
                <w:iCs/>
                <w:szCs w:val="24"/>
              </w:rPr>
            </w:pPr>
            <w:r>
              <w:rPr>
                <w:rFonts w:hint="eastAsia"/>
                <w:color w:val="000000"/>
              </w:rPr>
              <w:t>11.79</w:t>
            </w:r>
          </w:p>
        </w:tc>
        <w:tc>
          <w:tcPr>
            <w:tcW w:w="990" w:type="dxa"/>
            <w:tcBorders>
              <w:top w:val="nil"/>
              <w:bottom w:val="nil"/>
            </w:tcBorders>
            <w:noWrap/>
          </w:tcPr>
          <w:p w14:paraId="493D05D6" w14:textId="77777777" w:rsidR="00331994" w:rsidRPr="00582304" w:rsidRDefault="00331994" w:rsidP="008B57D8">
            <w:pPr>
              <w:spacing w:line="240" w:lineRule="auto"/>
              <w:rPr>
                <w:iCs/>
                <w:szCs w:val="24"/>
              </w:rPr>
            </w:pPr>
            <w:r>
              <w:rPr>
                <w:rFonts w:hint="eastAsia"/>
                <w:color w:val="000000"/>
              </w:rPr>
              <w:t>32.85</w:t>
            </w:r>
          </w:p>
        </w:tc>
        <w:tc>
          <w:tcPr>
            <w:tcW w:w="1278" w:type="dxa"/>
            <w:tcBorders>
              <w:top w:val="nil"/>
              <w:bottom w:val="nil"/>
            </w:tcBorders>
          </w:tcPr>
          <w:p w14:paraId="4515C01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22C2EB9" w14:textId="77777777" w:rsidTr="008B57D8">
        <w:trPr>
          <w:trHeight w:val="324"/>
        </w:trPr>
        <w:tc>
          <w:tcPr>
            <w:tcW w:w="566" w:type="dxa"/>
            <w:vMerge/>
            <w:tcBorders>
              <w:top w:val="nil"/>
              <w:bottom w:val="single" w:sz="4" w:space="0" w:color="auto"/>
            </w:tcBorders>
          </w:tcPr>
          <w:p w14:paraId="7B380FB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0C00C0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29AC1C2"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6081F6C" w14:textId="77777777" w:rsidR="00331994" w:rsidRPr="00582304" w:rsidRDefault="00331994" w:rsidP="008B57D8">
            <w:pPr>
              <w:spacing w:line="240" w:lineRule="auto"/>
              <w:rPr>
                <w:color w:val="000000"/>
              </w:rPr>
            </w:pPr>
            <w:r>
              <w:rPr>
                <w:rFonts w:hint="eastAsia"/>
                <w:color w:val="000000"/>
              </w:rPr>
              <w:t>305</w:t>
            </w:r>
          </w:p>
        </w:tc>
        <w:tc>
          <w:tcPr>
            <w:tcW w:w="1085" w:type="dxa"/>
            <w:tcBorders>
              <w:top w:val="nil"/>
              <w:bottom w:val="single" w:sz="4" w:space="0" w:color="auto"/>
            </w:tcBorders>
            <w:noWrap/>
          </w:tcPr>
          <w:p w14:paraId="50AA33F2" w14:textId="77777777" w:rsidR="00331994" w:rsidRPr="00582304" w:rsidRDefault="00331994" w:rsidP="008B57D8">
            <w:pPr>
              <w:spacing w:line="240" w:lineRule="auto"/>
              <w:rPr>
                <w:color w:val="000000"/>
              </w:rPr>
            </w:pPr>
            <w:r>
              <w:rPr>
                <w:rFonts w:hint="eastAsia"/>
                <w:color w:val="000000"/>
              </w:rPr>
              <w:t>5</w:t>
            </w:r>
          </w:p>
        </w:tc>
        <w:tc>
          <w:tcPr>
            <w:tcW w:w="1089" w:type="dxa"/>
            <w:tcBorders>
              <w:top w:val="nil"/>
              <w:bottom w:val="single" w:sz="4" w:space="0" w:color="auto"/>
            </w:tcBorders>
            <w:noWrap/>
          </w:tcPr>
          <w:p w14:paraId="2C97B038" w14:textId="77777777" w:rsidR="00331994" w:rsidRPr="00582304" w:rsidRDefault="00331994" w:rsidP="008B57D8">
            <w:pPr>
              <w:spacing w:line="240" w:lineRule="auto"/>
              <w:rPr>
                <w:color w:val="000000"/>
              </w:rPr>
            </w:pPr>
            <w:r>
              <w:rPr>
                <w:rFonts w:hint="eastAsia"/>
                <w:color w:val="000000"/>
              </w:rPr>
              <w:t>31.71</w:t>
            </w:r>
          </w:p>
        </w:tc>
        <w:tc>
          <w:tcPr>
            <w:tcW w:w="992" w:type="dxa"/>
            <w:tcBorders>
              <w:top w:val="nil"/>
              <w:bottom w:val="single" w:sz="4" w:space="0" w:color="auto"/>
            </w:tcBorders>
            <w:noWrap/>
          </w:tcPr>
          <w:p w14:paraId="52501DFF" w14:textId="77777777" w:rsidR="00331994" w:rsidRPr="00582304" w:rsidRDefault="00331994" w:rsidP="008B57D8">
            <w:pPr>
              <w:spacing w:line="240" w:lineRule="auto"/>
              <w:rPr>
                <w:color w:val="000000"/>
              </w:rPr>
            </w:pPr>
            <w:r>
              <w:rPr>
                <w:rFonts w:hint="eastAsia"/>
                <w:color w:val="000000"/>
              </w:rPr>
              <w:t>27.54</w:t>
            </w:r>
          </w:p>
        </w:tc>
        <w:tc>
          <w:tcPr>
            <w:tcW w:w="990" w:type="dxa"/>
            <w:tcBorders>
              <w:top w:val="nil"/>
              <w:bottom w:val="single" w:sz="4" w:space="0" w:color="auto"/>
            </w:tcBorders>
            <w:noWrap/>
          </w:tcPr>
          <w:p w14:paraId="669BAEAE" w14:textId="77777777" w:rsidR="00331994" w:rsidRPr="00582304" w:rsidRDefault="00331994" w:rsidP="008B57D8">
            <w:pPr>
              <w:spacing w:line="240" w:lineRule="auto"/>
              <w:rPr>
                <w:color w:val="000000"/>
              </w:rPr>
            </w:pPr>
            <w:r>
              <w:rPr>
                <w:rFonts w:hint="eastAsia"/>
                <w:color w:val="000000"/>
              </w:rPr>
              <w:t>32.09</w:t>
            </w:r>
          </w:p>
        </w:tc>
        <w:tc>
          <w:tcPr>
            <w:tcW w:w="1278" w:type="dxa"/>
            <w:tcBorders>
              <w:top w:val="nil"/>
              <w:bottom w:val="single" w:sz="4" w:space="0" w:color="auto"/>
            </w:tcBorders>
          </w:tcPr>
          <w:p w14:paraId="7D892A64" w14:textId="77777777" w:rsidR="00331994" w:rsidRPr="00582304" w:rsidRDefault="00331994" w:rsidP="008B57D8">
            <w:pPr>
              <w:spacing w:line="240" w:lineRule="auto"/>
              <w:rPr>
                <w:color w:val="000000"/>
              </w:rPr>
            </w:pPr>
            <w:r>
              <w:rPr>
                <w:rFonts w:hint="eastAsia"/>
                <w:color w:val="000000"/>
              </w:rPr>
              <w:t>0.9</w:t>
            </w:r>
          </w:p>
        </w:tc>
      </w:tr>
      <w:tr w:rsidR="00331994" w:rsidRPr="00582304" w14:paraId="5991AC52" w14:textId="77777777" w:rsidTr="008B57D8">
        <w:trPr>
          <w:trHeight w:val="324"/>
        </w:trPr>
        <w:tc>
          <w:tcPr>
            <w:tcW w:w="566" w:type="dxa"/>
            <w:vMerge w:val="restart"/>
            <w:tcBorders>
              <w:top w:val="single" w:sz="4" w:space="0" w:color="auto"/>
              <w:bottom w:val="nil"/>
            </w:tcBorders>
            <w:noWrap/>
          </w:tcPr>
          <w:p w14:paraId="4409345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02AC6B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4169978" w14:textId="77777777" w:rsidR="00331994" w:rsidRPr="00582304" w:rsidRDefault="00331994" w:rsidP="008B57D8">
            <w:pPr>
              <w:spacing w:line="240" w:lineRule="auto"/>
              <w:rPr>
                <w:iCs/>
                <w:szCs w:val="24"/>
              </w:rPr>
            </w:pPr>
            <w:r>
              <w:rPr>
                <w:rFonts w:hint="eastAsia"/>
                <w:color w:val="000000"/>
              </w:rPr>
              <w:t>262.84</w:t>
            </w:r>
          </w:p>
        </w:tc>
        <w:tc>
          <w:tcPr>
            <w:tcW w:w="1084" w:type="dxa"/>
            <w:tcBorders>
              <w:top w:val="single" w:sz="4" w:space="0" w:color="auto"/>
              <w:bottom w:val="nil"/>
            </w:tcBorders>
            <w:noWrap/>
          </w:tcPr>
          <w:p w14:paraId="220A90E0" w14:textId="77777777" w:rsidR="00331994" w:rsidRPr="00582304" w:rsidRDefault="00331994" w:rsidP="008B57D8">
            <w:pPr>
              <w:spacing w:line="240" w:lineRule="auto"/>
              <w:rPr>
                <w:iCs/>
                <w:szCs w:val="24"/>
              </w:rPr>
            </w:pPr>
            <w:r>
              <w:rPr>
                <w:rFonts w:hint="eastAsia"/>
                <w:color w:val="000000"/>
              </w:rPr>
              <w:t>300.66</w:t>
            </w:r>
          </w:p>
        </w:tc>
        <w:tc>
          <w:tcPr>
            <w:tcW w:w="1085" w:type="dxa"/>
            <w:tcBorders>
              <w:top w:val="single" w:sz="4" w:space="0" w:color="auto"/>
              <w:bottom w:val="nil"/>
            </w:tcBorders>
            <w:noWrap/>
          </w:tcPr>
          <w:p w14:paraId="0A6493A8" w14:textId="77777777" w:rsidR="00331994" w:rsidRPr="00582304" w:rsidRDefault="00331994" w:rsidP="008B57D8">
            <w:pPr>
              <w:spacing w:line="240" w:lineRule="auto"/>
              <w:rPr>
                <w:iCs/>
                <w:szCs w:val="24"/>
              </w:rPr>
            </w:pPr>
            <w:r>
              <w:rPr>
                <w:rFonts w:hint="eastAsia"/>
                <w:color w:val="000000"/>
              </w:rPr>
              <w:t>0.66</w:t>
            </w:r>
          </w:p>
        </w:tc>
        <w:tc>
          <w:tcPr>
            <w:tcW w:w="1089" w:type="dxa"/>
            <w:tcBorders>
              <w:top w:val="single" w:sz="4" w:space="0" w:color="auto"/>
              <w:bottom w:val="nil"/>
            </w:tcBorders>
            <w:noWrap/>
          </w:tcPr>
          <w:p w14:paraId="4F8142F0" w14:textId="77777777" w:rsidR="00331994" w:rsidRPr="00582304" w:rsidRDefault="00331994" w:rsidP="008B57D8">
            <w:pPr>
              <w:spacing w:line="240" w:lineRule="auto"/>
              <w:rPr>
                <w:iCs/>
                <w:szCs w:val="24"/>
              </w:rPr>
            </w:pPr>
            <w:r>
              <w:rPr>
                <w:rFonts w:hint="eastAsia"/>
                <w:color w:val="000000"/>
              </w:rPr>
              <w:t>9.32</w:t>
            </w:r>
          </w:p>
        </w:tc>
        <w:tc>
          <w:tcPr>
            <w:tcW w:w="992" w:type="dxa"/>
            <w:tcBorders>
              <w:top w:val="single" w:sz="4" w:space="0" w:color="auto"/>
              <w:bottom w:val="nil"/>
            </w:tcBorders>
            <w:noWrap/>
          </w:tcPr>
          <w:p w14:paraId="2CF1BFCA" w14:textId="77777777" w:rsidR="00331994" w:rsidRPr="00582304" w:rsidRDefault="00331994" w:rsidP="008B57D8">
            <w:pPr>
              <w:spacing w:line="240" w:lineRule="auto"/>
              <w:rPr>
                <w:iCs/>
                <w:szCs w:val="24"/>
              </w:rPr>
            </w:pPr>
            <w:r>
              <w:rPr>
                <w:rFonts w:hint="eastAsia"/>
                <w:color w:val="000000"/>
              </w:rPr>
              <w:t>9.79</w:t>
            </w:r>
          </w:p>
        </w:tc>
        <w:tc>
          <w:tcPr>
            <w:tcW w:w="990" w:type="dxa"/>
            <w:tcBorders>
              <w:top w:val="single" w:sz="4" w:space="0" w:color="auto"/>
              <w:bottom w:val="nil"/>
            </w:tcBorders>
            <w:noWrap/>
          </w:tcPr>
          <w:p w14:paraId="5157709D" w14:textId="77777777" w:rsidR="00331994" w:rsidRPr="00582304" w:rsidRDefault="00331994" w:rsidP="008B57D8">
            <w:pPr>
              <w:spacing w:line="240" w:lineRule="auto"/>
              <w:rPr>
                <w:iCs/>
                <w:szCs w:val="24"/>
              </w:rPr>
            </w:pPr>
            <w:r>
              <w:rPr>
                <w:rFonts w:hint="eastAsia"/>
                <w:color w:val="000000"/>
              </w:rPr>
              <w:t>9.34</w:t>
            </w:r>
          </w:p>
        </w:tc>
        <w:tc>
          <w:tcPr>
            <w:tcW w:w="1278" w:type="dxa"/>
            <w:tcBorders>
              <w:top w:val="single" w:sz="4" w:space="0" w:color="auto"/>
              <w:bottom w:val="nil"/>
            </w:tcBorders>
          </w:tcPr>
          <w:p w14:paraId="228814C6"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7EE5EE08" w14:textId="77777777" w:rsidTr="008B57D8">
        <w:trPr>
          <w:trHeight w:val="324"/>
        </w:trPr>
        <w:tc>
          <w:tcPr>
            <w:tcW w:w="566" w:type="dxa"/>
            <w:vMerge/>
            <w:tcBorders>
              <w:top w:val="nil"/>
              <w:bottom w:val="nil"/>
            </w:tcBorders>
          </w:tcPr>
          <w:p w14:paraId="448CAF10" w14:textId="77777777" w:rsidR="00331994" w:rsidRPr="00582304" w:rsidRDefault="00331994" w:rsidP="008B57D8">
            <w:pPr>
              <w:spacing w:line="240" w:lineRule="auto"/>
              <w:rPr>
                <w:iCs/>
                <w:szCs w:val="24"/>
              </w:rPr>
            </w:pPr>
          </w:p>
        </w:tc>
        <w:tc>
          <w:tcPr>
            <w:tcW w:w="1274" w:type="dxa"/>
            <w:tcBorders>
              <w:top w:val="nil"/>
              <w:bottom w:val="nil"/>
            </w:tcBorders>
          </w:tcPr>
          <w:p w14:paraId="6424DA8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4DFF4C2" w14:textId="77777777" w:rsidR="00331994" w:rsidRPr="00582304" w:rsidRDefault="00331994" w:rsidP="008B57D8">
            <w:pPr>
              <w:spacing w:line="240" w:lineRule="auto"/>
              <w:rPr>
                <w:iCs/>
                <w:szCs w:val="24"/>
              </w:rPr>
            </w:pPr>
          </w:p>
        </w:tc>
        <w:tc>
          <w:tcPr>
            <w:tcW w:w="1084" w:type="dxa"/>
            <w:tcBorders>
              <w:top w:val="nil"/>
              <w:bottom w:val="nil"/>
            </w:tcBorders>
            <w:noWrap/>
          </w:tcPr>
          <w:p w14:paraId="4EBDAB84" w14:textId="77777777" w:rsidR="00331994" w:rsidRPr="00582304" w:rsidRDefault="00331994" w:rsidP="008B57D8">
            <w:pPr>
              <w:spacing w:line="240" w:lineRule="auto"/>
              <w:rPr>
                <w:iCs/>
                <w:szCs w:val="24"/>
              </w:rPr>
            </w:pPr>
            <w:r>
              <w:rPr>
                <w:rFonts w:hint="eastAsia"/>
                <w:color w:val="000000"/>
              </w:rPr>
              <w:t>301.37</w:t>
            </w:r>
          </w:p>
        </w:tc>
        <w:tc>
          <w:tcPr>
            <w:tcW w:w="1085" w:type="dxa"/>
            <w:tcBorders>
              <w:top w:val="nil"/>
              <w:bottom w:val="nil"/>
            </w:tcBorders>
            <w:noWrap/>
          </w:tcPr>
          <w:p w14:paraId="5D69B64D" w14:textId="77777777" w:rsidR="00331994" w:rsidRPr="00582304" w:rsidRDefault="00331994" w:rsidP="008B57D8">
            <w:pPr>
              <w:spacing w:line="240" w:lineRule="auto"/>
              <w:rPr>
                <w:iCs/>
                <w:szCs w:val="24"/>
              </w:rPr>
            </w:pPr>
            <w:r>
              <w:rPr>
                <w:rFonts w:hint="eastAsia"/>
                <w:color w:val="000000"/>
              </w:rPr>
              <w:t>1.37</w:t>
            </w:r>
          </w:p>
        </w:tc>
        <w:tc>
          <w:tcPr>
            <w:tcW w:w="1089" w:type="dxa"/>
            <w:tcBorders>
              <w:top w:val="nil"/>
              <w:bottom w:val="nil"/>
            </w:tcBorders>
            <w:noWrap/>
          </w:tcPr>
          <w:p w14:paraId="3B838F86" w14:textId="77777777" w:rsidR="00331994" w:rsidRPr="00582304" w:rsidRDefault="00331994" w:rsidP="008B57D8">
            <w:pPr>
              <w:spacing w:line="240" w:lineRule="auto"/>
              <w:rPr>
                <w:iCs/>
                <w:szCs w:val="24"/>
              </w:rPr>
            </w:pPr>
            <w:r>
              <w:rPr>
                <w:rFonts w:hint="eastAsia"/>
                <w:color w:val="000000"/>
              </w:rPr>
              <w:t>11.91</w:t>
            </w:r>
          </w:p>
        </w:tc>
        <w:tc>
          <w:tcPr>
            <w:tcW w:w="992" w:type="dxa"/>
            <w:tcBorders>
              <w:top w:val="nil"/>
              <w:bottom w:val="nil"/>
            </w:tcBorders>
            <w:noWrap/>
          </w:tcPr>
          <w:p w14:paraId="4125E291" w14:textId="77777777" w:rsidR="00331994" w:rsidRPr="00582304" w:rsidRDefault="00331994" w:rsidP="008B57D8">
            <w:pPr>
              <w:spacing w:line="240" w:lineRule="auto"/>
              <w:rPr>
                <w:iCs/>
                <w:szCs w:val="24"/>
              </w:rPr>
            </w:pPr>
            <w:r>
              <w:rPr>
                <w:rFonts w:hint="eastAsia"/>
                <w:color w:val="000000"/>
              </w:rPr>
              <w:t>9.81</w:t>
            </w:r>
          </w:p>
        </w:tc>
        <w:tc>
          <w:tcPr>
            <w:tcW w:w="990" w:type="dxa"/>
            <w:tcBorders>
              <w:top w:val="nil"/>
              <w:bottom w:val="nil"/>
            </w:tcBorders>
            <w:noWrap/>
          </w:tcPr>
          <w:p w14:paraId="6571BB2D" w14:textId="77777777" w:rsidR="00331994" w:rsidRPr="00582304" w:rsidRDefault="00331994" w:rsidP="008B57D8">
            <w:pPr>
              <w:spacing w:line="240" w:lineRule="auto"/>
              <w:rPr>
                <w:iCs/>
                <w:szCs w:val="24"/>
              </w:rPr>
            </w:pPr>
            <w:r>
              <w:rPr>
                <w:rFonts w:hint="eastAsia"/>
                <w:color w:val="000000"/>
              </w:rPr>
              <w:t>11.99</w:t>
            </w:r>
          </w:p>
        </w:tc>
        <w:tc>
          <w:tcPr>
            <w:tcW w:w="1278" w:type="dxa"/>
            <w:tcBorders>
              <w:top w:val="nil"/>
              <w:bottom w:val="nil"/>
            </w:tcBorders>
          </w:tcPr>
          <w:p w14:paraId="572699C5"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346AD6B" w14:textId="77777777" w:rsidTr="008B57D8">
        <w:trPr>
          <w:trHeight w:val="324"/>
        </w:trPr>
        <w:tc>
          <w:tcPr>
            <w:tcW w:w="566" w:type="dxa"/>
            <w:vMerge/>
            <w:tcBorders>
              <w:top w:val="nil"/>
              <w:bottom w:val="nil"/>
            </w:tcBorders>
          </w:tcPr>
          <w:p w14:paraId="55E9B672" w14:textId="77777777" w:rsidR="00331994" w:rsidRPr="00582304" w:rsidRDefault="00331994" w:rsidP="008B57D8">
            <w:pPr>
              <w:spacing w:line="240" w:lineRule="auto"/>
              <w:rPr>
                <w:iCs/>
                <w:szCs w:val="24"/>
              </w:rPr>
            </w:pPr>
          </w:p>
        </w:tc>
        <w:tc>
          <w:tcPr>
            <w:tcW w:w="1274" w:type="dxa"/>
            <w:tcBorders>
              <w:top w:val="nil"/>
              <w:bottom w:val="nil"/>
            </w:tcBorders>
          </w:tcPr>
          <w:p w14:paraId="020911E7"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1008045" w14:textId="77777777" w:rsidR="00331994" w:rsidRPr="00582304" w:rsidRDefault="00331994" w:rsidP="008B57D8">
            <w:pPr>
              <w:spacing w:line="240" w:lineRule="auto"/>
              <w:rPr>
                <w:iCs/>
                <w:szCs w:val="24"/>
              </w:rPr>
            </w:pPr>
          </w:p>
        </w:tc>
        <w:tc>
          <w:tcPr>
            <w:tcW w:w="1084" w:type="dxa"/>
            <w:tcBorders>
              <w:top w:val="nil"/>
              <w:bottom w:val="nil"/>
            </w:tcBorders>
            <w:noWrap/>
          </w:tcPr>
          <w:p w14:paraId="7B459721" w14:textId="77777777" w:rsidR="00331994" w:rsidRPr="00582304" w:rsidRDefault="00331994" w:rsidP="008B57D8">
            <w:pPr>
              <w:spacing w:line="240" w:lineRule="auto"/>
              <w:rPr>
                <w:iCs/>
                <w:szCs w:val="24"/>
              </w:rPr>
            </w:pPr>
            <w:r>
              <w:rPr>
                <w:rFonts w:hint="eastAsia"/>
                <w:color w:val="000000"/>
              </w:rPr>
              <w:t>289.22</w:t>
            </w:r>
          </w:p>
        </w:tc>
        <w:tc>
          <w:tcPr>
            <w:tcW w:w="1085" w:type="dxa"/>
            <w:tcBorders>
              <w:top w:val="nil"/>
              <w:bottom w:val="nil"/>
            </w:tcBorders>
            <w:noWrap/>
          </w:tcPr>
          <w:p w14:paraId="37C3C972" w14:textId="77777777" w:rsidR="00331994" w:rsidRPr="00582304" w:rsidRDefault="00331994" w:rsidP="008B57D8">
            <w:pPr>
              <w:spacing w:line="240" w:lineRule="auto"/>
              <w:rPr>
                <w:iCs/>
                <w:szCs w:val="24"/>
              </w:rPr>
            </w:pPr>
            <w:r>
              <w:rPr>
                <w:rFonts w:hint="eastAsia"/>
                <w:color w:val="000000"/>
              </w:rPr>
              <w:t>-10.78</w:t>
            </w:r>
          </w:p>
        </w:tc>
        <w:tc>
          <w:tcPr>
            <w:tcW w:w="1089" w:type="dxa"/>
            <w:tcBorders>
              <w:top w:val="nil"/>
              <w:bottom w:val="nil"/>
            </w:tcBorders>
            <w:noWrap/>
          </w:tcPr>
          <w:p w14:paraId="6D13E903" w14:textId="77777777" w:rsidR="00331994" w:rsidRPr="00582304" w:rsidRDefault="00331994" w:rsidP="008B57D8">
            <w:pPr>
              <w:spacing w:line="240" w:lineRule="auto"/>
              <w:rPr>
                <w:iCs/>
                <w:szCs w:val="24"/>
              </w:rPr>
            </w:pPr>
            <w:r>
              <w:rPr>
                <w:rFonts w:hint="eastAsia"/>
                <w:color w:val="000000"/>
              </w:rPr>
              <w:t>8.19</w:t>
            </w:r>
          </w:p>
        </w:tc>
        <w:tc>
          <w:tcPr>
            <w:tcW w:w="992" w:type="dxa"/>
            <w:tcBorders>
              <w:top w:val="nil"/>
              <w:bottom w:val="nil"/>
            </w:tcBorders>
            <w:noWrap/>
          </w:tcPr>
          <w:p w14:paraId="2FDF06AF" w14:textId="77777777" w:rsidR="00331994" w:rsidRPr="00582304" w:rsidRDefault="00331994" w:rsidP="008B57D8">
            <w:pPr>
              <w:spacing w:line="240" w:lineRule="auto"/>
              <w:rPr>
                <w:iCs/>
                <w:szCs w:val="24"/>
              </w:rPr>
            </w:pPr>
            <w:r>
              <w:rPr>
                <w:rFonts w:hint="eastAsia"/>
                <w:color w:val="000000"/>
              </w:rPr>
              <w:t>7.55</w:t>
            </w:r>
          </w:p>
        </w:tc>
        <w:tc>
          <w:tcPr>
            <w:tcW w:w="990" w:type="dxa"/>
            <w:tcBorders>
              <w:top w:val="nil"/>
              <w:bottom w:val="nil"/>
            </w:tcBorders>
            <w:noWrap/>
          </w:tcPr>
          <w:p w14:paraId="1A104550" w14:textId="77777777" w:rsidR="00331994" w:rsidRPr="00582304" w:rsidRDefault="00331994" w:rsidP="008B57D8">
            <w:pPr>
              <w:spacing w:line="240" w:lineRule="auto"/>
              <w:rPr>
                <w:iCs/>
                <w:szCs w:val="24"/>
              </w:rPr>
            </w:pPr>
            <w:r>
              <w:rPr>
                <w:rFonts w:hint="eastAsia"/>
                <w:color w:val="000000"/>
              </w:rPr>
              <w:t>13.54</w:t>
            </w:r>
          </w:p>
        </w:tc>
        <w:tc>
          <w:tcPr>
            <w:tcW w:w="1278" w:type="dxa"/>
            <w:tcBorders>
              <w:top w:val="nil"/>
              <w:bottom w:val="nil"/>
            </w:tcBorders>
          </w:tcPr>
          <w:p w14:paraId="7D3FCA7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D29E9BF" w14:textId="77777777" w:rsidTr="008B57D8">
        <w:trPr>
          <w:trHeight w:val="324"/>
        </w:trPr>
        <w:tc>
          <w:tcPr>
            <w:tcW w:w="566" w:type="dxa"/>
            <w:vMerge/>
            <w:tcBorders>
              <w:top w:val="nil"/>
              <w:bottom w:val="single" w:sz="4" w:space="0" w:color="auto"/>
            </w:tcBorders>
          </w:tcPr>
          <w:p w14:paraId="19779D4B"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CD9FB4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18A5D29"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424E3D4" w14:textId="77777777" w:rsidR="00331994" w:rsidRPr="00582304" w:rsidRDefault="00331994" w:rsidP="008B57D8">
            <w:pPr>
              <w:spacing w:line="240" w:lineRule="auto"/>
              <w:rPr>
                <w:color w:val="000000"/>
              </w:rPr>
            </w:pPr>
            <w:r>
              <w:rPr>
                <w:rFonts w:hint="eastAsia"/>
                <w:color w:val="000000"/>
              </w:rPr>
              <w:t>321.8</w:t>
            </w:r>
          </w:p>
        </w:tc>
        <w:tc>
          <w:tcPr>
            <w:tcW w:w="1085" w:type="dxa"/>
            <w:tcBorders>
              <w:top w:val="nil"/>
              <w:bottom w:val="single" w:sz="4" w:space="0" w:color="auto"/>
            </w:tcBorders>
            <w:noWrap/>
          </w:tcPr>
          <w:p w14:paraId="7645389E" w14:textId="77777777" w:rsidR="00331994" w:rsidRPr="00582304" w:rsidRDefault="00331994" w:rsidP="008B57D8">
            <w:pPr>
              <w:spacing w:line="240" w:lineRule="auto"/>
              <w:rPr>
                <w:color w:val="000000"/>
              </w:rPr>
            </w:pPr>
            <w:r>
              <w:rPr>
                <w:rFonts w:hint="eastAsia"/>
                <w:color w:val="000000"/>
              </w:rPr>
              <w:t>21.8</w:t>
            </w:r>
          </w:p>
        </w:tc>
        <w:tc>
          <w:tcPr>
            <w:tcW w:w="1089" w:type="dxa"/>
            <w:tcBorders>
              <w:top w:val="nil"/>
              <w:bottom w:val="single" w:sz="4" w:space="0" w:color="auto"/>
            </w:tcBorders>
            <w:noWrap/>
          </w:tcPr>
          <w:p w14:paraId="589A0839" w14:textId="77777777" w:rsidR="00331994" w:rsidRPr="00582304" w:rsidRDefault="00331994" w:rsidP="008B57D8">
            <w:pPr>
              <w:spacing w:line="240" w:lineRule="auto"/>
              <w:rPr>
                <w:color w:val="000000"/>
              </w:rPr>
            </w:pPr>
            <w:r>
              <w:rPr>
                <w:rFonts w:hint="eastAsia"/>
                <w:color w:val="000000"/>
              </w:rPr>
              <w:t>22.39</w:t>
            </w:r>
          </w:p>
        </w:tc>
        <w:tc>
          <w:tcPr>
            <w:tcW w:w="992" w:type="dxa"/>
            <w:tcBorders>
              <w:top w:val="nil"/>
              <w:bottom w:val="single" w:sz="4" w:space="0" w:color="auto"/>
            </w:tcBorders>
            <w:noWrap/>
          </w:tcPr>
          <w:p w14:paraId="283A523E" w14:textId="77777777" w:rsidR="00331994" w:rsidRPr="00582304" w:rsidRDefault="00331994" w:rsidP="008B57D8">
            <w:pPr>
              <w:spacing w:line="240" w:lineRule="auto"/>
              <w:rPr>
                <w:color w:val="000000"/>
              </w:rPr>
            </w:pPr>
            <w:r>
              <w:rPr>
                <w:rFonts w:hint="eastAsia"/>
                <w:color w:val="000000"/>
              </w:rPr>
              <w:t>22.04</w:t>
            </w:r>
          </w:p>
        </w:tc>
        <w:tc>
          <w:tcPr>
            <w:tcW w:w="990" w:type="dxa"/>
            <w:tcBorders>
              <w:top w:val="nil"/>
              <w:bottom w:val="single" w:sz="4" w:space="0" w:color="auto"/>
            </w:tcBorders>
            <w:noWrap/>
          </w:tcPr>
          <w:p w14:paraId="6071DEB3" w14:textId="77777777" w:rsidR="00331994" w:rsidRPr="00582304" w:rsidRDefault="00331994" w:rsidP="008B57D8">
            <w:pPr>
              <w:spacing w:line="240" w:lineRule="auto"/>
              <w:rPr>
                <w:color w:val="000000"/>
              </w:rPr>
            </w:pPr>
            <w:r>
              <w:rPr>
                <w:rFonts w:hint="eastAsia"/>
                <w:color w:val="000000"/>
              </w:rPr>
              <w:t>31.24</w:t>
            </w:r>
          </w:p>
        </w:tc>
        <w:tc>
          <w:tcPr>
            <w:tcW w:w="1278" w:type="dxa"/>
            <w:tcBorders>
              <w:top w:val="nil"/>
              <w:bottom w:val="single" w:sz="4" w:space="0" w:color="auto"/>
            </w:tcBorders>
          </w:tcPr>
          <w:p w14:paraId="0B79727D" w14:textId="77777777" w:rsidR="00331994" w:rsidRPr="00582304" w:rsidRDefault="00331994" w:rsidP="008B57D8">
            <w:pPr>
              <w:spacing w:line="240" w:lineRule="auto"/>
              <w:rPr>
                <w:color w:val="000000"/>
              </w:rPr>
            </w:pPr>
            <w:r>
              <w:rPr>
                <w:rFonts w:hint="eastAsia"/>
                <w:color w:val="000000"/>
              </w:rPr>
              <w:t>0.92</w:t>
            </w:r>
          </w:p>
        </w:tc>
      </w:tr>
      <w:tr w:rsidR="00331994" w:rsidRPr="00582304" w14:paraId="36AAB37B" w14:textId="77777777" w:rsidTr="008B57D8">
        <w:trPr>
          <w:trHeight w:val="324"/>
        </w:trPr>
        <w:tc>
          <w:tcPr>
            <w:tcW w:w="566" w:type="dxa"/>
            <w:vMerge w:val="restart"/>
            <w:tcBorders>
              <w:top w:val="single" w:sz="4" w:space="0" w:color="auto"/>
            </w:tcBorders>
            <w:noWrap/>
          </w:tcPr>
          <w:p w14:paraId="5BF9110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7D0F7F80"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69B4DA8" w14:textId="77777777" w:rsidR="00331994" w:rsidRPr="00582304" w:rsidRDefault="00331994" w:rsidP="008B57D8">
            <w:pPr>
              <w:spacing w:line="240" w:lineRule="auto"/>
              <w:rPr>
                <w:iCs/>
                <w:szCs w:val="24"/>
              </w:rPr>
            </w:pPr>
            <w:r>
              <w:rPr>
                <w:rFonts w:hint="eastAsia"/>
                <w:color w:val="000000"/>
              </w:rPr>
              <w:t>283.23</w:t>
            </w:r>
          </w:p>
        </w:tc>
        <w:tc>
          <w:tcPr>
            <w:tcW w:w="1084" w:type="dxa"/>
            <w:tcBorders>
              <w:top w:val="single" w:sz="4" w:space="0" w:color="auto"/>
            </w:tcBorders>
            <w:noWrap/>
          </w:tcPr>
          <w:p w14:paraId="1EFEFF20" w14:textId="77777777" w:rsidR="00331994" w:rsidRPr="00582304" w:rsidRDefault="00331994" w:rsidP="008B57D8">
            <w:pPr>
              <w:spacing w:line="240" w:lineRule="auto"/>
              <w:rPr>
                <w:iCs/>
                <w:szCs w:val="24"/>
              </w:rPr>
            </w:pPr>
            <w:r>
              <w:rPr>
                <w:rFonts w:hint="eastAsia"/>
                <w:color w:val="000000"/>
              </w:rPr>
              <w:t>300.3</w:t>
            </w:r>
          </w:p>
        </w:tc>
        <w:tc>
          <w:tcPr>
            <w:tcW w:w="1085" w:type="dxa"/>
            <w:tcBorders>
              <w:top w:val="single" w:sz="4" w:space="0" w:color="auto"/>
            </w:tcBorders>
            <w:noWrap/>
          </w:tcPr>
          <w:p w14:paraId="378E20FA" w14:textId="77777777" w:rsidR="00331994" w:rsidRPr="00582304" w:rsidRDefault="00331994" w:rsidP="008B57D8">
            <w:pPr>
              <w:spacing w:line="240" w:lineRule="auto"/>
              <w:rPr>
                <w:iCs/>
                <w:szCs w:val="24"/>
              </w:rPr>
            </w:pPr>
            <w:r>
              <w:rPr>
                <w:rFonts w:hint="eastAsia"/>
                <w:color w:val="000000"/>
              </w:rPr>
              <w:t>0.3</w:t>
            </w:r>
          </w:p>
        </w:tc>
        <w:tc>
          <w:tcPr>
            <w:tcW w:w="1089" w:type="dxa"/>
            <w:tcBorders>
              <w:top w:val="single" w:sz="4" w:space="0" w:color="auto"/>
            </w:tcBorders>
            <w:noWrap/>
          </w:tcPr>
          <w:p w14:paraId="6293F30E" w14:textId="77777777" w:rsidR="00331994" w:rsidRPr="00582304" w:rsidRDefault="00331994" w:rsidP="008B57D8">
            <w:pPr>
              <w:spacing w:line="240" w:lineRule="auto"/>
              <w:rPr>
                <w:iCs/>
                <w:szCs w:val="24"/>
              </w:rPr>
            </w:pPr>
            <w:r>
              <w:rPr>
                <w:rFonts w:hint="eastAsia"/>
                <w:color w:val="000000"/>
              </w:rPr>
              <w:t>4.97</w:t>
            </w:r>
          </w:p>
        </w:tc>
        <w:tc>
          <w:tcPr>
            <w:tcW w:w="992" w:type="dxa"/>
            <w:tcBorders>
              <w:top w:val="single" w:sz="4" w:space="0" w:color="auto"/>
            </w:tcBorders>
            <w:noWrap/>
          </w:tcPr>
          <w:p w14:paraId="60E050ED" w14:textId="77777777" w:rsidR="00331994" w:rsidRPr="00582304" w:rsidRDefault="00331994" w:rsidP="008B57D8">
            <w:pPr>
              <w:spacing w:line="240" w:lineRule="auto"/>
              <w:rPr>
                <w:iCs/>
                <w:szCs w:val="24"/>
              </w:rPr>
            </w:pPr>
            <w:r>
              <w:rPr>
                <w:rFonts w:hint="eastAsia"/>
                <w:color w:val="000000"/>
              </w:rPr>
              <w:t>5.13</w:t>
            </w:r>
          </w:p>
        </w:tc>
        <w:tc>
          <w:tcPr>
            <w:tcW w:w="990" w:type="dxa"/>
            <w:tcBorders>
              <w:top w:val="single" w:sz="4" w:space="0" w:color="auto"/>
            </w:tcBorders>
            <w:noWrap/>
          </w:tcPr>
          <w:p w14:paraId="188D8312" w14:textId="77777777" w:rsidR="00331994" w:rsidRPr="00582304" w:rsidRDefault="00331994" w:rsidP="008B57D8">
            <w:pPr>
              <w:spacing w:line="240" w:lineRule="auto"/>
              <w:rPr>
                <w:iCs/>
                <w:szCs w:val="24"/>
              </w:rPr>
            </w:pPr>
            <w:r>
              <w:rPr>
                <w:rFonts w:hint="eastAsia"/>
                <w:color w:val="000000"/>
              </w:rPr>
              <w:t>4.98</w:t>
            </w:r>
          </w:p>
        </w:tc>
        <w:tc>
          <w:tcPr>
            <w:tcW w:w="1278" w:type="dxa"/>
            <w:tcBorders>
              <w:top w:val="single" w:sz="4" w:space="0" w:color="auto"/>
            </w:tcBorders>
          </w:tcPr>
          <w:p w14:paraId="07E9FD65"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4A0F641" w14:textId="77777777" w:rsidTr="008B57D8">
        <w:trPr>
          <w:trHeight w:val="324"/>
        </w:trPr>
        <w:tc>
          <w:tcPr>
            <w:tcW w:w="566" w:type="dxa"/>
            <w:vMerge/>
          </w:tcPr>
          <w:p w14:paraId="4DB43A78" w14:textId="77777777" w:rsidR="00331994" w:rsidRPr="00582304" w:rsidRDefault="00331994" w:rsidP="008B57D8">
            <w:pPr>
              <w:spacing w:line="240" w:lineRule="auto"/>
              <w:rPr>
                <w:iCs/>
                <w:szCs w:val="24"/>
              </w:rPr>
            </w:pPr>
          </w:p>
        </w:tc>
        <w:tc>
          <w:tcPr>
            <w:tcW w:w="1274" w:type="dxa"/>
          </w:tcPr>
          <w:p w14:paraId="1633DDB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ECCAFCF" w14:textId="77777777" w:rsidR="00331994" w:rsidRPr="00582304" w:rsidRDefault="00331994" w:rsidP="008B57D8">
            <w:pPr>
              <w:spacing w:line="240" w:lineRule="auto"/>
              <w:rPr>
                <w:iCs/>
                <w:szCs w:val="24"/>
              </w:rPr>
            </w:pPr>
          </w:p>
        </w:tc>
        <w:tc>
          <w:tcPr>
            <w:tcW w:w="1084" w:type="dxa"/>
            <w:noWrap/>
          </w:tcPr>
          <w:p w14:paraId="6D81703D" w14:textId="77777777" w:rsidR="00331994" w:rsidRPr="00582304" w:rsidRDefault="00331994" w:rsidP="008B57D8">
            <w:pPr>
              <w:spacing w:line="240" w:lineRule="auto"/>
              <w:rPr>
                <w:iCs/>
                <w:szCs w:val="24"/>
              </w:rPr>
            </w:pPr>
            <w:r>
              <w:rPr>
                <w:rFonts w:hint="eastAsia"/>
                <w:color w:val="000000"/>
              </w:rPr>
              <w:t>300.49</w:t>
            </w:r>
          </w:p>
        </w:tc>
        <w:tc>
          <w:tcPr>
            <w:tcW w:w="1085" w:type="dxa"/>
            <w:noWrap/>
          </w:tcPr>
          <w:p w14:paraId="19BBBE69" w14:textId="77777777" w:rsidR="00331994" w:rsidRPr="00582304" w:rsidRDefault="00331994" w:rsidP="008B57D8">
            <w:pPr>
              <w:spacing w:line="240" w:lineRule="auto"/>
              <w:rPr>
                <w:iCs/>
                <w:szCs w:val="24"/>
              </w:rPr>
            </w:pPr>
            <w:r>
              <w:rPr>
                <w:rFonts w:hint="eastAsia"/>
                <w:color w:val="000000"/>
              </w:rPr>
              <w:t>0.49</w:t>
            </w:r>
          </w:p>
        </w:tc>
        <w:tc>
          <w:tcPr>
            <w:tcW w:w="1089" w:type="dxa"/>
            <w:noWrap/>
          </w:tcPr>
          <w:p w14:paraId="52848B80" w14:textId="77777777" w:rsidR="00331994" w:rsidRPr="00582304" w:rsidRDefault="00331994" w:rsidP="008B57D8">
            <w:pPr>
              <w:spacing w:line="240" w:lineRule="auto"/>
              <w:rPr>
                <w:iCs/>
                <w:szCs w:val="24"/>
              </w:rPr>
            </w:pPr>
            <w:r>
              <w:rPr>
                <w:rFonts w:hint="eastAsia"/>
                <w:color w:val="000000"/>
              </w:rPr>
              <w:t>5.2</w:t>
            </w:r>
          </w:p>
        </w:tc>
        <w:tc>
          <w:tcPr>
            <w:tcW w:w="992" w:type="dxa"/>
            <w:noWrap/>
          </w:tcPr>
          <w:p w14:paraId="41E880AC" w14:textId="77777777" w:rsidR="00331994" w:rsidRPr="00582304" w:rsidRDefault="00331994" w:rsidP="008B57D8">
            <w:pPr>
              <w:spacing w:line="240" w:lineRule="auto"/>
              <w:rPr>
                <w:iCs/>
                <w:szCs w:val="24"/>
              </w:rPr>
            </w:pPr>
            <w:r>
              <w:rPr>
                <w:rFonts w:hint="eastAsia"/>
                <w:color w:val="000000"/>
              </w:rPr>
              <w:t>5.04</w:t>
            </w:r>
          </w:p>
        </w:tc>
        <w:tc>
          <w:tcPr>
            <w:tcW w:w="990" w:type="dxa"/>
            <w:noWrap/>
          </w:tcPr>
          <w:p w14:paraId="0F9D11CA" w14:textId="77777777" w:rsidR="00331994" w:rsidRPr="00582304" w:rsidRDefault="00331994" w:rsidP="008B57D8">
            <w:pPr>
              <w:spacing w:line="240" w:lineRule="auto"/>
              <w:rPr>
                <w:iCs/>
                <w:szCs w:val="24"/>
              </w:rPr>
            </w:pPr>
            <w:r>
              <w:rPr>
                <w:rFonts w:hint="eastAsia"/>
                <w:color w:val="000000"/>
              </w:rPr>
              <w:t>5.22</w:t>
            </w:r>
          </w:p>
        </w:tc>
        <w:tc>
          <w:tcPr>
            <w:tcW w:w="1278" w:type="dxa"/>
          </w:tcPr>
          <w:p w14:paraId="17C03AE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63EE0F39" w14:textId="77777777" w:rsidTr="008B57D8">
        <w:trPr>
          <w:trHeight w:val="324"/>
        </w:trPr>
        <w:tc>
          <w:tcPr>
            <w:tcW w:w="566" w:type="dxa"/>
            <w:vMerge/>
          </w:tcPr>
          <w:p w14:paraId="6E13EDE2" w14:textId="77777777" w:rsidR="00331994" w:rsidRPr="00582304" w:rsidRDefault="00331994" w:rsidP="008B57D8">
            <w:pPr>
              <w:spacing w:line="240" w:lineRule="auto"/>
              <w:rPr>
                <w:iCs/>
                <w:szCs w:val="24"/>
              </w:rPr>
            </w:pPr>
          </w:p>
        </w:tc>
        <w:tc>
          <w:tcPr>
            <w:tcW w:w="1274" w:type="dxa"/>
          </w:tcPr>
          <w:p w14:paraId="0D99E1E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37B2211" w14:textId="77777777" w:rsidR="00331994" w:rsidRPr="00582304" w:rsidRDefault="00331994" w:rsidP="008B57D8">
            <w:pPr>
              <w:spacing w:line="240" w:lineRule="auto"/>
              <w:rPr>
                <w:iCs/>
                <w:szCs w:val="24"/>
              </w:rPr>
            </w:pPr>
          </w:p>
        </w:tc>
        <w:tc>
          <w:tcPr>
            <w:tcW w:w="1084" w:type="dxa"/>
            <w:noWrap/>
          </w:tcPr>
          <w:p w14:paraId="05D6E243" w14:textId="77777777" w:rsidR="00331994" w:rsidRPr="00582304" w:rsidRDefault="00331994" w:rsidP="008B57D8">
            <w:pPr>
              <w:spacing w:line="240" w:lineRule="auto"/>
              <w:rPr>
                <w:iCs/>
                <w:szCs w:val="24"/>
              </w:rPr>
            </w:pPr>
            <w:r>
              <w:rPr>
                <w:rFonts w:hint="eastAsia"/>
                <w:color w:val="000000"/>
              </w:rPr>
              <w:t>296.91</w:t>
            </w:r>
          </w:p>
        </w:tc>
        <w:tc>
          <w:tcPr>
            <w:tcW w:w="1085" w:type="dxa"/>
            <w:noWrap/>
          </w:tcPr>
          <w:p w14:paraId="1FB2D006" w14:textId="77777777" w:rsidR="00331994" w:rsidRPr="00582304" w:rsidRDefault="00331994" w:rsidP="008B57D8">
            <w:pPr>
              <w:spacing w:line="240" w:lineRule="auto"/>
              <w:rPr>
                <w:iCs/>
                <w:szCs w:val="24"/>
              </w:rPr>
            </w:pPr>
            <w:r>
              <w:rPr>
                <w:rFonts w:hint="eastAsia"/>
                <w:color w:val="000000"/>
              </w:rPr>
              <w:t>-3.09</w:t>
            </w:r>
          </w:p>
        </w:tc>
        <w:tc>
          <w:tcPr>
            <w:tcW w:w="1089" w:type="dxa"/>
            <w:noWrap/>
          </w:tcPr>
          <w:p w14:paraId="29E34C0D" w14:textId="77777777" w:rsidR="00331994" w:rsidRPr="00582304" w:rsidRDefault="00331994" w:rsidP="008B57D8">
            <w:pPr>
              <w:spacing w:line="240" w:lineRule="auto"/>
              <w:rPr>
                <w:iCs/>
                <w:szCs w:val="24"/>
              </w:rPr>
            </w:pPr>
            <w:r>
              <w:rPr>
                <w:rFonts w:hint="eastAsia"/>
                <w:color w:val="000000"/>
              </w:rPr>
              <w:t>4.79</w:t>
            </w:r>
          </w:p>
        </w:tc>
        <w:tc>
          <w:tcPr>
            <w:tcW w:w="992" w:type="dxa"/>
            <w:noWrap/>
          </w:tcPr>
          <w:p w14:paraId="0FE94859" w14:textId="77777777" w:rsidR="00331994" w:rsidRPr="00582304" w:rsidRDefault="00331994" w:rsidP="008B57D8">
            <w:pPr>
              <w:spacing w:line="240" w:lineRule="auto"/>
              <w:rPr>
                <w:iCs/>
                <w:szCs w:val="24"/>
              </w:rPr>
            </w:pPr>
            <w:r>
              <w:rPr>
                <w:rFonts w:hint="eastAsia"/>
                <w:color w:val="000000"/>
              </w:rPr>
              <w:t>4.59</w:t>
            </w:r>
          </w:p>
        </w:tc>
        <w:tc>
          <w:tcPr>
            <w:tcW w:w="990" w:type="dxa"/>
            <w:noWrap/>
          </w:tcPr>
          <w:p w14:paraId="03892599" w14:textId="77777777" w:rsidR="00331994" w:rsidRPr="00582304" w:rsidRDefault="00331994" w:rsidP="008B57D8">
            <w:pPr>
              <w:spacing w:line="240" w:lineRule="auto"/>
              <w:rPr>
                <w:iCs/>
                <w:szCs w:val="24"/>
              </w:rPr>
            </w:pPr>
            <w:r>
              <w:rPr>
                <w:rFonts w:hint="eastAsia"/>
                <w:color w:val="000000"/>
              </w:rPr>
              <w:t>5.7</w:t>
            </w:r>
          </w:p>
        </w:tc>
        <w:tc>
          <w:tcPr>
            <w:tcW w:w="1278" w:type="dxa"/>
          </w:tcPr>
          <w:p w14:paraId="3F7418F4"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7626AD13" w14:textId="77777777" w:rsidTr="008B57D8">
        <w:trPr>
          <w:trHeight w:val="324"/>
        </w:trPr>
        <w:tc>
          <w:tcPr>
            <w:tcW w:w="566" w:type="dxa"/>
            <w:vMerge/>
          </w:tcPr>
          <w:p w14:paraId="3ECADB98" w14:textId="77777777" w:rsidR="00331994" w:rsidRPr="00582304" w:rsidRDefault="00331994" w:rsidP="008B57D8">
            <w:pPr>
              <w:spacing w:line="240" w:lineRule="auto"/>
              <w:rPr>
                <w:iCs/>
                <w:szCs w:val="24"/>
              </w:rPr>
            </w:pPr>
          </w:p>
        </w:tc>
        <w:tc>
          <w:tcPr>
            <w:tcW w:w="1274" w:type="dxa"/>
          </w:tcPr>
          <w:p w14:paraId="0757208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34887BE4" w14:textId="77777777" w:rsidR="00331994" w:rsidRPr="00582304" w:rsidRDefault="00331994" w:rsidP="008B57D8">
            <w:pPr>
              <w:spacing w:line="240" w:lineRule="auto"/>
              <w:rPr>
                <w:iCs/>
                <w:szCs w:val="24"/>
              </w:rPr>
            </w:pPr>
          </w:p>
        </w:tc>
        <w:tc>
          <w:tcPr>
            <w:tcW w:w="1084" w:type="dxa"/>
            <w:noWrap/>
          </w:tcPr>
          <w:p w14:paraId="7305BC48" w14:textId="77777777" w:rsidR="00331994" w:rsidRPr="00582304" w:rsidRDefault="00331994" w:rsidP="008B57D8">
            <w:pPr>
              <w:spacing w:line="240" w:lineRule="auto"/>
              <w:rPr>
                <w:color w:val="000000"/>
              </w:rPr>
            </w:pPr>
            <w:r>
              <w:rPr>
                <w:rFonts w:hint="eastAsia"/>
                <w:color w:val="000000"/>
              </w:rPr>
              <w:t>330.09</w:t>
            </w:r>
          </w:p>
        </w:tc>
        <w:tc>
          <w:tcPr>
            <w:tcW w:w="1085" w:type="dxa"/>
            <w:noWrap/>
          </w:tcPr>
          <w:p w14:paraId="3E1509EC" w14:textId="77777777" w:rsidR="00331994" w:rsidRPr="00582304" w:rsidRDefault="00331994" w:rsidP="008B57D8">
            <w:pPr>
              <w:spacing w:line="240" w:lineRule="auto"/>
              <w:rPr>
                <w:color w:val="000000"/>
              </w:rPr>
            </w:pPr>
            <w:r>
              <w:rPr>
                <w:rFonts w:hint="eastAsia"/>
                <w:color w:val="000000"/>
              </w:rPr>
              <w:t>30.09</w:t>
            </w:r>
          </w:p>
        </w:tc>
        <w:tc>
          <w:tcPr>
            <w:tcW w:w="1089" w:type="dxa"/>
            <w:noWrap/>
          </w:tcPr>
          <w:p w14:paraId="482A6EA3" w14:textId="77777777" w:rsidR="00331994" w:rsidRPr="00582304" w:rsidRDefault="00331994" w:rsidP="008B57D8">
            <w:pPr>
              <w:spacing w:line="240" w:lineRule="auto"/>
              <w:rPr>
                <w:color w:val="000000"/>
              </w:rPr>
            </w:pPr>
            <w:r>
              <w:rPr>
                <w:rFonts w:hint="eastAsia"/>
                <w:color w:val="000000"/>
              </w:rPr>
              <w:t>17.81</w:t>
            </w:r>
          </w:p>
        </w:tc>
        <w:tc>
          <w:tcPr>
            <w:tcW w:w="992" w:type="dxa"/>
            <w:noWrap/>
          </w:tcPr>
          <w:p w14:paraId="1EE33D22" w14:textId="77777777" w:rsidR="00331994" w:rsidRPr="00582304" w:rsidRDefault="00331994" w:rsidP="008B57D8">
            <w:pPr>
              <w:spacing w:line="240" w:lineRule="auto"/>
              <w:rPr>
                <w:color w:val="000000"/>
              </w:rPr>
            </w:pPr>
            <w:r>
              <w:rPr>
                <w:rFonts w:hint="eastAsia"/>
                <w:color w:val="000000"/>
              </w:rPr>
              <w:t>19.61</w:t>
            </w:r>
          </w:p>
        </w:tc>
        <w:tc>
          <w:tcPr>
            <w:tcW w:w="990" w:type="dxa"/>
            <w:noWrap/>
          </w:tcPr>
          <w:p w14:paraId="0EACF3A2" w14:textId="77777777" w:rsidR="00331994" w:rsidRPr="00582304" w:rsidRDefault="00331994" w:rsidP="008B57D8">
            <w:pPr>
              <w:spacing w:line="240" w:lineRule="auto"/>
              <w:rPr>
                <w:color w:val="000000"/>
              </w:rPr>
            </w:pPr>
            <w:r>
              <w:rPr>
                <w:rFonts w:hint="eastAsia"/>
                <w:color w:val="000000"/>
              </w:rPr>
              <w:t>34.97</w:t>
            </w:r>
          </w:p>
        </w:tc>
        <w:tc>
          <w:tcPr>
            <w:tcW w:w="1278" w:type="dxa"/>
          </w:tcPr>
          <w:p w14:paraId="1C0B3CC2" w14:textId="77777777" w:rsidR="00331994" w:rsidRPr="00582304" w:rsidRDefault="00331994" w:rsidP="008B57D8">
            <w:pPr>
              <w:spacing w:line="240" w:lineRule="auto"/>
              <w:rPr>
                <w:color w:val="000000"/>
              </w:rPr>
            </w:pPr>
            <w:r>
              <w:rPr>
                <w:rFonts w:hint="eastAsia"/>
                <w:color w:val="000000"/>
              </w:rPr>
              <w:t>0.95</w:t>
            </w:r>
          </w:p>
        </w:tc>
      </w:tr>
    </w:tbl>
    <w:p w14:paraId="44CAA07F" w14:textId="77777777" w:rsidR="00331994" w:rsidRDefault="00331994" w:rsidP="00331994">
      <w:pPr>
        <w:spacing w:line="240" w:lineRule="auto"/>
      </w:pPr>
    </w:p>
    <w:p w14:paraId="2C7C05E0" w14:textId="27429457" w:rsidR="00331994" w:rsidRDefault="00331994" w:rsidP="00331994">
      <w:pPr>
        <w:pStyle w:val="af1"/>
        <w:spacing w:line="240" w:lineRule="auto"/>
      </w:pPr>
      <w:bookmarkStart w:id="399" w:name="_Toc163389753"/>
      <w:bookmarkStart w:id="400" w:name="_Toc163389822"/>
      <w:bookmarkStart w:id="401" w:name="_Toc163389969"/>
      <w:r>
        <w:t xml:space="preserve">Table S. </w:t>
      </w:r>
      <w:fldSimple w:instr=" SEQ Table_S. \* ARABIC ">
        <w:r w:rsidR="009D47CB">
          <w:rPr>
            <w:noProof/>
          </w:rPr>
          <w:t>17</w:t>
        </w:r>
      </w:fldSimple>
      <w:r>
        <w:rPr>
          <w:rFonts w:hint="eastAsia"/>
        </w:rPr>
        <w:t>取後不放回的抽樣方式在第三種物種與區塊假設下，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399"/>
      <w:bookmarkEnd w:id="400"/>
      <w:bookmarkEnd w:id="401"/>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A3E7CD9"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2CFA1EC5"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27B2E7B"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1AB2E008"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B4940FC"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244EF896"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04A361B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AE79CEB"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27BA02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BBB447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895D9B0" w14:textId="77777777" w:rsidTr="008B57D8">
        <w:trPr>
          <w:trHeight w:val="324"/>
        </w:trPr>
        <w:tc>
          <w:tcPr>
            <w:tcW w:w="566" w:type="dxa"/>
            <w:vMerge w:val="restart"/>
            <w:tcBorders>
              <w:top w:val="double" w:sz="4" w:space="0" w:color="auto"/>
              <w:bottom w:val="nil"/>
            </w:tcBorders>
            <w:noWrap/>
            <w:hideMark/>
          </w:tcPr>
          <w:p w14:paraId="3A484EB9"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300EA6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52D00B4" w14:textId="77777777" w:rsidR="00331994" w:rsidRPr="00582304" w:rsidRDefault="00331994" w:rsidP="008B57D8">
            <w:pPr>
              <w:spacing w:line="240" w:lineRule="auto"/>
              <w:rPr>
                <w:iCs/>
                <w:szCs w:val="24"/>
              </w:rPr>
            </w:pPr>
            <w:r>
              <w:rPr>
                <w:rFonts w:hint="eastAsia"/>
                <w:color w:val="000000"/>
              </w:rPr>
              <w:t>159.06</w:t>
            </w:r>
          </w:p>
        </w:tc>
        <w:tc>
          <w:tcPr>
            <w:tcW w:w="1084" w:type="dxa"/>
            <w:tcBorders>
              <w:top w:val="double" w:sz="4" w:space="0" w:color="auto"/>
              <w:bottom w:val="nil"/>
            </w:tcBorders>
            <w:noWrap/>
          </w:tcPr>
          <w:p w14:paraId="3A80D555" w14:textId="77777777" w:rsidR="00331994" w:rsidRPr="00582304" w:rsidRDefault="00331994" w:rsidP="008B57D8">
            <w:pPr>
              <w:spacing w:line="240" w:lineRule="auto"/>
              <w:rPr>
                <w:iCs/>
                <w:szCs w:val="24"/>
              </w:rPr>
            </w:pPr>
            <w:r>
              <w:rPr>
                <w:rFonts w:hint="eastAsia"/>
                <w:color w:val="000000"/>
              </w:rPr>
              <w:t>372.81</w:t>
            </w:r>
          </w:p>
        </w:tc>
        <w:tc>
          <w:tcPr>
            <w:tcW w:w="1085" w:type="dxa"/>
            <w:tcBorders>
              <w:top w:val="double" w:sz="4" w:space="0" w:color="auto"/>
              <w:bottom w:val="nil"/>
            </w:tcBorders>
            <w:noWrap/>
          </w:tcPr>
          <w:p w14:paraId="7B84E37C" w14:textId="77777777" w:rsidR="00331994" w:rsidRPr="00582304" w:rsidRDefault="00331994" w:rsidP="008B57D8">
            <w:pPr>
              <w:spacing w:line="240" w:lineRule="auto"/>
              <w:rPr>
                <w:iCs/>
                <w:szCs w:val="24"/>
              </w:rPr>
            </w:pPr>
            <w:r>
              <w:rPr>
                <w:rFonts w:hint="eastAsia"/>
                <w:color w:val="000000"/>
              </w:rPr>
              <w:t>72.81</w:t>
            </w:r>
          </w:p>
        </w:tc>
        <w:tc>
          <w:tcPr>
            <w:tcW w:w="1089" w:type="dxa"/>
            <w:tcBorders>
              <w:top w:val="double" w:sz="4" w:space="0" w:color="auto"/>
              <w:bottom w:val="nil"/>
            </w:tcBorders>
            <w:noWrap/>
          </w:tcPr>
          <w:p w14:paraId="3418026F" w14:textId="77777777" w:rsidR="00331994" w:rsidRPr="00582304" w:rsidRDefault="00331994" w:rsidP="008B57D8">
            <w:pPr>
              <w:spacing w:line="240" w:lineRule="auto"/>
              <w:rPr>
                <w:iCs/>
                <w:szCs w:val="24"/>
              </w:rPr>
            </w:pPr>
            <w:r>
              <w:rPr>
                <w:rFonts w:hint="eastAsia"/>
                <w:color w:val="000000"/>
              </w:rPr>
              <w:t>47.62</w:t>
            </w:r>
          </w:p>
        </w:tc>
        <w:tc>
          <w:tcPr>
            <w:tcW w:w="992" w:type="dxa"/>
            <w:tcBorders>
              <w:top w:val="double" w:sz="4" w:space="0" w:color="auto"/>
              <w:bottom w:val="nil"/>
            </w:tcBorders>
            <w:noWrap/>
          </w:tcPr>
          <w:p w14:paraId="182235DE" w14:textId="77777777" w:rsidR="00331994" w:rsidRPr="00582304" w:rsidRDefault="00331994" w:rsidP="008B57D8">
            <w:pPr>
              <w:spacing w:line="240" w:lineRule="auto"/>
              <w:rPr>
                <w:iCs/>
                <w:szCs w:val="24"/>
              </w:rPr>
            </w:pPr>
            <w:r>
              <w:rPr>
                <w:rFonts w:hint="eastAsia"/>
                <w:color w:val="000000"/>
              </w:rPr>
              <w:t>39.16</w:t>
            </w:r>
          </w:p>
        </w:tc>
        <w:tc>
          <w:tcPr>
            <w:tcW w:w="990" w:type="dxa"/>
            <w:tcBorders>
              <w:top w:val="double" w:sz="4" w:space="0" w:color="auto"/>
              <w:bottom w:val="nil"/>
            </w:tcBorders>
            <w:noWrap/>
          </w:tcPr>
          <w:p w14:paraId="73793B72" w14:textId="77777777" w:rsidR="00331994" w:rsidRPr="00582304" w:rsidRDefault="00331994" w:rsidP="008B57D8">
            <w:pPr>
              <w:spacing w:line="240" w:lineRule="auto"/>
              <w:rPr>
                <w:iCs/>
                <w:szCs w:val="24"/>
              </w:rPr>
            </w:pPr>
            <w:r>
              <w:rPr>
                <w:rFonts w:hint="eastAsia"/>
                <w:color w:val="000000"/>
              </w:rPr>
              <w:t>86.99</w:t>
            </w:r>
          </w:p>
        </w:tc>
        <w:tc>
          <w:tcPr>
            <w:tcW w:w="1278" w:type="dxa"/>
            <w:tcBorders>
              <w:top w:val="double" w:sz="4" w:space="0" w:color="auto"/>
              <w:bottom w:val="nil"/>
            </w:tcBorders>
          </w:tcPr>
          <w:p w14:paraId="0CEA6E4B"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309EDC94" w14:textId="77777777" w:rsidTr="008B57D8">
        <w:trPr>
          <w:trHeight w:val="324"/>
        </w:trPr>
        <w:tc>
          <w:tcPr>
            <w:tcW w:w="566" w:type="dxa"/>
            <w:vMerge/>
            <w:tcBorders>
              <w:top w:val="nil"/>
              <w:bottom w:val="nil"/>
            </w:tcBorders>
            <w:hideMark/>
          </w:tcPr>
          <w:p w14:paraId="47CCEF62" w14:textId="77777777" w:rsidR="00331994" w:rsidRPr="00582304" w:rsidRDefault="00331994" w:rsidP="008B57D8">
            <w:pPr>
              <w:spacing w:line="240" w:lineRule="auto"/>
              <w:rPr>
                <w:iCs/>
                <w:szCs w:val="24"/>
              </w:rPr>
            </w:pPr>
          </w:p>
        </w:tc>
        <w:tc>
          <w:tcPr>
            <w:tcW w:w="1274" w:type="dxa"/>
            <w:tcBorders>
              <w:top w:val="nil"/>
              <w:bottom w:val="nil"/>
            </w:tcBorders>
          </w:tcPr>
          <w:p w14:paraId="1C085028"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5F7C1F0" w14:textId="77777777" w:rsidR="00331994" w:rsidRPr="00582304" w:rsidRDefault="00331994" w:rsidP="008B57D8">
            <w:pPr>
              <w:spacing w:line="240" w:lineRule="auto"/>
              <w:rPr>
                <w:iCs/>
                <w:szCs w:val="24"/>
              </w:rPr>
            </w:pPr>
          </w:p>
        </w:tc>
        <w:tc>
          <w:tcPr>
            <w:tcW w:w="1084" w:type="dxa"/>
            <w:tcBorders>
              <w:top w:val="nil"/>
              <w:bottom w:val="nil"/>
            </w:tcBorders>
            <w:noWrap/>
          </w:tcPr>
          <w:p w14:paraId="0CD7B888" w14:textId="77777777" w:rsidR="00331994" w:rsidRPr="00582304" w:rsidRDefault="00331994" w:rsidP="008B57D8">
            <w:pPr>
              <w:spacing w:line="240" w:lineRule="auto"/>
              <w:rPr>
                <w:iCs/>
                <w:szCs w:val="24"/>
              </w:rPr>
            </w:pPr>
            <w:r>
              <w:rPr>
                <w:rFonts w:hint="eastAsia"/>
                <w:color w:val="000000"/>
              </w:rPr>
              <w:t>381.44</w:t>
            </w:r>
          </w:p>
        </w:tc>
        <w:tc>
          <w:tcPr>
            <w:tcW w:w="1085" w:type="dxa"/>
            <w:tcBorders>
              <w:top w:val="nil"/>
              <w:bottom w:val="nil"/>
            </w:tcBorders>
            <w:noWrap/>
          </w:tcPr>
          <w:p w14:paraId="4ACEF08E" w14:textId="77777777" w:rsidR="00331994" w:rsidRPr="00582304" w:rsidRDefault="00331994" w:rsidP="008B57D8">
            <w:pPr>
              <w:spacing w:line="240" w:lineRule="auto"/>
              <w:rPr>
                <w:iCs/>
                <w:szCs w:val="24"/>
              </w:rPr>
            </w:pPr>
            <w:r>
              <w:rPr>
                <w:rFonts w:hint="eastAsia"/>
                <w:color w:val="000000"/>
              </w:rPr>
              <w:t>81.44</w:t>
            </w:r>
          </w:p>
        </w:tc>
        <w:tc>
          <w:tcPr>
            <w:tcW w:w="1089" w:type="dxa"/>
            <w:tcBorders>
              <w:top w:val="nil"/>
              <w:bottom w:val="nil"/>
            </w:tcBorders>
            <w:noWrap/>
          </w:tcPr>
          <w:p w14:paraId="7FEF456F" w14:textId="77777777" w:rsidR="00331994" w:rsidRPr="00582304" w:rsidRDefault="00331994" w:rsidP="008B57D8">
            <w:pPr>
              <w:spacing w:line="240" w:lineRule="auto"/>
              <w:rPr>
                <w:iCs/>
                <w:szCs w:val="24"/>
              </w:rPr>
            </w:pPr>
            <w:r>
              <w:rPr>
                <w:rFonts w:hint="eastAsia"/>
                <w:color w:val="000000"/>
              </w:rPr>
              <w:t>70.92</w:t>
            </w:r>
          </w:p>
        </w:tc>
        <w:tc>
          <w:tcPr>
            <w:tcW w:w="992" w:type="dxa"/>
            <w:tcBorders>
              <w:top w:val="nil"/>
              <w:bottom w:val="nil"/>
            </w:tcBorders>
            <w:noWrap/>
          </w:tcPr>
          <w:p w14:paraId="1947A8F7" w14:textId="77777777" w:rsidR="00331994" w:rsidRPr="00582304" w:rsidRDefault="00331994" w:rsidP="008B57D8">
            <w:pPr>
              <w:spacing w:line="240" w:lineRule="auto"/>
              <w:rPr>
                <w:iCs/>
                <w:szCs w:val="24"/>
              </w:rPr>
            </w:pPr>
            <w:r>
              <w:rPr>
                <w:rFonts w:hint="eastAsia"/>
                <w:color w:val="000000"/>
              </w:rPr>
              <w:t>56.44</w:t>
            </w:r>
          </w:p>
        </w:tc>
        <w:tc>
          <w:tcPr>
            <w:tcW w:w="990" w:type="dxa"/>
            <w:tcBorders>
              <w:top w:val="nil"/>
              <w:bottom w:val="nil"/>
            </w:tcBorders>
            <w:noWrap/>
          </w:tcPr>
          <w:p w14:paraId="6D29C619" w14:textId="77777777" w:rsidR="00331994" w:rsidRPr="00582304" w:rsidRDefault="00331994" w:rsidP="008B57D8">
            <w:pPr>
              <w:spacing w:line="240" w:lineRule="auto"/>
              <w:rPr>
                <w:iCs/>
                <w:szCs w:val="24"/>
              </w:rPr>
            </w:pPr>
            <w:r>
              <w:rPr>
                <w:rFonts w:hint="eastAsia"/>
                <w:color w:val="000000"/>
              </w:rPr>
              <w:t>107.96</w:t>
            </w:r>
          </w:p>
        </w:tc>
        <w:tc>
          <w:tcPr>
            <w:tcW w:w="1278" w:type="dxa"/>
            <w:tcBorders>
              <w:top w:val="nil"/>
              <w:bottom w:val="nil"/>
            </w:tcBorders>
          </w:tcPr>
          <w:p w14:paraId="76A19A0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547655DA" w14:textId="77777777" w:rsidTr="008B57D8">
        <w:trPr>
          <w:trHeight w:val="324"/>
        </w:trPr>
        <w:tc>
          <w:tcPr>
            <w:tcW w:w="566" w:type="dxa"/>
            <w:vMerge/>
            <w:tcBorders>
              <w:top w:val="nil"/>
              <w:bottom w:val="nil"/>
            </w:tcBorders>
            <w:hideMark/>
          </w:tcPr>
          <w:p w14:paraId="5980F21B" w14:textId="77777777" w:rsidR="00331994" w:rsidRPr="00582304" w:rsidRDefault="00331994" w:rsidP="008B57D8">
            <w:pPr>
              <w:spacing w:line="240" w:lineRule="auto"/>
              <w:rPr>
                <w:iCs/>
                <w:szCs w:val="24"/>
              </w:rPr>
            </w:pPr>
          </w:p>
        </w:tc>
        <w:tc>
          <w:tcPr>
            <w:tcW w:w="1274" w:type="dxa"/>
            <w:tcBorders>
              <w:top w:val="nil"/>
              <w:bottom w:val="nil"/>
            </w:tcBorders>
          </w:tcPr>
          <w:p w14:paraId="42D4D591"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A11FAC2" w14:textId="77777777" w:rsidR="00331994" w:rsidRPr="00582304" w:rsidRDefault="00331994" w:rsidP="008B57D8">
            <w:pPr>
              <w:spacing w:line="240" w:lineRule="auto"/>
              <w:rPr>
                <w:iCs/>
                <w:szCs w:val="24"/>
              </w:rPr>
            </w:pPr>
          </w:p>
        </w:tc>
        <w:tc>
          <w:tcPr>
            <w:tcW w:w="1084" w:type="dxa"/>
            <w:tcBorders>
              <w:top w:val="nil"/>
              <w:bottom w:val="nil"/>
            </w:tcBorders>
            <w:noWrap/>
          </w:tcPr>
          <w:p w14:paraId="1ECDD193" w14:textId="77777777" w:rsidR="00331994" w:rsidRPr="00582304" w:rsidRDefault="00331994" w:rsidP="008B57D8">
            <w:pPr>
              <w:spacing w:line="240" w:lineRule="auto"/>
              <w:rPr>
                <w:iCs/>
                <w:szCs w:val="24"/>
              </w:rPr>
            </w:pPr>
            <w:r>
              <w:rPr>
                <w:rFonts w:hint="eastAsia"/>
                <w:color w:val="000000"/>
              </w:rPr>
              <w:t>271.82</w:t>
            </w:r>
          </w:p>
        </w:tc>
        <w:tc>
          <w:tcPr>
            <w:tcW w:w="1085" w:type="dxa"/>
            <w:tcBorders>
              <w:top w:val="nil"/>
              <w:bottom w:val="nil"/>
            </w:tcBorders>
            <w:noWrap/>
          </w:tcPr>
          <w:p w14:paraId="58EDB9DC" w14:textId="77777777" w:rsidR="00331994" w:rsidRPr="00582304" w:rsidRDefault="00331994" w:rsidP="008B57D8">
            <w:pPr>
              <w:spacing w:line="240" w:lineRule="auto"/>
              <w:rPr>
                <w:iCs/>
                <w:szCs w:val="24"/>
              </w:rPr>
            </w:pPr>
            <w:r>
              <w:rPr>
                <w:rFonts w:hint="eastAsia"/>
                <w:color w:val="000000"/>
              </w:rPr>
              <w:t>-28.18</w:t>
            </w:r>
          </w:p>
        </w:tc>
        <w:tc>
          <w:tcPr>
            <w:tcW w:w="1089" w:type="dxa"/>
            <w:tcBorders>
              <w:top w:val="nil"/>
              <w:bottom w:val="nil"/>
            </w:tcBorders>
            <w:noWrap/>
          </w:tcPr>
          <w:p w14:paraId="3300155F" w14:textId="77777777" w:rsidR="00331994" w:rsidRPr="00582304" w:rsidRDefault="00331994" w:rsidP="008B57D8">
            <w:pPr>
              <w:spacing w:line="240" w:lineRule="auto"/>
              <w:rPr>
                <w:iCs/>
                <w:szCs w:val="24"/>
              </w:rPr>
            </w:pPr>
            <w:r>
              <w:rPr>
                <w:rFonts w:hint="eastAsia"/>
                <w:color w:val="000000"/>
              </w:rPr>
              <w:t>27.94</w:t>
            </w:r>
          </w:p>
        </w:tc>
        <w:tc>
          <w:tcPr>
            <w:tcW w:w="992" w:type="dxa"/>
            <w:tcBorders>
              <w:top w:val="nil"/>
              <w:bottom w:val="nil"/>
            </w:tcBorders>
            <w:noWrap/>
          </w:tcPr>
          <w:p w14:paraId="2540BF4C" w14:textId="77777777" w:rsidR="00331994" w:rsidRPr="00582304" w:rsidRDefault="00331994" w:rsidP="008B57D8">
            <w:pPr>
              <w:spacing w:line="240" w:lineRule="auto"/>
              <w:rPr>
                <w:iCs/>
                <w:szCs w:val="24"/>
              </w:rPr>
            </w:pPr>
            <w:r>
              <w:rPr>
                <w:rFonts w:hint="eastAsia"/>
                <w:color w:val="000000"/>
              </w:rPr>
              <w:t>23.77</w:t>
            </w:r>
          </w:p>
        </w:tc>
        <w:tc>
          <w:tcPr>
            <w:tcW w:w="990" w:type="dxa"/>
            <w:tcBorders>
              <w:top w:val="nil"/>
              <w:bottom w:val="nil"/>
            </w:tcBorders>
            <w:noWrap/>
          </w:tcPr>
          <w:p w14:paraId="3FF77BA9" w14:textId="77777777" w:rsidR="00331994" w:rsidRPr="00582304" w:rsidRDefault="00331994" w:rsidP="008B57D8">
            <w:pPr>
              <w:spacing w:line="240" w:lineRule="auto"/>
              <w:rPr>
                <w:iCs/>
                <w:szCs w:val="24"/>
              </w:rPr>
            </w:pPr>
            <w:r>
              <w:rPr>
                <w:rFonts w:hint="eastAsia"/>
                <w:color w:val="000000"/>
              </w:rPr>
              <w:t>39.67</w:t>
            </w:r>
          </w:p>
        </w:tc>
        <w:tc>
          <w:tcPr>
            <w:tcW w:w="1278" w:type="dxa"/>
            <w:tcBorders>
              <w:top w:val="nil"/>
              <w:bottom w:val="nil"/>
            </w:tcBorders>
          </w:tcPr>
          <w:p w14:paraId="144FCCF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7C29AE9" w14:textId="77777777" w:rsidTr="008B57D8">
        <w:trPr>
          <w:trHeight w:val="324"/>
        </w:trPr>
        <w:tc>
          <w:tcPr>
            <w:tcW w:w="566" w:type="dxa"/>
            <w:vMerge/>
            <w:tcBorders>
              <w:top w:val="nil"/>
              <w:bottom w:val="single" w:sz="4" w:space="0" w:color="auto"/>
            </w:tcBorders>
          </w:tcPr>
          <w:p w14:paraId="5AC8624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46F7F6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477A068"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C5197A4" w14:textId="77777777" w:rsidR="00331994" w:rsidRPr="00582304" w:rsidRDefault="00331994" w:rsidP="008B57D8">
            <w:pPr>
              <w:spacing w:line="240" w:lineRule="auto"/>
              <w:rPr>
                <w:color w:val="000000"/>
              </w:rPr>
            </w:pPr>
            <w:r>
              <w:rPr>
                <w:rFonts w:hint="eastAsia"/>
                <w:color w:val="000000"/>
              </w:rPr>
              <w:t>308.83</w:t>
            </w:r>
          </w:p>
        </w:tc>
        <w:tc>
          <w:tcPr>
            <w:tcW w:w="1085" w:type="dxa"/>
            <w:tcBorders>
              <w:top w:val="nil"/>
              <w:bottom w:val="single" w:sz="4" w:space="0" w:color="auto"/>
            </w:tcBorders>
            <w:noWrap/>
          </w:tcPr>
          <w:p w14:paraId="31332A99" w14:textId="77777777" w:rsidR="00331994" w:rsidRPr="00582304" w:rsidRDefault="00331994" w:rsidP="008B57D8">
            <w:pPr>
              <w:spacing w:line="240" w:lineRule="auto"/>
              <w:rPr>
                <w:color w:val="000000"/>
              </w:rPr>
            </w:pPr>
            <w:r>
              <w:rPr>
                <w:rFonts w:hint="eastAsia"/>
                <w:color w:val="000000"/>
              </w:rPr>
              <w:t>8.83</w:t>
            </w:r>
          </w:p>
        </w:tc>
        <w:tc>
          <w:tcPr>
            <w:tcW w:w="1089" w:type="dxa"/>
            <w:tcBorders>
              <w:top w:val="nil"/>
              <w:bottom w:val="single" w:sz="4" w:space="0" w:color="auto"/>
            </w:tcBorders>
            <w:noWrap/>
          </w:tcPr>
          <w:p w14:paraId="12F5F605" w14:textId="77777777" w:rsidR="00331994" w:rsidRPr="00582304" w:rsidRDefault="00331994" w:rsidP="008B57D8">
            <w:pPr>
              <w:spacing w:line="240" w:lineRule="auto"/>
              <w:rPr>
                <w:color w:val="000000"/>
              </w:rPr>
            </w:pPr>
            <w:r>
              <w:rPr>
                <w:rFonts w:hint="eastAsia"/>
                <w:color w:val="000000"/>
              </w:rPr>
              <w:t>56.2</w:t>
            </w:r>
          </w:p>
        </w:tc>
        <w:tc>
          <w:tcPr>
            <w:tcW w:w="992" w:type="dxa"/>
            <w:tcBorders>
              <w:top w:val="nil"/>
              <w:bottom w:val="single" w:sz="4" w:space="0" w:color="auto"/>
            </w:tcBorders>
            <w:noWrap/>
          </w:tcPr>
          <w:p w14:paraId="00EBC768" w14:textId="77777777" w:rsidR="00331994" w:rsidRPr="00582304" w:rsidRDefault="00331994" w:rsidP="008B57D8">
            <w:pPr>
              <w:spacing w:line="240" w:lineRule="auto"/>
              <w:rPr>
                <w:color w:val="000000"/>
              </w:rPr>
            </w:pPr>
            <w:r>
              <w:rPr>
                <w:rFonts w:hint="eastAsia"/>
                <w:color w:val="000000"/>
              </w:rPr>
              <w:t>44.22</w:t>
            </w:r>
          </w:p>
        </w:tc>
        <w:tc>
          <w:tcPr>
            <w:tcW w:w="990" w:type="dxa"/>
            <w:tcBorders>
              <w:top w:val="nil"/>
              <w:bottom w:val="single" w:sz="4" w:space="0" w:color="auto"/>
            </w:tcBorders>
            <w:noWrap/>
          </w:tcPr>
          <w:p w14:paraId="704D8CFC" w14:textId="77777777" w:rsidR="00331994" w:rsidRPr="00582304" w:rsidRDefault="00331994" w:rsidP="008B57D8">
            <w:pPr>
              <w:spacing w:line="240" w:lineRule="auto"/>
              <w:rPr>
                <w:color w:val="000000"/>
              </w:rPr>
            </w:pPr>
            <w:r>
              <w:rPr>
                <w:rFonts w:hint="eastAsia"/>
                <w:color w:val="000000"/>
              </w:rPr>
              <w:t>56.86</w:t>
            </w:r>
          </w:p>
        </w:tc>
        <w:tc>
          <w:tcPr>
            <w:tcW w:w="1278" w:type="dxa"/>
            <w:tcBorders>
              <w:top w:val="nil"/>
              <w:bottom w:val="single" w:sz="4" w:space="0" w:color="auto"/>
            </w:tcBorders>
          </w:tcPr>
          <w:p w14:paraId="6A26A631" w14:textId="77777777" w:rsidR="00331994" w:rsidRPr="00582304" w:rsidRDefault="00331994" w:rsidP="008B57D8">
            <w:pPr>
              <w:spacing w:line="240" w:lineRule="auto"/>
              <w:rPr>
                <w:color w:val="000000"/>
              </w:rPr>
            </w:pPr>
            <w:r>
              <w:rPr>
                <w:rFonts w:hint="eastAsia"/>
                <w:color w:val="000000"/>
              </w:rPr>
              <w:t>0.9</w:t>
            </w:r>
          </w:p>
        </w:tc>
      </w:tr>
      <w:tr w:rsidR="00331994" w:rsidRPr="00582304" w14:paraId="4CF4DF56" w14:textId="77777777" w:rsidTr="008B57D8">
        <w:trPr>
          <w:trHeight w:val="324"/>
        </w:trPr>
        <w:tc>
          <w:tcPr>
            <w:tcW w:w="566" w:type="dxa"/>
            <w:vMerge w:val="restart"/>
            <w:tcBorders>
              <w:top w:val="single" w:sz="4" w:space="0" w:color="auto"/>
              <w:bottom w:val="nil"/>
            </w:tcBorders>
            <w:noWrap/>
          </w:tcPr>
          <w:p w14:paraId="2FBDD92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214168D8"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55FE39C" w14:textId="77777777" w:rsidR="00331994" w:rsidRPr="00582304" w:rsidRDefault="00331994" w:rsidP="008B57D8">
            <w:pPr>
              <w:spacing w:line="240" w:lineRule="auto"/>
              <w:rPr>
                <w:iCs/>
                <w:szCs w:val="24"/>
              </w:rPr>
            </w:pPr>
            <w:r>
              <w:rPr>
                <w:rFonts w:hint="eastAsia"/>
                <w:color w:val="000000"/>
              </w:rPr>
              <w:t>243.7</w:t>
            </w:r>
          </w:p>
        </w:tc>
        <w:tc>
          <w:tcPr>
            <w:tcW w:w="1084" w:type="dxa"/>
            <w:tcBorders>
              <w:top w:val="single" w:sz="4" w:space="0" w:color="auto"/>
              <w:bottom w:val="nil"/>
            </w:tcBorders>
            <w:noWrap/>
          </w:tcPr>
          <w:p w14:paraId="2AABB9E8" w14:textId="77777777" w:rsidR="00331994" w:rsidRPr="00582304" w:rsidRDefault="00331994" w:rsidP="008B57D8">
            <w:pPr>
              <w:spacing w:line="240" w:lineRule="auto"/>
              <w:rPr>
                <w:iCs/>
                <w:szCs w:val="24"/>
              </w:rPr>
            </w:pPr>
            <w:r>
              <w:rPr>
                <w:rFonts w:hint="eastAsia"/>
                <w:color w:val="000000"/>
              </w:rPr>
              <w:t>322.57</w:t>
            </w:r>
          </w:p>
        </w:tc>
        <w:tc>
          <w:tcPr>
            <w:tcW w:w="1085" w:type="dxa"/>
            <w:tcBorders>
              <w:top w:val="single" w:sz="4" w:space="0" w:color="auto"/>
              <w:bottom w:val="nil"/>
            </w:tcBorders>
            <w:noWrap/>
          </w:tcPr>
          <w:p w14:paraId="1907B1C8" w14:textId="77777777" w:rsidR="00331994" w:rsidRPr="00582304" w:rsidRDefault="00331994" w:rsidP="008B57D8">
            <w:pPr>
              <w:spacing w:line="240" w:lineRule="auto"/>
              <w:rPr>
                <w:iCs/>
                <w:szCs w:val="24"/>
              </w:rPr>
            </w:pPr>
            <w:r>
              <w:rPr>
                <w:rFonts w:hint="eastAsia"/>
                <w:color w:val="000000"/>
              </w:rPr>
              <w:t>22.57</w:t>
            </w:r>
          </w:p>
        </w:tc>
        <w:tc>
          <w:tcPr>
            <w:tcW w:w="1089" w:type="dxa"/>
            <w:tcBorders>
              <w:top w:val="single" w:sz="4" w:space="0" w:color="auto"/>
              <w:bottom w:val="nil"/>
            </w:tcBorders>
            <w:noWrap/>
          </w:tcPr>
          <w:p w14:paraId="573BF77C" w14:textId="77777777" w:rsidR="00331994" w:rsidRPr="00582304" w:rsidRDefault="00331994" w:rsidP="008B57D8">
            <w:pPr>
              <w:spacing w:line="240" w:lineRule="auto"/>
              <w:rPr>
                <w:iCs/>
                <w:szCs w:val="24"/>
              </w:rPr>
            </w:pPr>
            <w:r>
              <w:rPr>
                <w:rFonts w:hint="eastAsia"/>
                <w:color w:val="000000"/>
              </w:rPr>
              <w:t>16.72</w:t>
            </w:r>
          </w:p>
        </w:tc>
        <w:tc>
          <w:tcPr>
            <w:tcW w:w="992" w:type="dxa"/>
            <w:tcBorders>
              <w:top w:val="single" w:sz="4" w:space="0" w:color="auto"/>
              <w:bottom w:val="nil"/>
            </w:tcBorders>
            <w:noWrap/>
          </w:tcPr>
          <w:p w14:paraId="329221DF" w14:textId="77777777" w:rsidR="00331994" w:rsidRPr="00582304" w:rsidRDefault="00331994" w:rsidP="008B57D8">
            <w:pPr>
              <w:spacing w:line="240" w:lineRule="auto"/>
              <w:rPr>
                <w:iCs/>
                <w:szCs w:val="24"/>
              </w:rPr>
            </w:pPr>
            <w:r>
              <w:rPr>
                <w:rFonts w:hint="eastAsia"/>
                <w:color w:val="000000"/>
              </w:rPr>
              <w:t>12.52</w:t>
            </w:r>
          </w:p>
        </w:tc>
        <w:tc>
          <w:tcPr>
            <w:tcW w:w="990" w:type="dxa"/>
            <w:tcBorders>
              <w:top w:val="single" w:sz="4" w:space="0" w:color="auto"/>
              <w:bottom w:val="nil"/>
            </w:tcBorders>
            <w:noWrap/>
          </w:tcPr>
          <w:p w14:paraId="2B2A28FA" w14:textId="77777777" w:rsidR="00331994" w:rsidRPr="00582304" w:rsidRDefault="00331994" w:rsidP="008B57D8">
            <w:pPr>
              <w:spacing w:line="240" w:lineRule="auto"/>
              <w:rPr>
                <w:iCs/>
                <w:szCs w:val="24"/>
              </w:rPr>
            </w:pPr>
            <w:r>
              <w:rPr>
                <w:rFonts w:hint="eastAsia"/>
                <w:color w:val="000000"/>
              </w:rPr>
              <w:t>28.08</w:t>
            </w:r>
          </w:p>
        </w:tc>
        <w:tc>
          <w:tcPr>
            <w:tcW w:w="1278" w:type="dxa"/>
            <w:tcBorders>
              <w:top w:val="single" w:sz="4" w:space="0" w:color="auto"/>
              <w:bottom w:val="nil"/>
            </w:tcBorders>
          </w:tcPr>
          <w:p w14:paraId="0B72C4CF"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4B576BCB" w14:textId="77777777" w:rsidTr="008B57D8">
        <w:trPr>
          <w:trHeight w:val="324"/>
        </w:trPr>
        <w:tc>
          <w:tcPr>
            <w:tcW w:w="566" w:type="dxa"/>
            <w:vMerge/>
            <w:tcBorders>
              <w:top w:val="nil"/>
              <w:bottom w:val="nil"/>
            </w:tcBorders>
          </w:tcPr>
          <w:p w14:paraId="6928D18A" w14:textId="77777777" w:rsidR="00331994" w:rsidRPr="00582304" w:rsidRDefault="00331994" w:rsidP="008B57D8">
            <w:pPr>
              <w:spacing w:line="240" w:lineRule="auto"/>
              <w:rPr>
                <w:iCs/>
                <w:szCs w:val="24"/>
              </w:rPr>
            </w:pPr>
          </w:p>
        </w:tc>
        <w:tc>
          <w:tcPr>
            <w:tcW w:w="1274" w:type="dxa"/>
            <w:tcBorders>
              <w:top w:val="nil"/>
              <w:bottom w:val="nil"/>
            </w:tcBorders>
          </w:tcPr>
          <w:p w14:paraId="5DFB792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3643EE4" w14:textId="77777777" w:rsidR="00331994" w:rsidRPr="00582304" w:rsidRDefault="00331994" w:rsidP="008B57D8">
            <w:pPr>
              <w:spacing w:line="240" w:lineRule="auto"/>
              <w:rPr>
                <w:iCs/>
                <w:szCs w:val="24"/>
              </w:rPr>
            </w:pPr>
          </w:p>
        </w:tc>
        <w:tc>
          <w:tcPr>
            <w:tcW w:w="1084" w:type="dxa"/>
            <w:tcBorders>
              <w:top w:val="nil"/>
              <w:bottom w:val="nil"/>
            </w:tcBorders>
            <w:noWrap/>
          </w:tcPr>
          <w:p w14:paraId="07CD6342" w14:textId="77777777" w:rsidR="00331994" w:rsidRPr="00582304" w:rsidRDefault="00331994" w:rsidP="008B57D8">
            <w:pPr>
              <w:spacing w:line="240" w:lineRule="auto"/>
              <w:rPr>
                <w:iCs/>
                <w:szCs w:val="24"/>
              </w:rPr>
            </w:pPr>
            <w:r>
              <w:rPr>
                <w:rFonts w:hint="eastAsia"/>
                <w:color w:val="000000"/>
              </w:rPr>
              <w:t>324.62</w:t>
            </w:r>
          </w:p>
        </w:tc>
        <w:tc>
          <w:tcPr>
            <w:tcW w:w="1085" w:type="dxa"/>
            <w:tcBorders>
              <w:top w:val="nil"/>
              <w:bottom w:val="nil"/>
            </w:tcBorders>
            <w:noWrap/>
          </w:tcPr>
          <w:p w14:paraId="6D6597D1" w14:textId="77777777" w:rsidR="00331994" w:rsidRPr="00582304" w:rsidRDefault="00331994" w:rsidP="008B57D8">
            <w:pPr>
              <w:spacing w:line="240" w:lineRule="auto"/>
              <w:rPr>
                <w:iCs/>
                <w:szCs w:val="24"/>
              </w:rPr>
            </w:pPr>
            <w:r>
              <w:rPr>
                <w:rFonts w:hint="eastAsia"/>
                <w:color w:val="000000"/>
              </w:rPr>
              <w:t>24.62</w:t>
            </w:r>
          </w:p>
        </w:tc>
        <w:tc>
          <w:tcPr>
            <w:tcW w:w="1089" w:type="dxa"/>
            <w:tcBorders>
              <w:top w:val="nil"/>
              <w:bottom w:val="nil"/>
            </w:tcBorders>
            <w:noWrap/>
          </w:tcPr>
          <w:p w14:paraId="6D7E19A5" w14:textId="77777777" w:rsidR="00331994" w:rsidRPr="00582304" w:rsidRDefault="00331994" w:rsidP="008B57D8">
            <w:pPr>
              <w:spacing w:line="240" w:lineRule="auto"/>
              <w:rPr>
                <w:iCs/>
                <w:szCs w:val="24"/>
              </w:rPr>
            </w:pPr>
            <w:r>
              <w:rPr>
                <w:rFonts w:hint="eastAsia"/>
                <w:color w:val="000000"/>
              </w:rPr>
              <w:t>23.44</w:t>
            </w:r>
          </w:p>
        </w:tc>
        <w:tc>
          <w:tcPr>
            <w:tcW w:w="992" w:type="dxa"/>
            <w:tcBorders>
              <w:top w:val="nil"/>
              <w:bottom w:val="nil"/>
            </w:tcBorders>
            <w:noWrap/>
          </w:tcPr>
          <w:p w14:paraId="19AABE5D" w14:textId="77777777" w:rsidR="00331994" w:rsidRPr="00582304" w:rsidRDefault="00331994" w:rsidP="008B57D8">
            <w:pPr>
              <w:spacing w:line="240" w:lineRule="auto"/>
              <w:rPr>
                <w:iCs/>
                <w:szCs w:val="24"/>
              </w:rPr>
            </w:pPr>
            <w:r>
              <w:rPr>
                <w:rFonts w:hint="eastAsia"/>
                <w:color w:val="000000"/>
              </w:rPr>
              <w:t>17.08</w:t>
            </w:r>
          </w:p>
        </w:tc>
        <w:tc>
          <w:tcPr>
            <w:tcW w:w="990" w:type="dxa"/>
            <w:tcBorders>
              <w:top w:val="nil"/>
              <w:bottom w:val="nil"/>
            </w:tcBorders>
            <w:noWrap/>
          </w:tcPr>
          <w:p w14:paraId="4655AD28" w14:textId="77777777" w:rsidR="00331994" w:rsidRPr="00582304" w:rsidRDefault="00331994" w:rsidP="008B57D8">
            <w:pPr>
              <w:spacing w:line="240" w:lineRule="auto"/>
              <w:rPr>
                <w:iCs/>
                <w:szCs w:val="24"/>
              </w:rPr>
            </w:pPr>
            <w:r>
              <w:rPr>
                <w:rFonts w:hint="eastAsia"/>
                <w:color w:val="000000"/>
              </w:rPr>
              <w:t>33.99</w:t>
            </w:r>
          </w:p>
        </w:tc>
        <w:tc>
          <w:tcPr>
            <w:tcW w:w="1278" w:type="dxa"/>
            <w:tcBorders>
              <w:top w:val="nil"/>
              <w:bottom w:val="nil"/>
            </w:tcBorders>
          </w:tcPr>
          <w:p w14:paraId="5FE0BA4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297B3BA7" w14:textId="77777777" w:rsidTr="008B57D8">
        <w:trPr>
          <w:trHeight w:val="324"/>
        </w:trPr>
        <w:tc>
          <w:tcPr>
            <w:tcW w:w="566" w:type="dxa"/>
            <w:vMerge/>
            <w:tcBorders>
              <w:top w:val="nil"/>
              <w:bottom w:val="nil"/>
            </w:tcBorders>
          </w:tcPr>
          <w:p w14:paraId="73CF2C73" w14:textId="77777777" w:rsidR="00331994" w:rsidRPr="00582304" w:rsidRDefault="00331994" w:rsidP="008B57D8">
            <w:pPr>
              <w:spacing w:line="240" w:lineRule="auto"/>
              <w:rPr>
                <w:iCs/>
                <w:szCs w:val="24"/>
              </w:rPr>
            </w:pPr>
          </w:p>
        </w:tc>
        <w:tc>
          <w:tcPr>
            <w:tcW w:w="1274" w:type="dxa"/>
            <w:tcBorders>
              <w:top w:val="nil"/>
              <w:bottom w:val="nil"/>
            </w:tcBorders>
          </w:tcPr>
          <w:p w14:paraId="6DE9329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646733E" w14:textId="77777777" w:rsidR="00331994" w:rsidRPr="00582304" w:rsidRDefault="00331994" w:rsidP="008B57D8">
            <w:pPr>
              <w:spacing w:line="240" w:lineRule="auto"/>
              <w:rPr>
                <w:iCs/>
                <w:szCs w:val="24"/>
              </w:rPr>
            </w:pPr>
          </w:p>
        </w:tc>
        <w:tc>
          <w:tcPr>
            <w:tcW w:w="1084" w:type="dxa"/>
            <w:tcBorders>
              <w:top w:val="nil"/>
              <w:bottom w:val="nil"/>
            </w:tcBorders>
            <w:noWrap/>
          </w:tcPr>
          <w:p w14:paraId="77BFE7C3" w14:textId="77777777" w:rsidR="00331994" w:rsidRPr="00582304" w:rsidRDefault="00331994" w:rsidP="008B57D8">
            <w:pPr>
              <w:spacing w:line="240" w:lineRule="auto"/>
              <w:rPr>
                <w:iCs/>
                <w:szCs w:val="24"/>
              </w:rPr>
            </w:pPr>
            <w:r>
              <w:rPr>
                <w:rFonts w:hint="eastAsia"/>
                <w:color w:val="000000"/>
              </w:rPr>
              <w:t>289.62</w:t>
            </w:r>
          </w:p>
        </w:tc>
        <w:tc>
          <w:tcPr>
            <w:tcW w:w="1085" w:type="dxa"/>
            <w:tcBorders>
              <w:top w:val="nil"/>
              <w:bottom w:val="nil"/>
            </w:tcBorders>
            <w:noWrap/>
          </w:tcPr>
          <w:p w14:paraId="182B26AB" w14:textId="77777777" w:rsidR="00331994" w:rsidRPr="00582304" w:rsidRDefault="00331994" w:rsidP="008B57D8">
            <w:pPr>
              <w:spacing w:line="240" w:lineRule="auto"/>
              <w:rPr>
                <w:iCs/>
                <w:szCs w:val="24"/>
              </w:rPr>
            </w:pPr>
            <w:r>
              <w:rPr>
                <w:rFonts w:hint="eastAsia"/>
                <w:color w:val="000000"/>
              </w:rPr>
              <w:t>-10.38</w:t>
            </w:r>
          </w:p>
        </w:tc>
        <w:tc>
          <w:tcPr>
            <w:tcW w:w="1089" w:type="dxa"/>
            <w:tcBorders>
              <w:top w:val="nil"/>
              <w:bottom w:val="nil"/>
            </w:tcBorders>
            <w:noWrap/>
          </w:tcPr>
          <w:p w14:paraId="4A77274B" w14:textId="77777777" w:rsidR="00331994" w:rsidRPr="00582304" w:rsidRDefault="00331994" w:rsidP="008B57D8">
            <w:pPr>
              <w:spacing w:line="240" w:lineRule="auto"/>
              <w:rPr>
                <w:iCs/>
                <w:szCs w:val="24"/>
              </w:rPr>
            </w:pPr>
            <w:r>
              <w:rPr>
                <w:rFonts w:hint="eastAsia"/>
                <w:color w:val="000000"/>
              </w:rPr>
              <w:t>11.8</w:t>
            </w:r>
          </w:p>
        </w:tc>
        <w:tc>
          <w:tcPr>
            <w:tcW w:w="992" w:type="dxa"/>
            <w:tcBorders>
              <w:top w:val="nil"/>
              <w:bottom w:val="nil"/>
            </w:tcBorders>
            <w:noWrap/>
          </w:tcPr>
          <w:p w14:paraId="582B326D" w14:textId="77777777" w:rsidR="00331994" w:rsidRPr="00582304" w:rsidRDefault="00331994" w:rsidP="008B57D8">
            <w:pPr>
              <w:spacing w:line="240" w:lineRule="auto"/>
              <w:rPr>
                <w:iCs/>
                <w:szCs w:val="24"/>
              </w:rPr>
            </w:pPr>
            <w:r>
              <w:rPr>
                <w:rFonts w:hint="eastAsia"/>
                <w:color w:val="000000"/>
              </w:rPr>
              <w:t>10.95</w:t>
            </w:r>
          </w:p>
        </w:tc>
        <w:tc>
          <w:tcPr>
            <w:tcW w:w="990" w:type="dxa"/>
            <w:tcBorders>
              <w:top w:val="nil"/>
              <w:bottom w:val="nil"/>
            </w:tcBorders>
            <w:noWrap/>
          </w:tcPr>
          <w:p w14:paraId="0C3A52B2" w14:textId="77777777" w:rsidR="00331994" w:rsidRPr="00582304" w:rsidRDefault="00331994" w:rsidP="008B57D8">
            <w:pPr>
              <w:spacing w:line="240" w:lineRule="auto"/>
              <w:rPr>
                <w:iCs/>
                <w:szCs w:val="24"/>
              </w:rPr>
            </w:pPr>
            <w:r>
              <w:rPr>
                <w:rFonts w:hint="eastAsia"/>
                <w:color w:val="000000"/>
              </w:rPr>
              <w:t>15.71</w:t>
            </w:r>
          </w:p>
        </w:tc>
        <w:tc>
          <w:tcPr>
            <w:tcW w:w="1278" w:type="dxa"/>
            <w:tcBorders>
              <w:top w:val="nil"/>
              <w:bottom w:val="nil"/>
            </w:tcBorders>
          </w:tcPr>
          <w:p w14:paraId="34833B00"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1D0925C1" w14:textId="77777777" w:rsidTr="008B57D8">
        <w:trPr>
          <w:trHeight w:val="324"/>
        </w:trPr>
        <w:tc>
          <w:tcPr>
            <w:tcW w:w="566" w:type="dxa"/>
            <w:vMerge/>
            <w:tcBorders>
              <w:top w:val="nil"/>
              <w:bottom w:val="single" w:sz="4" w:space="0" w:color="auto"/>
            </w:tcBorders>
          </w:tcPr>
          <w:p w14:paraId="77AC4889"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2767ABE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4F3B7C3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8181627" w14:textId="77777777" w:rsidR="00331994" w:rsidRPr="00582304" w:rsidRDefault="00331994" w:rsidP="008B57D8">
            <w:pPr>
              <w:spacing w:line="240" w:lineRule="auto"/>
              <w:rPr>
                <w:color w:val="000000"/>
              </w:rPr>
            </w:pPr>
            <w:r>
              <w:rPr>
                <w:rFonts w:hint="eastAsia"/>
                <w:color w:val="000000"/>
              </w:rPr>
              <w:t>312.97</w:t>
            </w:r>
          </w:p>
        </w:tc>
        <w:tc>
          <w:tcPr>
            <w:tcW w:w="1085" w:type="dxa"/>
            <w:tcBorders>
              <w:top w:val="nil"/>
              <w:bottom w:val="single" w:sz="4" w:space="0" w:color="auto"/>
            </w:tcBorders>
            <w:noWrap/>
          </w:tcPr>
          <w:p w14:paraId="0F16B268" w14:textId="77777777" w:rsidR="00331994" w:rsidRPr="00582304" w:rsidRDefault="00331994" w:rsidP="008B57D8">
            <w:pPr>
              <w:spacing w:line="240" w:lineRule="auto"/>
              <w:rPr>
                <w:color w:val="000000"/>
              </w:rPr>
            </w:pPr>
            <w:r>
              <w:rPr>
                <w:rFonts w:hint="eastAsia"/>
                <w:color w:val="000000"/>
              </w:rPr>
              <w:t>12.97</w:t>
            </w:r>
          </w:p>
        </w:tc>
        <w:tc>
          <w:tcPr>
            <w:tcW w:w="1089" w:type="dxa"/>
            <w:tcBorders>
              <w:top w:val="nil"/>
              <w:bottom w:val="single" w:sz="4" w:space="0" w:color="auto"/>
            </w:tcBorders>
            <w:noWrap/>
          </w:tcPr>
          <w:p w14:paraId="74C70A42" w14:textId="77777777" w:rsidR="00331994" w:rsidRPr="00582304" w:rsidRDefault="00331994" w:rsidP="008B57D8">
            <w:pPr>
              <w:spacing w:line="240" w:lineRule="auto"/>
              <w:rPr>
                <w:color w:val="000000"/>
              </w:rPr>
            </w:pPr>
            <w:r>
              <w:rPr>
                <w:rFonts w:hint="eastAsia"/>
                <w:color w:val="000000"/>
              </w:rPr>
              <w:t>23.34</w:t>
            </w:r>
          </w:p>
        </w:tc>
        <w:tc>
          <w:tcPr>
            <w:tcW w:w="992" w:type="dxa"/>
            <w:tcBorders>
              <w:top w:val="nil"/>
              <w:bottom w:val="single" w:sz="4" w:space="0" w:color="auto"/>
            </w:tcBorders>
            <w:noWrap/>
          </w:tcPr>
          <w:p w14:paraId="12E174F3" w14:textId="77777777" w:rsidR="00331994" w:rsidRPr="00582304" w:rsidRDefault="00331994" w:rsidP="008B57D8">
            <w:pPr>
              <w:spacing w:line="240" w:lineRule="auto"/>
              <w:rPr>
                <w:color w:val="000000"/>
              </w:rPr>
            </w:pPr>
            <w:r>
              <w:rPr>
                <w:rFonts w:hint="eastAsia"/>
                <w:color w:val="000000"/>
              </w:rPr>
              <w:t>21.64</w:t>
            </w:r>
          </w:p>
        </w:tc>
        <w:tc>
          <w:tcPr>
            <w:tcW w:w="990" w:type="dxa"/>
            <w:tcBorders>
              <w:top w:val="nil"/>
              <w:bottom w:val="single" w:sz="4" w:space="0" w:color="auto"/>
            </w:tcBorders>
            <w:noWrap/>
          </w:tcPr>
          <w:p w14:paraId="6E504233" w14:textId="77777777" w:rsidR="00331994" w:rsidRPr="00582304" w:rsidRDefault="00331994" w:rsidP="008B57D8">
            <w:pPr>
              <w:spacing w:line="240" w:lineRule="auto"/>
              <w:rPr>
                <w:color w:val="000000"/>
              </w:rPr>
            </w:pPr>
            <w:r>
              <w:rPr>
                <w:rFonts w:hint="eastAsia"/>
                <w:color w:val="000000"/>
              </w:rPr>
              <w:t>26.69</w:t>
            </w:r>
          </w:p>
        </w:tc>
        <w:tc>
          <w:tcPr>
            <w:tcW w:w="1278" w:type="dxa"/>
            <w:tcBorders>
              <w:top w:val="nil"/>
              <w:bottom w:val="single" w:sz="4" w:space="0" w:color="auto"/>
            </w:tcBorders>
          </w:tcPr>
          <w:p w14:paraId="18089A03" w14:textId="77777777" w:rsidR="00331994" w:rsidRPr="00582304" w:rsidRDefault="00331994" w:rsidP="008B57D8">
            <w:pPr>
              <w:spacing w:line="240" w:lineRule="auto"/>
              <w:rPr>
                <w:color w:val="000000"/>
              </w:rPr>
            </w:pPr>
            <w:r>
              <w:rPr>
                <w:rFonts w:hint="eastAsia"/>
                <w:color w:val="000000"/>
              </w:rPr>
              <w:t>0.92</w:t>
            </w:r>
          </w:p>
        </w:tc>
      </w:tr>
      <w:tr w:rsidR="00331994" w:rsidRPr="00582304" w14:paraId="3898792E" w14:textId="77777777" w:rsidTr="008B57D8">
        <w:trPr>
          <w:trHeight w:val="324"/>
        </w:trPr>
        <w:tc>
          <w:tcPr>
            <w:tcW w:w="566" w:type="dxa"/>
            <w:vMerge w:val="restart"/>
            <w:tcBorders>
              <w:top w:val="single" w:sz="4" w:space="0" w:color="auto"/>
              <w:bottom w:val="nil"/>
            </w:tcBorders>
            <w:noWrap/>
          </w:tcPr>
          <w:p w14:paraId="02FA2D9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2B3B07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286221F" w14:textId="77777777" w:rsidR="00331994" w:rsidRPr="00582304" w:rsidRDefault="00331994" w:rsidP="008B57D8">
            <w:pPr>
              <w:spacing w:line="240" w:lineRule="auto"/>
              <w:rPr>
                <w:iCs/>
                <w:szCs w:val="24"/>
              </w:rPr>
            </w:pPr>
            <w:r>
              <w:rPr>
                <w:rFonts w:hint="eastAsia"/>
                <w:color w:val="000000"/>
              </w:rPr>
              <w:t>277.54</w:t>
            </w:r>
          </w:p>
        </w:tc>
        <w:tc>
          <w:tcPr>
            <w:tcW w:w="1084" w:type="dxa"/>
            <w:tcBorders>
              <w:top w:val="single" w:sz="4" w:space="0" w:color="auto"/>
              <w:bottom w:val="nil"/>
            </w:tcBorders>
            <w:noWrap/>
          </w:tcPr>
          <w:p w14:paraId="7ED7DC05" w14:textId="77777777" w:rsidR="00331994" w:rsidRPr="00582304" w:rsidRDefault="00331994" w:rsidP="008B57D8">
            <w:pPr>
              <w:spacing w:line="240" w:lineRule="auto"/>
              <w:rPr>
                <w:iCs/>
                <w:szCs w:val="24"/>
              </w:rPr>
            </w:pPr>
            <w:r>
              <w:rPr>
                <w:rFonts w:hint="eastAsia"/>
                <w:color w:val="000000"/>
              </w:rPr>
              <w:t>305.85</w:t>
            </w:r>
          </w:p>
        </w:tc>
        <w:tc>
          <w:tcPr>
            <w:tcW w:w="1085" w:type="dxa"/>
            <w:tcBorders>
              <w:top w:val="single" w:sz="4" w:space="0" w:color="auto"/>
              <w:bottom w:val="nil"/>
            </w:tcBorders>
            <w:noWrap/>
          </w:tcPr>
          <w:p w14:paraId="3A20A713" w14:textId="77777777" w:rsidR="00331994" w:rsidRPr="00582304" w:rsidRDefault="00331994" w:rsidP="008B57D8">
            <w:pPr>
              <w:spacing w:line="240" w:lineRule="auto"/>
              <w:rPr>
                <w:iCs/>
                <w:szCs w:val="24"/>
              </w:rPr>
            </w:pPr>
            <w:r>
              <w:rPr>
                <w:rFonts w:hint="eastAsia"/>
                <w:color w:val="000000"/>
              </w:rPr>
              <w:t>5.85</w:t>
            </w:r>
          </w:p>
        </w:tc>
        <w:tc>
          <w:tcPr>
            <w:tcW w:w="1089" w:type="dxa"/>
            <w:tcBorders>
              <w:top w:val="single" w:sz="4" w:space="0" w:color="auto"/>
              <w:bottom w:val="nil"/>
            </w:tcBorders>
            <w:noWrap/>
          </w:tcPr>
          <w:p w14:paraId="11B6561A" w14:textId="77777777" w:rsidR="00331994" w:rsidRPr="00582304" w:rsidRDefault="00331994" w:rsidP="008B57D8">
            <w:pPr>
              <w:spacing w:line="240" w:lineRule="auto"/>
              <w:rPr>
                <w:iCs/>
                <w:szCs w:val="24"/>
              </w:rPr>
            </w:pPr>
            <w:r>
              <w:rPr>
                <w:rFonts w:hint="eastAsia"/>
                <w:color w:val="000000"/>
              </w:rPr>
              <w:t>7.26</w:t>
            </w:r>
          </w:p>
        </w:tc>
        <w:tc>
          <w:tcPr>
            <w:tcW w:w="992" w:type="dxa"/>
            <w:tcBorders>
              <w:top w:val="single" w:sz="4" w:space="0" w:color="auto"/>
              <w:bottom w:val="nil"/>
            </w:tcBorders>
            <w:noWrap/>
          </w:tcPr>
          <w:p w14:paraId="1B11E0E4" w14:textId="77777777" w:rsidR="00331994" w:rsidRPr="00582304" w:rsidRDefault="00331994" w:rsidP="008B57D8">
            <w:pPr>
              <w:spacing w:line="240" w:lineRule="auto"/>
              <w:rPr>
                <w:iCs/>
                <w:szCs w:val="24"/>
              </w:rPr>
            </w:pPr>
            <w:r>
              <w:rPr>
                <w:rFonts w:hint="eastAsia"/>
                <w:color w:val="000000"/>
              </w:rPr>
              <w:t>6.93</w:t>
            </w:r>
          </w:p>
        </w:tc>
        <w:tc>
          <w:tcPr>
            <w:tcW w:w="990" w:type="dxa"/>
            <w:tcBorders>
              <w:top w:val="single" w:sz="4" w:space="0" w:color="auto"/>
              <w:bottom w:val="nil"/>
            </w:tcBorders>
            <w:noWrap/>
          </w:tcPr>
          <w:p w14:paraId="17ED3C35" w14:textId="77777777" w:rsidR="00331994" w:rsidRPr="00582304" w:rsidRDefault="00331994" w:rsidP="008B57D8">
            <w:pPr>
              <w:spacing w:line="240" w:lineRule="auto"/>
              <w:rPr>
                <w:iCs/>
                <w:szCs w:val="24"/>
              </w:rPr>
            </w:pPr>
            <w:r>
              <w:rPr>
                <w:rFonts w:hint="eastAsia"/>
                <w:color w:val="000000"/>
              </w:rPr>
              <w:t>9.32</w:t>
            </w:r>
          </w:p>
        </w:tc>
        <w:tc>
          <w:tcPr>
            <w:tcW w:w="1278" w:type="dxa"/>
            <w:tcBorders>
              <w:top w:val="single" w:sz="4" w:space="0" w:color="auto"/>
              <w:bottom w:val="nil"/>
            </w:tcBorders>
          </w:tcPr>
          <w:p w14:paraId="032B8BA2"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D38AC49" w14:textId="77777777" w:rsidTr="008B57D8">
        <w:trPr>
          <w:trHeight w:val="324"/>
        </w:trPr>
        <w:tc>
          <w:tcPr>
            <w:tcW w:w="566" w:type="dxa"/>
            <w:vMerge/>
            <w:tcBorders>
              <w:top w:val="nil"/>
              <w:bottom w:val="nil"/>
            </w:tcBorders>
          </w:tcPr>
          <w:p w14:paraId="4C6D9D73" w14:textId="77777777" w:rsidR="00331994" w:rsidRPr="00582304" w:rsidRDefault="00331994" w:rsidP="008B57D8">
            <w:pPr>
              <w:spacing w:line="240" w:lineRule="auto"/>
              <w:rPr>
                <w:iCs/>
                <w:szCs w:val="24"/>
              </w:rPr>
            </w:pPr>
          </w:p>
        </w:tc>
        <w:tc>
          <w:tcPr>
            <w:tcW w:w="1274" w:type="dxa"/>
            <w:tcBorders>
              <w:top w:val="nil"/>
              <w:bottom w:val="nil"/>
            </w:tcBorders>
          </w:tcPr>
          <w:p w14:paraId="243E170D"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071221" w14:textId="77777777" w:rsidR="00331994" w:rsidRPr="00582304" w:rsidRDefault="00331994" w:rsidP="008B57D8">
            <w:pPr>
              <w:spacing w:line="240" w:lineRule="auto"/>
              <w:rPr>
                <w:iCs/>
                <w:szCs w:val="24"/>
              </w:rPr>
            </w:pPr>
          </w:p>
        </w:tc>
        <w:tc>
          <w:tcPr>
            <w:tcW w:w="1084" w:type="dxa"/>
            <w:tcBorders>
              <w:top w:val="nil"/>
              <w:bottom w:val="nil"/>
            </w:tcBorders>
            <w:noWrap/>
          </w:tcPr>
          <w:p w14:paraId="134F75F9" w14:textId="77777777" w:rsidR="00331994" w:rsidRPr="00582304" w:rsidRDefault="00331994" w:rsidP="008B57D8">
            <w:pPr>
              <w:spacing w:line="240" w:lineRule="auto"/>
              <w:rPr>
                <w:iCs/>
                <w:szCs w:val="24"/>
              </w:rPr>
            </w:pPr>
            <w:r>
              <w:rPr>
                <w:rFonts w:hint="eastAsia"/>
                <w:color w:val="000000"/>
              </w:rPr>
              <w:t>306.52</w:t>
            </w:r>
          </w:p>
        </w:tc>
        <w:tc>
          <w:tcPr>
            <w:tcW w:w="1085" w:type="dxa"/>
            <w:tcBorders>
              <w:top w:val="nil"/>
              <w:bottom w:val="nil"/>
            </w:tcBorders>
            <w:noWrap/>
          </w:tcPr>
          <w:p w14:paraId="6A6DA034" w14:textId="77777777" w:rsidR="00331994" w:rsidRPr="00582304" w:rsidRDefault="00331994" w:rsidP="008B57D8">
            <w:pPr>
              <w:spacing w:line="240" w:lineRule="auto"/>
              <w:rPr>
                <w:iCs/>
                <w:szCs w:val="24"/>
              </w:rPr>
            </w:pPr>
            <w:r>
              <w:rPr>
                <w:rFonts w:hint="eastAsia"/>
                <w:color w:val="000000"/>
              </w:rPr>
              <w:t>6.52</w:t>
            </w:r>
          </w:p>
        </w:tc>
        <w:tc>
          <w:tcPr>
            <w:tcW w:w="1089" w:type="dxa"/>
            <w:tcBorders>
              <w:top w:val="nil"/>
              <w:bottom w:val="nil"/>
            </w:tcBorders>
            <w:noWrap/>
          </w:tcPr>
          <w:p w14:paraId="0AA7E76D" w14:textId="77777777" w:rsidR="00331994" w:rsidRPr="00582304" w:rsidRDefault="00331994" w:rsidP="008B57D8">
            <w:pPr>
              <w:spacing w:line="240" w:lineRule="auto"/>
              <w:rPr>
                <w:iCs/>
                <w:szCs w:val="24"/>
              </w:rPr>
            </w:pPr>
            <w:r>
              <w:rPr>
                <w:rFonts w:hint="eastAsia"/>
                <w:color w:val="000000"/>
              </w:rPr>
              <w:t>10.1</w:t>
            </w:r>
          </w:p>
        </w:tc>
        <w:tc>
          <w:tcPr>
            <w:tcW w:w="992" w:type="dxa"/>
            <w:tcBorders>
              <w:top w:val="nil"/>
              <w:bottom w:val="nil"/>
            </w:tcBorders>
            <w:noWrap/>
          </w:tcPr>
          <w:p w14:paraId="6665EFBA" w14:textId="77777777" w:rsidR="00331994" w:rsidRPr="00582304" w:rsidRDefault="00331994" w:rsidP="008B57D8">
            <w:pPr>
              <w:spacing w:line="240" w:lineRule="auto"/>
              <w:rPr>
                <w:iCs/>
                <w:szCs w:val="24"/>
              </w:rPr>
            </w:pPr>
            <w:r>
              <w:rPr>
                <w:rFonts w:hint="eastAsia"/>
                <w:color w:val="000000"/>
              </w:rPr>
              <w:t>7.98</w:t>
            </w:r>
          </w:p>
        </w:tc>
        <w:tc>
          <w:tcPr>
            <w:tcW w:w="990" w:type="dxa"/>
            <w:tcBorders>
              <w:top w:val="nil"/>
              <w:bottom w:val="nil"/>
            </w:tcBorders>
            <w:noWrap/>
          </w:tcPr>
          <w:p w14:paraId="6FAA9613" w14:textId="77777777" w:rsidR="00331994" w:rsidRPr="00582304" w:rsidRDefault="00331994" w:rsidP="008B57D8">
            <w:pPr>
              <w:spacing w:line="240" w:lineRule="auto"/>
              <w:rPr>
                <w:iCs/>
                <w:szCs w:val="24"/>
              </w:rPr>
            </w:pPr>
            <w:r>
              <w:rPr>
                <w:rFonts w:hint="eastAsia"/>
                <w:color w:val="000000"/>
              </w:rPr>
              <w:t>12.02</w:t>
            </w:r>
          </w:p>
        </w:tc>
        <w:tc>
          <w:tcPr>
            <w:tcW w:w="1278" w:type="dxa"/>
            <w:tcBorders>
              <w:top w:val="nil"/>
              <w:bottom w:val="nil"/>
            </w:tcBorders>
          </w:tcPr>
          <w:p w14:paraId="7E4C392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C0D181D" w14:textId="77777777" w:rsidTr="008B57D8">
        <w:trPr>
          <w:trHeight w:val="324"/>
        </w:trPr>
        <w:tc>
          <w:tcPr>
            <w:tcW w:w="566" w:type="dxa"/>
            <w:vMerge/>
            <w:tcBorders>
              <w:top w:val="nil"/>
              <w:bottom w:val="nil"/>
            </w:tcBorders>
          </w:tcPr>
          <w:p w14:paraId="12364BC2" w14:textId="77777777" w:rsidR="00331994" w:rsidRPr="00582304" w:rsidRDefault="00331994" w:rsidP="008B57D8">
            <w:pPr>
              <w:spacing w:line="240" w:lineRule="auto"/>
              <w:rPr>
                <w:iCs/>
                <w:szCs w:val="24"/>
              </w:rPr>
            </w:pPr>
          </w:p>
        </w:tc>
        <w:tc>
          <w:tcPr>
            <w:tcW w:w="1274" w:type="dxa"/>
            <w:tcBorders>
              <w:top w:val="nil"/>
              <w:bottom w:val="nil"/>
            </w:tcBorders>
          </w:tcPr>
          <w:p w14:paraId="4804FFC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02D57F3D" w14:textId="77777777" w:rsidR="00331994" w:rsidRPr="00582304" w:rsidRDefault="00331994" w:rsidP="008B57D8">
            <w:pPr>
              <w:spacing w:line="240" w:lineRule="auto"/>
              <w:rPr>
                <w:iCs/>
                <w:szCs w:val="24"/>
              </w:rPr>
            </w:pPr>
          </w:p>
        </w:tc>
        <w:tc>
          <w:tcPr>
            <w:tcW w:w="1084" w:type="dxa"/>
            <w:tcBorders>
              <w:top w:val="nil"/>
              <w:bottom w:val="nil"/>
            </w:tcBorders>
            <w:noWrap/>
          </w:tcPr>
          <w:p w14:paraId="537F09FF" w14:textId="77777777" w:rsidR="00331994" w:rsidRPr="00582304" w:rsidRDefault="00331994" w:rsidP="008B57D8">
            <w:pPr>
              <w:spacing w:line="240" w:lineRule="auto"/>
              <w:rPr>
                <w:iCs/>
                <w:szCs w:val="24"/>
              </w:rPr>
            </w:pPr>
            <w:r>
              <w:rPr>
                <w:rFonts w:hint="eastAsia"/>
                <w:color w:val="000000"/>
              </w:rPr>
              <w:t>296.67</w:t>
            </w:r>
          </w:p>
        </w:tc>
        <w:tc>
          <w:tcPr>
            <w:tcW w:w="1085" w:type="dxa"/>
            <w:tcBorders>
              <w:top w:val="nil"/>
              <w:bottom w:val="nil"/>
            </w:tcBorders>
            <w:noWrap/>
          </w:tcPr>
          <w:p w14:paraId="4BAF5660" w14:textId="77777777" w:rsidR="00331994" w:rsidRPr="00582304" w:rsidRDefault="00331994" w:rsidP="008B57D8">
            <w:pPr>
              <w:spacing w:line="240" w:lineRule="auto"/>
              <w:rPr>
                <w:iCs/>
                <w:szCs w:val="24"/>
              </w:rPr>
            </w:pPr>
            <w:r>
              <w:rPr>
                <w:rFonts w:hint="eastAsia"/>
                <w:color w:val="000000"/>
              </w:rPr>
              <w:t>-3.33</w:t>
            </w:r>
          </w:p>
        </w:tc>
        <w:tc>
          <w:tcPr>
            <w:tcW w:w="1089" w:type="dxa"/>
            <w:tcBorders>
              <w:top w:val="nil"/>
              <w:bottom w:val="nil"/>
            </w:tcBorders>
            <w:noWrap/>
          </w:tcPr>
          <w:p w14:paraId="20919072" w14:textId="77777777" w:rsidR="00331994" w:rsidRPr="00582304" w:rsidRDefault="00331994" w:rsidP="008B57D8">
            <w:pPr>
              <w:spacing w:line="240" w:lineRule="auto"/>
              <w:rPr>
                <w:iCs/>
                <w:szCs w:val="24"/>
              </w:rPr>
            </w:pPr>
            <w:r>
              <w:rPr>
                <w:rFonts w:hint="eastAsia"/>
                <w:color w:val="000000"/>
              </w:rPr>
              <w:t>6.05</w:t>
            </w:r>
          </w:p>
        </w:tc>
        <w:tc>
          <w:tcPr>
            <w:tcW w:w="992" w:type="dxa"/>
            <w:tcBorders>
              <w:top w:val="nil"/>
              <w:bottom w:val="nil"/>
            </w:tcBorders>
            <w:noWrap/>
          </w:tcPr>
          <w:p w14:paraId="0B5F2AA7" w14:textId="77777777" w:rsidR="00331994" w:rsidRPr="00582304" w:rsidRDefault="00331994" w:rsidP="008B57D8">
            <w:pPr>
              <w:spacing w:line="240" w:lineRule="auto"/>
              <w:rPr>
                <w:iCs/>
                <w:szCs w:val="24"/>
              </w:rPr>
            </w:pPr>
            <w:r>
              <w:rPr>
                <w:rFonts w:hint="eastAsia"/>
                <w:color w:val="000000"/>
              </w:rPr>
              <w:t>5.99</w:t>
            </w:r>
          </w:p>
        </w:tc>
        <w:tc>
          <w:tcPr>
            <w:tcW w:w="990" w:type="dxa"/>
            <w:tcBorders>
              <w:top w:val="nil"/>
              <w:bottom w:val="nil"/>
            </w:tcBorders>
            <w:noWrap/>
          </w:tcPr>
          <w:p w14:paraId="5CF3F5D9" w14:textId="77777777" w:rsidR="00331994" w:rsidRPr="00582304" w:rsidRDefault="00331994" w:rsidP="008B57D8">
            <w:pPr>
              <w:spacing w:line="240" w:lineRule="auto"/>
              <w:rPr>
                <w:iCs/>
                <w:szCs w:val="24"/>
              </w:rPr>
            </w:pPr>
            <w:r>
              <w:rPr>
                <w:rFonts w:hint="eastAsia"/>
                <w:color w:val="000000"/>
              </w:rPr>
              <w:t>6.9</w:t>
            </w:r>
          </w:p>
        </w:tc>
        <w:tc>
          <w:tcPr>
            <w:tcW w:w="1278" w:type="dxa"/>
            <w:tcBorders>
              <w:top w:val="nil"/>
              <w:bottom w:val="nil"/>
            </w:tcBorders>
          </w:tcPr>
          <w:p w14:paraId="162B73FB"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12038031" w14:textId="77777777" w:rsidTr="008B57D8">
        <w:trPr>
          <w:trHeight w:val="324"/>
        </w:trPr>
        <w:tc>
          <w:tcPr>
            <w:tcW w:w="566" w:type="dxa"/>
            <w:vMerge/>
            <w:tcBorders>
              <w:top w:val="nil"/>
              <w:bottom w:val="single" w:sz="4" w:space="0" w:color="auto"/>
            </w:tcBorders>
          </w:tcPr>
          <w:p w14:paraId="3D62BF4A"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05160E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1CFF9B1F"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4EEAAE3" w14:textId="77777777" w:rsidR="00331994" w:rsidRPr="00582304" w:rsidRDefault="00331994" w:rsidP="008B57D8">
            <w:pPr>
              <w:spacing w:line="240" w:lineRule="auto"/>
              <w:rPr>
                <w:color w:val="000000"/>
              </w:rPr>
            </w:pPr>
            <w:r>
              <w:rPr>
                <w:rFonts w:hint="eastAsia"/>
                <w:color w:val="000000"/>
              </w:rPr>
              <w:t>322.72</w:t>
            </w:r>
          </w:p>
        </w:tc>
        <w:tc>
          <w:tcPr>
            <w:tcW w:w="1085" w:type="dxa"/>
            <w:tcBorders>
              <w:top w:val="nil"/>
              <w:bottom w:val="single" w:sz="4" w:space="0" w:color="auto"/>
            </w:tcBorders>
            <w:noWrap/>
          </w:tcPr>
          <w:p w14:paraId="231E89E7" w14:textId="77777777" w:rsidR="00331994" w:rsidRPr="00582304" w:rsidRDefault="00331994" w:rsidP="008B57D8">
            <w:pPr>
              <w:spacing w:line="240" w:lineRule="auto"/>
              <w:rPr>
                <w:color w:val="000000"/>
              </w:rPr>
            </w:pPr>
            <w:r>
              <w:rPr>
                <w:rFonts w:hint="eastAsia"/>
                <w:color w:val="000000"/>
              </w:rPr>
              <w:t>22.72</w:t>
            </w:r>
          </w:p>
        </w:tc>
        <w:tc>
          <w:tcPr>
            <w:tcW w:w="1089" w:type="dxa"/>
            <w:tcBorders>
              <w:top w:val="nil"/>
              <w:bottom w:val="single" w:sz="4" w:space="0" w:color="auto"/>
            </w:tcBorders>
            <w:noWrap/>
          </w:tcPr>
          <w:p w14:paraId="659D28AD" w14:textId="77777777" w:rsidR="00331994" w:rsidRPr="00582304" w:rsidRDefault="00331994" w:rsidP="008B57D8">
            <w:pPr>
              <w:spacing w:line="240" w:lineRule="auto"/>
              <w:rPr>
                <w:color w:val="000000"/>
              </w:rPr>
            </w:pPr>
            <w:r>
              <w:rPr>
                <w:rFonts w:hint="eastAsia"/>
                <w:color w:val="000000"/>
              </w:rPr>
              <w:t>18.08</w:t>
            </w:r>
          </w:p>
        </w:tc>
        <w:tc>
          <w:tcPr>
            <w:tcW w:w="992" w:type="dxa"/>
            <w:tcBorders>
              <w:top w:val="nil"/>
              <w:bottom w:val="single" w:sz="4" w:space="0" w:color="auto"/>
            </w:tcBorders>
            <w:noWrap/>
          </w:tcPr>
          <w:p w14:paraId="592E52CE" w14:textId="77777777" w:rsidR="00331994" w:rsidRPr="00582304" w:rsidRDefault="00331994" w:rsidP="008B57D8">
            <w:pPr>
              <w:spacing w:line="240" w:lineRule="auto"/>
              <w:rPr>
                <w:color w:val="000000"/>
              </w:rPr>
            </w:pPr>
            <w:r>
              <w:rPr>
                <w:rFonts w:hint="eastAsia"/>
                <w:color w:val="000000"/>
              </w:rPr>
              <w:t>18.55</w:t>
            </w:r>
          </w:p>
        </w:tc>
        <w:tc>
          <w:tcPr>
            <w:tcW w:w="990" w:type="dxa"/>
            <w:tcBorders>
              <w:top w:val="nil"/>
              <w:bottom w:val="single" w:sz="4" w:space="0" w:color="auto"/>
            </w:tcBorders>
            <w:noWrap/>
          </w:tcPr>
          <w:p w14:paraId="612BA07F" w14:textId="77777777" w:rsidR="00331994" w:rsidRPr="00582304" w:rsidRDefault="00331994" w:rsidP="008B57D8">
            <w:pPr>
              <w:spacing w:line="240" w:lineRule="auto"/>
              <w:rPr>
                <w:color w:val="000000"/>
              </w:rPr>
            </w:pPr>
            <w:r>
              <w:rPr>
                <w:rFonts w:hint="eastAsia"/>
                <w:color w:val="000000"/>
              </w:rPr>
              <w:t>29.03</w:t>
            </w:r>
          </w:p>
        </w:tc>
        <w:tc>
          <w:tcPr>
            <w:tcW w:w="1278" w:type="dxa"/>
            <w:tcBorders>
              <w:top w:val="nil"/>
              <w:bottom w:val="single" w:sz="4" w:space="0" w:color="auto"/>
            </w:tcBorders>
          </w:tcPr>
          <w:p w14:paraId="61B9050C" w14:textId="77777777" w:rsidR="00331994" w:rsidRPr="00582304" w:rsidRDefault="00331994" w:rsidP="008B57D8">
            <w:pPr>
              <w:spacing w:line="240" w:lineRule="auto"/>
              <w:rPr>
                <w:color w:val="000000"/>
              </w:rPr>
            </w:pPr>
            <w:r>
              <w:rPr>
                <w:rFonts w:hint="eastAsia"/>
                <w:color w:val="000000"/>
              </w:rPr>
              <w:t>0.94</w:t>
            </w:r>
          </w:p>
        </w:tc>
      </w:tr>
      <w:tr w:rsidR="00331994" w:rsidRPr="00582304" w14:paraId="2C4D18FE" w14:textId="77777777" w:rsidTr="008B57D8">
        <w:trPr>
          <w:trHeight w:val="324"/>
        </w:trPr>
        <w:tc>
          <w:tcPr>
            <w:tcW w:w="566" w:type="dxa"/>
            <w:vMerge w:val="restart"/>
            <w:tcBorders>
              <w:top w:val="single" w:sz="4" w:space="0" w:color="auto"/>
            </w:tcBorders>
            <w:noWrap/>
          </w:tcPr>
          <w:p w14:paraId="2B59A1A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289C6DC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42CFFEE" w14:textId="77777777" w:rsidR="00331994" w:rsidRPr="00582304" w:rsidRDefault="00331994" w:rsidP="008B57D8">
            <w:pPr>
              <w:spacing w:line="240" w:lineRule="auto"/>
              <w:rPr>
                <w:iCs/>
                <w:szCs w:val="24"/>
              </w:rPr>
            </w:pPr>
            <w:r>
              <w:rPr>
                <w:rFonts w:hint="eastAsia"/>
                <w:color w:val="000000"/>
              </w:rPr>
              <w:t>291.93</w:t>
            </w:r>
          </w:p>
        </w:tc>
        <w:tc>
          <w:tcPr>
            <w:tcW w:w="1084" w:type="dxa"/>
            <w:tcBorders>
              <w:top w:val="single" w:sz="4" w:space="0" w:color="auto"/>
            </w:tcBorders>
            <w:noWrap/>
          </w:tcPr>
          <w:p w14:paraId="1D63189E" w14:textId="77777777" w:rsidR="00331994" w:rsidRPr="00582304" w:rsidRDefault="00331994" w:rsidP="008B57D8">
            <w:pPr>
              <w:spacing w:line="240" w:lineRule="auto"/>
              <w:rPr>
                <w:iCs/>
                <w:szCs w:val="24"/>
              </w:rPr>
            </w:pPr>
            <w:r>
              <w:rPr>
                <w:rFonts w:hint="eastAsia"/>
                <w:color w:val="000000"/>
              </w:rPr>
              <w:t>301.16</w:t>
            </w:r>
          </w:p>
        </w:tc>
        <w:tc>
          <w:tcPr>
            <w:tcW w:w="1085" w:type="dxa"/>
            <w:tcBorders>
              <w:top w:val="single" w:sz="4" w:space="0" w:color="auto"/>
            </w:tcBorders>
            <w:noWrap/>
          </w:tcPr>
          <w:p w14:paraId="7DB41FFD" w14:textId="77777777" w:rsidR="00331994" w:rsidRPr="00582304" w:rsidRDefault="00331994" w:rsidP="008B57D8">
            <w:pPr>
              <w:spacing w:line="240" w:lineRule="auto"/>
              <w:rPr>
                <w:iCs/>
                <w:szCs w:val="24"/>
              </w:rPr>
            </w:pPr>
            <w:r>
              <w:rPr>
                <w:rFonts w:hint="eastAsia"/>
                <w:color w:val="000000"/>
              </w:rPr>
              <w:t>1.16</w:t>
            </w:r>
          </w:p>
        </w:tc>
        <w:tc>
          <w:tcPr>
            <w:tcW w:w="1089" w:type="dxa"/>
            <w:tcBorders>
              <w:top w:val="single" w:sz="4" w:space="0" w:color="auto"/>
            </w:tcBorders>
            <w:noWrap/>
          </w:tcPr>
          <w:p w14:paraId="023C2EC4" w14:textId="77777777" w:rsidR="00331994" w:rsidRPr="00582304" w:rsidRDefault="00331994" w:rsidP="008B57D8">
            <w:pPr>
              <w:spacing w:line="240" w:lineRule="auto"/>
              <w:rPr>
                <w:iCs/>
                <w:szCs w:val="24"/>
              </w:rPr>
            </w:pPr>
            <w:r>
              <w:rPr>
                <w:rFonts w:hint="eastAsia"/>
                <w:color w:val="000000"/>
              </w:rPr>
              <w:t>3.25</w:t>
            </w:r>
          </w:p>
        </w:tc>
        <w:tc>
          <w:tcPr>
            <w:tcW w:w="992" w:type="dxa"/>
            <w:tcBorders>
              <w:top w:val="single" w:sz="4" w:space="0" w:color="auto"/>
            </w:tcBorders>
            <w:noWrap/>
          </w:tcPr>
          <w:p w14:paraId="59DAC06F" w14:textId="77777777" w:rsidR="00331994" w:rsidRPr="00582304" w:rsidRDefault="00331994" w:rsidP="008B57D8">
            <w:pPr>
              <w:spacing w:line="240" w:lineRule="auto"/>
              <w:rPr>
                <w:iCs/>
                <w:szCs w:val="24"/>
              </w:rPr>
            </w:pPr>
            <w:r>
              <w:rPr>
                <w:rFonts w:hint="eastAsia"/>
                <w:color w:val="000000"/>
              </w:rPr>
              <w:t>3.74</w:t>
            </w:r>
          </w:p>
        </w:tc>
        <w:tc>
          <w:tcPr>
            <w:tcW w:w="990" w:type="dxa"/>
            <w:tcBorders>
              <w:top w:val="single" w:sz="4" w:space="0" w:color="auto"/>
            </w:tcBorders>
            <w:noWrap/>
          </w:tcPr>
          <w:p w14:paraId="38155B1D" w14:textId="77777777" w:rsidR="00331994" w:rsidRPr="00582304" w:rsidRDefault="00331994" w:rsidP="008B57D8">
            <w:pPr>
              <w:spacing w:line="240" w:lineRule="auto"/>
              <w:rPr>
                <w:iCs/>
                <w:szCs w:val="24"/>
              </w:rPr>
            </w:pPr>
            <w:r>
              <w:rPr>
                <w:rFonts w:hint="eastAsia"/>
                <w:color w:val="000000"/>
              </w:rPr>
              <w:t>3.45</w:t>
            </w:r>
          </w:p>
        </w:tc>
        <w:tc>
          <w:tcPr>
            <w:tcW w:w="1278" w:type="dxa"/>
            <w:tcBorders>
              <w:top w:val="single" w:sz="4" w:space="0" w:color="auto"/>
            </w:tcBorders>
          </w:tcPr>
          <w:p w14:paraId="26552A86" w14:textId="77777777" w:rsidR="00331994" w:rsidRPr="00582304" w:rsidRDefault="00331994" w:rsidP="008B57D8">
            <w:pPr>
              <w:spacing w:line="240" w:lineRule="auto"/>
              <w:rPr>
                <w:color w:val="000000"/>
                <w:szCs w:val="24"/>
              </w:rPr>
            </w:pPr>
            <w:r>
              <w:rPr>
                <w:rFonts w:hint="eastAsia"/>
                <w:color w:val="000000"/>
              </w:rPr>
              <w:t>0.97</w:t>
            </w:r>
          </w:p>
        </w:tc>
      </w:tr>
      <w:tr w:rsidR="00331994" w:rsidRPr="00582304" w14:paraId="470EAAC9" w14:textId="77777777" w:rsidTr="008B57D8">
        <w:trPr>
          <w:trHeight w:val="324"/>
        </w:trPr>
        <w:tc>
          <w:tcPr>
            <w:tcW w:w="566" w:type="dxa"/>
            <w:vMerge/>
          </w:tcPr>
          <w:p w14:paraId="24C49899" w14:textId="77777777" w:rsidR="00331994" w:rsidRPr="00582304" w:rsidRDefault="00331994" w:rsidP="008B57D8">
            <w:pPr>
              <w:spacing w:line="240" w:lineRule="auto"/>
              <w:rPr>
                <w:iCs/>
                <w:szCs w:val="24"/>
              </w:rPr>
            </w:pPr>
          </w:p>
        </w:tc>
        <w:tc>
          <w:tcPr>
            <w:tcW w:w="1274" w:type="dxa"/>
          </w:tcPr>
          <w:p w14:paraId="251EF4A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2F9BB688" w14:textId="77777777" w:rsidR="00331994" w:rsidRPr="00582304" w:rsidRDefault="00331994" w:rsidP="008B57D8">
            <w:pPr>
              <w:spacing w:line="240" w:lineRule="auto"/>
              <w:rPr>
                <w:iCs/>
                <w:szCs w:val="24"/>
              </w:rPr>
            </w:pPr>
          </w:p>
        </w:tc>
        <w:tc>
          <w:tcPr>
            <w:tcW w:w="1084" w:type="dxa"/>
            <w:noWrap/>
          </w:tcPr>
          <w:p w14:paraId="03B6446B" w14:textId="77777777" w:rsidR="00331994" w:rsidRPr="00582304" w:rsidRDefault="00331994" w:rsidP="008B57D8">
            <w:pPr>
              <w:spacing w:line="240" w:lineRule="auto"/>
              <w:rPr>
                <w:iCs/>
                <w:szCs w:val="24"/>
              </w:rPr>
            </w:pPr>
            <w:r>
              <w:rPr>
                <w:rFonts w:hint="eastAsia"/>
                <w:color w:val="000000"/>
              </w:rPr>
              <w:t>302.56</w:t>
            </w:r>
          </w:p>
        </w:tc>
        <w:tc>
          <w:tcPr>
            <w:tcW w:w="1085" w:type="dxa"/>
            <w:noWrap/>
          </w:tcPr>
          <w:p w14:paraId="026B7B84" w14:textId="77777777" w:rsidR="00331994" w:rsidRPr="00582304" w:rsidRDefault="00331994" w:rsidP="008B57D8">
            <w:pPr>
              <w:spacing w:line="240" w:lineRule="auto"/>
              <w:rPr>
                <w:iCs/>
                <w:szCs w:val="24"/>
              </w:rPr>
            </w:pPr>
            <w:r>
              <w:rPr>
                <w:rFonts w:hint="eastAsia"/>
                <w:color w:val="000000"/>
              </w:rPr>
              <w:t>2.56</w:t>
            </w:r>
          </w:p>
        </w:tc>
        <w:tc>
          <w:tcPr>
            <w:tcW w:w="1089" w:type="dxa"/>
            <w:noWrap/>
          </w:tcPr>
          <w:p w14:paraId="706E24BB" w14:textId="77777777" w:rsidR="00331994" w:rsidRPr="00582304" w:rsidRDefault="00331994" w:rsidP="008B57D8">
            <w:pPr>
              <w:spacing w:line="240" w:lineRule="auto"/>
              <w:rPr>
                <w:iCs/>
                <w:szCs w:val="24"/>
              </w:rPr>
            </w:pPr>
            <w:r>
              <w:rPr>
                <w:rFonts w:hint="eastAsia"/>
                <w:color w:val="000000"/>
              </w:rPr>
              <w:t>3.73</w:t>
            </w:r>
          </w:p>
        </w:tc>
        <w:tc>
          <w:tcPr>
            <w:tcW w:w="992" w:type="dxa"/>
            <w:noWrap/>
          </w:tcPr>
          <w:p w14:paraId="4C841977" w14:textId="77777777" w:rsidR="00331994" w:rsidRPr="00582304" w:rsidRDefault="00331994" w:rsidP="008B57D8">
            <w:pPr>
              <w:spacing w:line="240" w:lineRule="auto"/>
              <w:rPr>
                <w:iCs/>
                <w:szCs w:val="24"/>
              </w:rPr>
            </w:pPr>
            <w:r>
              <w:rPr>
                <w:rFonts w:hint="eastAsia"/>
                <w:color w:val="000000"/>
              </w:rPr>
              <w:t>4.04</w:t>
            </w:r>
          </w:p>
        </w:tc>
        <w:tc>
          <w:tcPr>
            <w:tcW w:w="990" w:type="dxa"/>
            <w:noWrap/>
          </w:tcPr>
          <w:p w14:paraId="02D1BAA2" w14:textId="77777777" w:rsidR="00331994" w:rsidRPr="00582304" w:rsidRDefault="00331994" w:rsidP="008B57D8">
            <w:pPr>
              <w:spacing w:line="240" w:lineRule="auto"/>
              <w:rPr>
                <w:iCs/>
                <w:szCs w:val="24"/>
              </w:rPr>
            </w:pPr>
            <w:r>
              <w:rPr>
                <w:rFonts w:hint="eastAsia"/>
                <w:color w:val="000000"/>
              </w:rPr>
              <w:t>4.53</w:t>
            </w:r>
          </w:p>
        </w:tc>
        <w:tc>
          <w:tcPr>
            <w:tcW w:w="1278" w:type="dxa"/>
          </w:tcPr>
          <w:p w14:paraId="42F18882"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2350B772" w14:textId="77777777" w:rsidTr="008B57D8">
        <w:trPr>
          <w:trHeight w:val="324"/>
        </w:trPr>
        <w:tc>
          <w:tcPr>
            <w:tcW w:w="566" w:type="dxa"/>
            <w:vMerge/>
          </w:tcPr>
          <w:p w14:paraId="18BABD69" w14:textId="77777777" w:rsidR="00331994" w:rsidRPr="00582304" w:rsidRDefault="00331994" w:rsidP="008B57D8">
            <w:pPr>
              <w:spacing w:line="240" w:lineRule="auto"/>
              <w:rPr>
                <w:iCs/>
                <w:szCs w:val="24"/>
              </w:rPr>
            </w:pPr>
          </w:p>
        </w:tc>
        <w:tc>
          <w:tcPr>
            <w:tcW w:w="1274" w:type="dxa"/>
          </w:tcPr>
          <w:p w14:paraId="4F011732"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77E3BFE3" w14:textId="77777777" w:rsidR="00331994" w:rsidRPr="00582304" w:rsidRDefault="00331994" w:rsidP="008B57D8">
            <w:pPr>
              <w:spacing w:line="240" w:lineRule="auto"/>
              <w:rPr>
                <w:iCs/>
                <w:szCs w:val="24"/>
              </w:rPr>
            </w:pPr>
          </w:p>
        </w:tc>
        <w:tc>
          <w:tcPr>
            <w:tcW w:w="1084" w:type="dxa"/>
            <w:noWrap/>
          </w:tcPr>
          <w:p w14:paraId="774568CA" w14:textId="77777777" w:rsidR="00331994" w:rsidRPr="00582304" w:rsidRDefault="00331994" w:rsidP="008B57D8">
            <w:pPr>
              <w:spacing w:line="240" w:lineRule="auto"/>
              <w:rPr>
                <w:iCs/>
                <w:szCs w:val="24"/>
              </w:rPr>
            </w:pPr>
            <w:r>
              <w:rPr>
                <w:rFonts w:hint="eastAsia"/>
                <w:color w:val="000000"/>
              </w:rPr>
              <w:t>299.35</w:t>
            </w:r>
          </w:p>
        </w:tc>
        <w:tc>
          <w:tcPr>
            <w:tcW w:w="1085" w:type="dxa"/>
            <w:noWrap/>
          </w:tcPr>
          <w:p w14:paraId="3CD1FB01" w14:textId="77777777" w:rsidR="00331994" w:rsidRPr="00582304" w:rsidRDefault="00331994" w:rsidP="008B57D8">
            <w:pPr>
              <w:spacing w:line="240" w:lineRule="auto"/>
              <w:rPr>
                <w:iCs/>
                <w:szCs w:val="24"/>
              </w:rPr>
            </w:pPr>
            <w:r>
              <w:rPr>
                <w:rFonts w:hint="eastAsia"/>
                <w:color w:val="000000"/>
              </w:rPr>
              <w:t>-0.65</w:t>
            </w:r>
          </w:p>
        </w:tc>
        <w:tc>
          <w:tcPr>
            <w:tcW w:w="1089" w:type="dxa"/>
            <w:noWrap/>
          </w:tcPr>
          <w:p w14:paraId="5E97254F" w14:textId="77777777" w:rsidR="00331994" w:rsidRPr="00582304" w:rsidRDefault="00331994" w:rsidP="008B57D8">
            <w:pPr>
              <w:spacing w:line="240" w:lineRule="auto"/>
              <w:rPr>
                <w:iCs/>
                <w:szCs w:val="24"/>
              </w:rPr>
            </w:pPr>
            <w:r>
              <w:rPr>
                <w:rFonts w:hint="eastAsia"/>
                <w:color w:val="000000"/>
              </w:rPr>
              <w:t>3.02</w:t>
            </w:r>
          </w:p>
        </w:tc>
        <w:tc>
          <w:tcPr>
            <w:tcW w:w="992" w:type="dxa"/>
            <w:noWrap/>
          </w:tcPr>
          <w:p w14:paraId="677F40A2" w14:textId="77777777" w:rsidR="00331994" w:rsidRPr="00582304" w:rsidRDefault="00331994" w:rsidP="008B57D8">
            <w:pPr>
              <w:spacing w:line="240" w:lineRule="auto"/>
              <w:rPr>
                <w:iCs/>
                <w:szCs w:val="24"/>
              </w:rPr>
            </w:pPr>
            <w:r>
              <w:rPr>
                <w:rFonts w:hint="eastAsia"/>
                <w:color w:val="000000"/>
              </w:rPr>
              <w:t>3.18</w:t>
            </w:r>
          </w:p>
        </w:tc>
        <w:tc>
          <w:tcPr>
            <w:tcW w:w="990" w:type="dxa"/>
            <w:noWrap/>
          </w:tcPr>
          <w:p w14:paraId="17DF6723" w14:textId="77777777" w:rsidR="00331994" w:rsidRPr="00582304" w:rsidRDefault="00331994" w:rsidP="008B57D8">
            <w:pPr>
              <w:spacing w:line="240" w:lineRule="auto"/>
              <w:rPr>
                <w:iCs/>
                <w:szCs w:val="24"/>
              </w:rPr>
            </w:pPr>
            <w:r>
              <w:rPr>
                <w:rFonts w:hint="eastAsia"/>
                <w:color w:val="000000"/>
              </w:rPr>
              <w:t>3.09</w:t>
            </w:r>
          </w:p>
        </w:tc>
        <w:tc>
          <w:tcPr>
            <w:tcW w:w="1278" w:type="dxa"/>
          </w:tcPr>
          <w:p w14:paraId="70846CD9"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4CBB81D" w14:textId="77777777" w:rsidTr="008B57D8">
        <w:trPr>
          <w:trHeight w:val="324"/>
        </w:trPr>
        <w:tc>
          <w:tcPr>
            <w:tcW w:w="566" w:type="dxa"/>
            <w:vMerge/>
          </w:tcPr>
          <w:p w14:paraId="6A9A5891" w14:textId="77777777" w:rsidR="00331994" w:rsidRPr="00582304" w:rsidRDefault="00331994" w:rsidP="008B57D8">
            <w:pPr>
              <w:spacing w:line="240" w:lineRule="auto"/>
              <w:rPr>
                <w:iCs/>
                <w:szCs w:val="24"/>
              </w:rPr>
            </w:pPr>
          </w:p>
        </w:tc>
        <w:tc>
          <w:tcPr>
            <w:tcW w:w="1274" w:type="dxa"/>
          </w:tcPr>
          <w:p w14:paraId="3E44AFC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C1958B6" w14:textId="77777777" w:rsidR="00331994" w:rsidRPr="00582304" w:rsidRDefault="00331994" w:rsidP="008B57D8">
            <w:pPr>
              <w:spacing w:line="240" w:lineRule="auto"/>
              <w:rPr>
                <w:iCs/>
                <w:szCs w:val="24"/>
              </w:rPr>
            </w:pPr>
          </w:p>
        </w:tc>
        <w:tc>
          <w:tcPr>
            <w:tcW w:w="1084" w:type="dxa"/>
            <w:noWrap/>
          </w:tcPr>
          <w:p w14:paraId="236D2705" w14:textId="77777777" w:rsidR="00331994" w:rsidRPr="00582304" w:rsidRDefault="00331994" w:rsidP="008B57D8">
            <w:pPr>
              <w:spacing w:line="240" w:lineRule="auto"/>
              <w:rPr>
                <w:color w:val="000000"/>
              </w:rPr>
            </w:pPr>
            <w:r>
              <w:rPr>
                <w:rFonts w:hint="eastAsia"/>
                <w:color w:val="000000"/>
              </w:rPr>
              <w:t>329.92</w:t>
            </w:r>
          </w:p>
        </w:tc>
        <w:tc>
          <w:tcPr>
            <w:tcW w:w="1085" w:type="dxa"/>
            <w:noWrap/>
          </w:tcPr>
          <w:p w14:paraId="2D7EA9AF" w14:textId="77777777" w:rsidR="00331994" w:rsidRPr="00582304" w:rsidRDefault="00331994" w:rsidP="008B57D8">
            <w:pPr>
              <w:spacing w:line="240" w:lineRule="auto"/>
              <w:rPr>
                <w:color w:val="000000"/>
              </w:rPr>
            </w:pPr>
            <w:r>
              <w:rPr>
                <w:rFonts w:hint="eastAsia"/>
                <w:color w:val="000000"/>
              </w:rPr>
              <w:t>29.92</w:t>
            </w:r>
          </w:p>
        </w:tc>
        <w:tc>
          <w:tcPr>
            <w:tcW w:w="1089" w:type="dxa"/>
            <w:noWrap/>
          </w:tcPr>
          <w:p w14:paraId="6F406142" w14:textId="77777777" w:rsidR="00331994" w:rsidRPr="00582304" w:rsidRDefault="00331994" w:rsidP="008B57D8">
            <w:pPr>
              <w:spacing w:line="240" w:lineRule="auto"/>
              <w:rPr>
                <w:color w:val="000000"/>
              </w:rPr>
            </w:pPr>
            <w:r>
              <w:rPr>
                <w:rFonts w:hint="eastAsia"/>
                <w:color w:val="000000"/>
              </w:rPr>
              <w:t>14.28</w:t>
            </w:r>
          </w:p>
        </w:tc>
        <w:tc>
          <w:tcPr>
            <w:tcW w:w="992" w:type="dxa"/>
            <w:noWrap/>
          </w:tcPr>
          <w:p w14:paraId="13E01425" w14:textId="77777777" w:rsidR="00331994" w:rsidRPr="00582304" w:rsidRDefault="00331994" w:rsidP="008B57D8">
            <w:pPr>
              <w:spacing w:line="240" w:lineRule="auto"/>
              <w:rPr>
                <w:color w:val="000000"/>
              </w:rPr>
            </w:pPr>
            <w:r>
              <w:rPr>
                <w:rFonts w:hint="eastAsia"/>
                <w:color w:val="000000"/>
              </w:rPr>
              <w:t>18.41</w:t>
            </w:r>
          </w:p>
        </w:tc>
        <w:tc>
          <w:tcPr>
            <w:tcW w:w="990" w:type="dxa"/>
            <w:noWrap/>
          </w:tcPr>
          <w:p w14:paraId="167189F7" w14:textId="77777777" w:rsidR="00331994" w:rsidRPr="00582304" w:rsidRDefault="00331994" w:rsidP="008B57D8">
            <w:pPr>
              <w:spacing w:line="240" w:lineRule="auto"/>
              <w:rPr>
                <w:color w:val="000000"/>
              </w:rPr>
            </w:pPr>
            <w:r>
              <w:rPr>
                <w:rFonts w:hint="eastAsia"/>
                <w:color w:val="000000"/>
              </w:rPr>
              <w:t>33.14</w:t>
            </w:r>
          </w:p>
        </w:tc>
        <w:tc>
          <w:tcPr>
            <w:tcW w:w="1278" w:type="dxa"/>
          </w:tcPr>
          <w:p w14:paraId="1CC676E4" w14:textId="77777777" w:rsidR="00331994" w:rsidRPr="00582304" w:rsidRDefault="00331994" w:rsidP="008B57D8">
            <w:pPr>
              <w:spacing w:line="240" w:lineRule="auto"/>
              <w:rPr>
                <w:color w:val="000000"/>
              </w:rPr>
            </w:pPr>
            <w:r>
              <w:rPr>
                <w:rFonts w:hint="eastAsia"/>
                <w:color w:val="000000"/>
              </w:rPr>
              <w:t>0.96</w:t>
            </w:r>
          </w:p>
        </w:tc>
      </w:tr>
    </w:tbl>
    <w:p w14:paraId="689BD23D" w14:textId="590ABAED" w:rsidR="00331994" w:rsidRPr="004C6744" w:rsidRDefault="00331994" w:rsidP="00331994">
      <w:pPr>
        <w:pStyle w:val="af1"/>
        <w:spacing w:line="240" w:lineRule="auto"/>
      </w:pPr>
      <w:bookmarkStart w:id="402" w:name="_Toc163389754"/>
      <w:bookmarkStart w:id="403" w:name="_Toc163389823"/>
      <w:bookmarkStart w:id="404" w:name="_Toc163389970"/>
      <w:r>
        <w:lastRenderedPageBreak/>
        <w:t xml:space="preserve">Table S. </w:t>
      </w:r>
      <w:fldSimple w:instr=" SEQ Table_S. \* ARABIC ">
        <w:r w:rsidR="009D47CB">
          <w:rPr>
            <w:noProof/>
          </w:rPr>
          <w:t>18</w:t>
        </w:r>
      </w:fldSimple>
      <w:r w:rsidRPr="008E12A9">
        <w:rPr>
          <w:rFonts w:hint="eastAsia"/>
        </w:rPr>
        <w:t>取後</w:t>
      </w:r>
      <w:r>
        <w:rPr>
          <w:rFonts w:hint="eastAsia"/>
        </w:rPr>
        <w:t>不</w:t>
      </w:r>
      <w:r w:rsidRPr="008E12A9">
        <w:rPr>
          <w:rFonts w:hint="eastAsia"/>
        </w:rPr>
        <w:t>放回的抽樣方式在第</w:t>
      </w:r>
      <w:r>
        <w:rPr>
          <w:rFonts w:hint="eastAsia"/>
        </w:rPr>
        <w:t>三</w:t>
      </w:r>
      <w:r w:rsidRPr="008E12A9">
        <w:rPr>
          <w:rFonts w:hint="eastAsia"/>
        </w:rPr>
        <w:t>種物種與區塊假設下，</w:t>
      </w:r>
      <w:r w:rsidRPr="008E12A9">
        <w:rPr>
          <w:rFonts w:cs="Times New Roman" w:hint="eastAsia"/>
        </w:rPr>
        <w:t>兩群落皆為均勻模型之情況下的估計結果。</w:t>
      </w:r>
      <w:bookmarkEnd w:id="402"/>
      <w:bookmarkEnd w:id="403"/>
      <w:bookmarkEnd w:id="404"/>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0693D11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3CDD4DC5"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0FD4FB8"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60E7EE74"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CB3C33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754DE1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DD9BCCC"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52CDC23"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350618A3"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45EBEA9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82F2FB6" w14:textId="77777777" w:rsidTr="008B57D8">
        <w:trPr>
          <w:trHeight w:val="324"/>
        </w:trPr>
        <w:tc>
          <w:tcPr>
            <w:tcW w:w="566" w:type="dxa"/>
            <w:vMerge w:val="restart"/>
            <w:tcBorders>
              <w:top w:val="double" w:sz="4" w:space="0" w:color="auto"/>
              <w:bottom w:val="nil"/>
            </w:tcBorders>
            <w:noWrap/>
            <w:hideMark/>
          </w:tcPr>
          <w:p w14:paraId="6FC838B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6F349F8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0D87F77" w14:textId="77777777" w:rsidR="00331994" w:rsidRPr="00582304" w:rsidRDefault="00331994" w:rsidP="008B57D8">
            <w:pPr>
              <w:spacing w:line="240" w:lineRule="auto"/>
              <w:rPr>
                <w:iCs/>
                <w:szCs w:val="24"/>
              </w:rPr>
            </w:pPr>
            <w:r>
              <w:rPr>
                <w:rFonts w:hint="eastAsia"/>
                <w:color w:val="000000"/>
              </w:rPr>
              <w:t>160.17</w:t>
            </w:r>
          </w:p>
        </w:tc>
        <w:tc>
          <w:tcPr>
            <w:tcW w:w="1084" w:type="dxa"/>
            <w:tcBorders>
              <w:top w:val="double" w:sz="4" w:space="0" w:color="auto"/>
              <w:bottom w:val="nil"/>
            </w:tcBorders>
            <w:noWrap/>
          </w:tcPr>
          <w:p w14:paraId="1C9EE375" w14:textId="77777777" w:rsidR="00331994" w:rsidRPr="00582304" w:rsidRDefault="00331994" w:rsidP="008B57D8">
            <w:pPr>
              <w:spacing w:line="240" w:lineRule="auto"/>
              <w:rPr>
                <w:iCs/>
                <w:szCs w:val="24"/>
              </w:rPr>
            </w:pPr>
            <w:r>
              <w:rPr>
                <w:rFonts w:hint="eastAsia"/>
                <w:color w:val="000000"/>
              </w:rPr>
              <w:t>301.53</w:t>
            </w:r>
          </w:p>
        </w:tc>
        <w:tc>
          <w:tcPr>
            <w:tcW w:w="1085" w:type="dxa"/>
            <w:tcBorders>
              <w:top w:val="double" w:sz="4" w:space="0" w:color="auto"/>
              <w:bottom w:val="nil"/>
            </w:tcBorders>
            <w:noWrap/>
          </w:tcPr>
          <w:p w14:paraId="1688B036" w14:textId="77777777" w:rsidR="00331994" w:rsidRPr="00582304" w:rsidRDefault="00331994" w:rsidP="008B57D8">
            <w:pPr>
              <w:spacing w:line="240" w:lineRule="auto"/>
              <w:rPr>
                <w:iCs/>
                <w:szCs w:val="24"/>
              </w:rPr>
            </w:pPr>
            <w:r>
              <w:rPr>
                <w:rFonts w:hint="eastAsia"/>
                <w:color w:val="000000"/>
              </w:rPr>
              <w:t>1.53</w:t>
            </w:r>
          </w:p>
        </w:tc>
        <w:tc>
          <w:tcPr>
            <w:tcW w:w="1089" w:type="dxa"/>
            <w:tcBorders>
              <w:top w:val="double" w:sz="4" w:space="0" w:color="auto"/>
              <w:bottom w:val="nil"/>
            </w:tcBorders>
            <w:noWrap/>
          </w:tcPr>
          <w:p w14:paraId="14DCBDA5" w14:textId="77777777" w:rsidR="00331994" w:rsidRPr="00582304" w:rsidRDefault="00331994" w:rsidP="008B57D8">
            <w:pPr>
              <w:spacing w:line="240" w:lineRule="auto"/>
              <w:rPr>
                <w:iCs/>
                <w:szCs w:val="24"/>
              </w:rPr>
            </w:pPr>
            <w:r>
              <w:rPr>
                <w:rFonts w:hint="eastAsia"/>
                <w:color w:val="000000"/>
              </w:rPr>
              <w:t>34.34</w:t>
            </w:r>
          </w:p>
        </w:tc>
        <w:tc>
          <w:tcPr>
            <w:tcW w:w="992" w:type="dxa"/>
            <w:tcBorders>
              <w:top w:val="double" w:sz="4" w:space="0" w:color="auto"/>
              <w:bottom w:val="nil"/>
            </w:tcBorders>
            <w:noWrap/>
          </w:tcPr>
          <w:p w14:paraId="736414FE" w14:textId="77777777" w:rsidR="00331994" w:rsidRPr="00582304" w:rsidRDefault="00331994" w:rsidP="008B57D8">
            <w:pPr>
              <w:spacing w:line="240" w:lineRule="auto"/>
              <w:rPr>
                <w:iCs/>
                <w:szCs w:val="24"/>
              </w:rPr>
            </w:pPr>
            <w:r>
              <w:rPr>
                <w:rFonts w:hint="eastAsia"/>
                <w:color w:val="000000"/>
              </w:rPr>
              <w:t>28.41</w:t>
            </w:r>
          </w:p>
        </w:tc>
        <w:tc>
          <w:tcPr>
            <w:tcW w:w="990" w:type="dxa"/>
            <w:tcBorders>
              <w:top w:val="double" w:sz="4" w:space="0" w:color="auto"/>
              <w:bottom w:val="nil"/>
            </w:tcBorders>
            <w:noWrap/>
          </w:tcPr>
          <w:p w14:paraId="61863B00" w14:textId="77777777" w:rsidR="00331994" w:rsidRPr="00582304" w:rsidRDefault="00331994" w:rsidP="008B57D8">
            <w:pPr>
              <w:spacing w:line="240" w:lineRule="auto"/>
              <w:rPr>
                <w:iCs/>
                <w:szCs w:val="24"/>
              </w:rPr>
            </w:pPr>
            <w:r>
              <w:rPr>
                <w:rFonts w:hint="eastAsia"/>
                <w:color w:val="000000"/>
              </w:rPr>
              <w:t>34.35</w:t>
            </w:r>
          </w:p>
        </w:tc>
        <w:tc>
          <w:tcPr>
            <w:tcW w:w="1278" w:type="dxa"/>
            <w:tcBorders>
              <w:top w:val="double" w:sz="4" w:space="0" w:color="auto"/>
              <w:bottom w:val="nil"/>
            </w:tcBorders>
          </w:tcPr>
          <w:p w14:paraId="75924A09" w14:textId="77777777" w:rsidR="00331994" w:rsidRPr="00582304" w:rsidRDefault="00331994" w:rsidP="008B57D8">
            <w:pPr>
              <w:spacing w:line="240" w:lineRule="auto"/>
              <w:rPr>
                <w:color w:val="FF0000"/>
                <w:szCs w:val="24"/>
              </w:rPr>
            </w:pPr>
            <w:r>
              <w:rPr>
                <w:rFonts w:hint="eastAsia"/>
                <w:color w:val="000000"/>
              </w:rPr>
              <w:t>0.9</w:t>
            </w:r>
          </w:p>
        </w:tc>
      </w:tr>
      <w:tr w:rsidR="00331994" w:rsidRPr="00582304" w14:paraId="20212DDC" w14:textId="77777777" w:rsidTr="008B57D8">
        <w:trPr>
          <w:trHeight w:val="324"/>
        </w:trPr>
        <w:tc>
          <w:tcPr>
            <w:tcW w:w="566" w:type="dxa"/>
            <w:vMerge/>
            <w:tcBorders>
              <w:top w:val="nil"/>
              <w:bottom w:val="nil"/>
            </w:tcBorders>
            <w:hideMark/>
          </w:tcPr>
          <w:p w14:paraId="15461716" w14:textId="77777777" w:rsidR="00331994" w:rsidRPr="00582304" w:rsidRDefault="00331994" w:rsidP="008B57D8">
            <w:pPr>
              <w:spacing w:line="240" w:lineRule="auto"/>
              <w:rPr>
                <w:iCs/>
                <w:szCs w:val="24"/>
              </w:rPr>
            </w:pPr>
          </w:p>
        </w:tc>
        <w:tc>
          <w:tcPr>
            <w:tcW w:w="1274" w:type="dxa"/>
            <w:tcBorders>
              <w:top w:val="nil"/>
              <w:bottom w:val="nil"/>
            </w:tcBorders>
          </w:tcPr>
          <w:p w14:paraId="3CF062C9"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D0A90E8" w14:textId="77777777" w:rsidR="00331994" w:rsidRPr="00582304" w:rsidRDefault="00331994" w:rsidP="008B57D8">
            <w:pPr>
              <w:spacing w:line="240" w:lineRule="auto"/>
              <w:rPr>
                <w:iCs/>
                <w:szCs w:val="24"/>
              </w:rPr>
            </w:pPr>
          </w:p>
        </w:tc>
        <w:tc>
          <w:tcPr>
            <w:tcW w:w="1084" w:type="dxa"/>
            <w:tcBorders>
              <w:top w:val="nil"/>
              <w:bottom w:val="nil"/>
            </w:tcBorders>
            <w:noWrap/>
          </w:tcPr>
          <w:p w14:paraId="496616F5" w14:textId="77777777" w:rsidR="00331994" w:rsidRPr="00582304" w:rsidRDefault="00331994" w:rsidP="008B57D8">
            <w:pPr>
              <w:spacing w:line="240" w:lineRule="auto"/>
              <w:rPr>
                <w:iCs/>
                <w:szCs w:val="24"/>
              </w:rPr>
            </w:pPr>
            <w:r>
              <w:rPr>
                <w:rFonts w:hint="eastAsia"/>
                <w:color w:val="000000"/>
              </w:rPr>
              <w:t>306.52</w:t>
            </w:r>
          </w:p>
        </w:tc>
        <w:tc>
          <w:tcPr>
            <w:tcW w:w="1085" w:type="dxa"/>
            <w:tcBorders>
              <w:top w:val="nil"/>
              <w:bottom w:val="nil"/>
            </w:tcBorders>
            <w:noWrap/>
          </w:tcPr>
          <w:p w14:paraId="6C8B8673" w14:textId="77777777" w:rsidR="00331994" w:rsidRPr="00582304" w:rsidRDefault="00331994" w:rsidP="008B57D8">
            <w:pPr>
              <w:spacing w:line="240" w:lineRule="auto"/>
              <w:rPr>
                <w:iCs/>
                <w:szCs w:val="24"/>
              </w:rPr>
            </w:pPr>
            <w:r>
              <w:rPr>
                <w:rFonts w:hint="eastAsia"/>
                <w:color w:val="000000"/>
              </w:rPr>
              <w:t>6.52</w:t>
            </w:r>
          </w:p>
        </w:tc>
        <w:tc>
          <w:tcPr>
            <w:tcW w:w="1089" w:type="dxa"/>
            <w:tcBorders>
              <w:top w:val="nil"/>
              <w:bottom w:val="nil"/>
            </w:tcBorders>
            <w:noWrap/>
          </w:tcPr>
          <w:p w14:paraId="3FB1D4A0" w14:textId="77777777" w:rsidR="00331994" w:rsidRPr="00582304" w:rsidRDefault="00331994" w:rsidP="008B57D8">
            <w:pPr>
              <w:spacing w:line="240" w:lineRule="auto"/>
              <w:rPr>
                <w:iCs/>
                <w:szCs w:val="24"/>
              </w:rPr>
            </w:pPr>
            <w:r>
              <w:rPr>
                <w:rFonts w:hint="eastAsia"/>
                <w:color w:val="000000"/>
              </w:rPr>
              <w:t>41.04</w:t>
            </w:r>
          </w:p>
        </w:tc>
        <w:tc>
          <w:tcPr>
            <w:tcW w:w="992" w:type="dxa"/>
            <w:tcBorders>
              <w:top w:val="nil"/>
              <w:bottom w:val="nil"/>
            </w:tcBorders>
            <w:noWrap/>
          </w:tcPr>
          <w:p w14:paraId="2436D8DD" w14:textId="77777777" w:rsidR="00331994" w:rsidRPr="00582304" w:rsidRDefault="00331994" w:rsidP="008B57D8">
            <w:pPr>
              <w:spacing w:line="240" w:lineRule="auto"/>
              <w:rPr>
                <w:iCs/>
                <w:szCs w:val="24"/>
              </w:rPr>
            </w:pPr>
            <w:r>
              <w:rPr>
                <w:rFonts w:hint="eastAsia"/>
                <w:color w:val="000000"/>
              </w:rPr>
              <w:t>35.79</w:t>
            </w:r>
          </w:p>
        </w:tc>
        <w:tc>
          <w:tcPr>
            <w:tcW w:w="990" w:type="dxa"/>
            <w:tcBorders>
              <w:top w:val="nil"/>
              <w:bottom w:val="nil"/>
            </w:tcBorders>
            <w:noWrap/>
          </w:tcPr>
          <w:p w14:paraId="672A6ED9" w14:textId="77777777" w:rsidR="00331994" w:rsidRPr="00582304" w:rsidRDefault="00331994" w:rsidP="008B57D8">
            <w:pPr>
              <w:spacing w:line="240" w:lineRule="auto"/>
              <w:rPr>
                <w:iCs/>
                <w:szCs w:val="24"/>
              </w:rPr>
            </w:pPr>
            <w:r>
              <w:rPr>
                <w:rFonts w:hint="eastAsia"/>
                <w:color w:val="000000"/>
              </w:rPr>
              <w:t>41.53</w:t>
            </w:r>
          </w:p>
        </w:tc>
        <w:tc>
          <w:tcPr>
            <w:tcW w:w="1278" w:type="dxa"/>
            <w:tcBorders>
              <w:top w:val="nil"/>
              <w:bottom w:val="nil"/>
            </w:tcBorders>
          </w:tcPr>
          <w:p w14:paraId="61EB6F7E"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DED4BCB" w14:textId="77777777" w:rsidTr="008B57D8">
        <w:trPr>
          <w:trHeight w:val="324"/>
        </w:trPr>
        <w:tc>
          <w:tcPr>
            <w:tcW w:w="566" w:type="dxa"/>
            <w:vMerge/>
            <w:tcBorders>
              <w:top w:val="nil"/>
              <w:bottom w:val="nil"/>
            </w:tcBorders>
            <w:hideMark/>
          </w:tcPr>
          <w:p w14:paraId="33E918C7" w14:textId="77777777" w:rsidR="00331994" w:rsidRPr="00582304" w:rsidRDefault="00331994" w:rsidP="008B57D8">
            <w:pPr>
              <w:spacing w:line="240" w:lineRule="auto"/>
              <w:rPr>
                <w:iCs/>
                <w:szCs w:val="24"/>
              </w:rPr>
            </w:pPr>
          </w:p>
        </w:tc>
        <w:tc>
          <w:tcPr>
            <w:tcW w:w="1274" w:type="dxa"/>
            <w:tcBorders>
              <w:top w:val="nil"/>
              <w:bottom w:val="nil"/>
            </w:tcBorders>
          </w:tcPr>
          <w:p w14:paraId="10686B8E"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10F2D139" w14:textId="77777777" w:rsidR="00331994" w:rsidRPr="00582304" w:rsidRDefault="00331994" w:rsidP="008B57D8">
            <w:pPr>
              <w:spacing w:line="240" w:lineRule="auto"/>
              <w:rPr>
                <w:iCs/>
                <w:szCs w:val="24"/>
              </w:rPr>
            </w:pPr>
          </w:p>
        </w:tc>
        <w:tc>
          <w:tcPr>
            <w:tcW w:w="1084" w:type="dxa"/>
            <w:tcBorders>
              <w:top w:val="nil"/>
              <w:bottom w:val="nil"/>
            </w:tcBorders>
            <w:noWrap/>
          </w:tcPr>
          <w:p w14:paraId="4E5138BF" w14:textId="77777777" w:rsidR="00331994" w:rsidRPr="00582304" w:rsidRDefault="00331994" w:rsidP="008B57D8">
            <w:pPr>
              <w:spacing w:line="240" w:lineRule="auto"/>
              <w:rPr>
                <w:iCs/>
                <w:szCs w:val="24"/>
              </w:rPr>
            </w:pPr>
            <w:r>
              <w:rPr>
                <w:rFonts w:hint="eastAsia"/>
                <w:color w:val="000000"/>
              </w:rPr>
              <w:t>233.84</w:t>
            </w:r>
          </w:p>
        </w:tc>
        <w:tc>
          <w:tcPr>
            <w:tcW w:w="1085" w:type="dxa"/>
            <w:tcBorders>
              <w:top w:val="nil"/>
              <w:bottom w:val="nil"/>
            </w:tcBorders>
            <w:noWrap/>
          </w:tcPr>
          <w:p w14:paraId="1CFAC457" w14:textId="77777777" w:rsidR="00331994" w:rsidRPr="00582304" w:rsidRDefault="00331994" w:rsidP="008B57D8">
            <w:pPr>
              <w:spacing w:line="240" w:lineRule="auto"/>
              <w:rPr>
                <w:iCs/>
                <w:szCs w:val="24"/>
              </w:rPr>
            </w:pPr>
            <w:r>
              <w:rPr>
                <w:rFonts w:hint="eastAsia"/>
                <w:color w:val="000000"/>
              </w:rPr>
              <w:t>-66.16</w:t>
            </w:r>
          </w:p>
        </w:tc>
        <w:tc>
          <w:tcPr>
            <w:tcW w:w="1089" w:type="dxa"/>
            <w:tcBorders>
              <w:top w:val="nil"/>
              <w:bottom w:val="nil"/>
            </w:tcBorders>
            <w:noWrap/>
          </w:tcPr>
          <w:p w14:paraId="5B4B05FC" w14:textId="77777777" w:rsidR="00331994" w:rsidRPr="00582304" w:rsidRDefault="00331994" w:rsidP="008B57D8">
            <w:pPr>
              <w:spacing w:line="240" w:lineRule="auto"/>
              <w:rPr>
                <w:iCs/>
                <w:szCs w:val="24"/>
              </w:rPr>
            </w:pPr>
            <w:r>
              <w:rPr>
                <w:rFonts w:hint="eastAsia"/>
                <w:color w:val="000000"/>
              </w:rPr>
              <w:t>20.05</w:t>
            </w:r>
          </w:p>
        </w:tc>
        <w:tc>
          <w:tcPr>
            <w:tcW w:w="992" w:type="dxa"/>
            <w:tcBorders>
              <w:top w:val="nil"/>
              <w:bottom w:val="nil"/>
            </w:tcBorders>
            <w:noWrap/>
          </w:tcPr>
          <w:p w14:paraId="68318037" w14:textId="77777777" w:rsidR="00331994" w:rsidRPr="00582304" w:rsidRDefault="00331994" w:rsidP="008B57D8">
            <w:pPr>
              <w:spacing w:line="240" w:lineRule="auto"/>
              <w:rPr>
                <w:iCs/>
                <w:szCs w:val="24"/>
              </w:rPr>
            </w:pPr>
            <w:r>
              <w:rPr>
                <w:rFonts w:hint="eastAsia"/>
                <w:color w:val="000000"/>
              </w:rPr>
              <w:t>16.93</w:t>
            </w:r>
          </w:p>
        </w:tc>
        <w:tc>
          <w:tcPr>
            <w:tcW w:w="990" w:type="dxa"/>
            <w:tcBorders>
              <w:top w:val="nil"/>
              <w:bottom w:val="nil"/>
            </w:tcBorders>
            <w:noWrap/>
          </w:tcPr>
          <w:p w14:paraId="4E10BEDB" w14:textId="77777777" w:rsidR="00331994" w:rsidRPr="00582304" w:rsidRDefault="00331994" w:rsidP="008B57D8">
            <w:pPr>
              <w:spacing w:line="240" w:lineRule="auto"/>
              <w:rPr>
                <w:iCs/>
                <w:szCs w:val="24"/>
              </w:rPr>
            </w:pPr>
            <w:r>
              <w:rPr>
                <w:rFonts w:hint="eastAsia"/>
                <w:color w:val="000000"/>
              </w:rPr>
              <w:t>69.13</w:t>
            </w:r>
          </w:p>
        </w:tc>
        <w:tc>
          <w:tcPr>
            <w:tcW w:w="1278" w:type="dxa"/>
            <w:tcBorders>
              <w:top w:val="nil"/>
              <w:bottom w:val="nil"/>
            </w:tcBorders>
          </w:tcPr>
          <w:p w14:paraId="7376C194"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7D10CD3" w14:textId="77777777" w:rsidTr="008B57D8">
        <w:trPr>
          <w:trHeight w:val="324"/>
        </w:trPr>
        <w:tc>
          <w:tcPr>
            <w:tcW w:w="566" w:type="dxa"/>
            <w:vMerge/>
            <w:tcBorders>
              <w:top w:val="nil"/>
              <w:bottom w:val="single" w:sz="4" w:space="0" w:color="auto"/>
            </w:tcBorders>
          </w:tcPr>
          <w:p w14:paraId="03817C7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991CE2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99DB876"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2BA2CA3" w14:textId="77777777" w:rsidR="00331994" w:rsidRPr="00582304" w:rsidRDefault="00331994" w:rsidP="008B57D8">
            <w:pPr>
              <w:spacing w:line="240" w:lineRule="auto"/>
              <w:rPr>
                <w:color w:val="000000"/>
              </w:rPr>
            </w:pPr>
            <w:r>
              <w:rPr>
                <w:rFonts w:hint="eastAsia"/>
                <w:color w:val="000000"/>
              </w:rPr>
              <w:t>262.46</w:t>
            </w:r>
          </w:p>
        </w:tc>
        <w:tc>
          <w:tcPr>
            <w:tcW w:w="1085" w:type="dxa"/>
            <w:tcBorders>
              <w:top w:val="nil"/>
              <w:bottom w:val="single" w:sz="4" w:space="0" w:color="auto"/>
            </w:tcBorders>
            <w:noWrap/>
          </w:tcPr>
          <w:p w14:paraId="3B4F0B4F" w14:textId="77777777" w:rsidR="00331994" w:rsidRPr="00582304" w:rsidRDefault="00331994" w:rsidP="008B57D8">
            <w:pPr>
              <w:spacing w:line="240" w:lineRule="auto"/>
              <w:rPr>
                <w:color w:val="000000"/>
              </w:rPr>
            </w:pPr>
            <w:r>
              <w:rPr>
                <w:rFonts w:hint="eastAsia"/>
                <w:color w:val="000000"/>
              </w:rPr>
              <w:t>-37.54</w:t>
            </w:r>
          </w:p>
        </w:tc>
        <w:tc>
          <w:tcPr>
            <w:tcW w:w="1089" w:type="dxa"/>
            <w:tcBorders>
              <w:top w:val="nil"/>
              <w:bottom w:val="single" w:sz="4" w:space="0" w:color="auto"/>
            </w:tcBorders>
            <w:noWrap/>
          </w:tcPr>
          <w:p w14:paraId="6271A1FA" w14:textId="77777777" w:rsidR="00331994" w:rsidRPr="00582304" w:rsidRDefault="00331994" w:rsidP="008B57D8">
            <w:pPr>
              <w:spacing w:line="240" w:lineRule="auto"/>
              <w:rPr>
                <w:color w:val="000000"/>
              </w:rPr>
            </w:pPr>
            <w:r>
              <w:rPr>
                <w:rFonts w:hint="eastAsia"/>
                <w:color w:val="000000"/>
              </w:rPr>
              <w:t>37.84</w:t>
            </w:r>
          </w:p>
        </w:tc>
        <w:tc>
          <w:tcPr>
            <w:tcW w:w="992" w:type="dxa"/>
            <w:tcBorders>
              <w:top w:val="nil"/>
              <w:bottom w:val="single" w:sz="4" w:space="0" w:color="auto"/>
            </w:tcBorders>
            <w:noWrap/>
          </w:tcPr>
          <w:p w14:paraId="3C5FE137" w14:textId="77777777" w:rsidR="00331994" w:rsidRPr="00582304" w:rsidRDefault="00331994" w:rsidP="008B57D8">
            <w:pPr>
              <w:spacing w:line="240" w:lineRule="auto"/>
              <w:rPr>
                <w:color w:val="000000"/>
              </w:rPr>
            </w:pPr>
            <w:r>
              <w:rPr>
                <w:rFonts w:hint="eastAsia"/>
                <w:color w:val="000000"/>
              </w:rPr>
              <w:t>32.68</w:t>
            </w:r>
          </w:p>
        </w:tc>
        <w:tc>
          <w:tcPr>
            <w:tcW w:w="990" w:type="dxa"/>
            <w:tcBorders>
              <w:top w:val="nil"/>
              <w:bottom w:val="single" w:sz="4" w:space="0" w:color="auto"/>
            </w:tcBorders>
            <w:noWrap/>
          </w:tcPr>
          <w:p w14:paraId="454FDC50" w14:textId="77777777" w:rsidR="00331994" w:rsidRPr="00582304" w:rsidRDefault="00331994" w:rsidP="008B57D8">
            <w:pPr>
              <w:spacing w:line="240" w:lineRule="auto"/>
              <w:rPr>
                <w:color w:val="000000"/>
              </w:rPr>
            </w:pPr>
            <w:r>
              <w:rPr>
                <w:rFonts w:hint="eastAsia"/>
                <w:color w:val="000000"/>
              </w:rPr>
              <w:t>53.29</w:t>
            </w:r>
          </w:p>
        </w:tc>
        <w:tc>
          <w:tcPr>
            <w:tcW w:w="1278" w:type="dxa"/>
            <w:tcBorders>
              <w:top w:val="nil"/>
              <w:bottom w:val="single" w:sz="4" w:space="0" w:color="auto"/>
            </w:tcBorders>
          </w:tcPr>
          <w:p w14:paraId="23C3C108" w14:textId="77777777" w:rsidR="00331994" w:rsidRPr="00582304" w:rsidRDefault="00331994" w:rsidP="008B57D8">
            <w:pPr>
              <w:spacing w:line="240" w:lineRule="auto"/>
              <w:rPr>
                <w:color w:val="000000"/>
              </w:rPr>
            </w:pPr>
            <w:r>
              <w:rPr>
                <w:rFonts w:hint="eastAsia"/>
                <w:color w:val="000000"/>
              </w:rPr>
              <w:t>0.9</w:t>
            </w:r>
          </w:p>
        </w:tc>
      </w:tr>
      <w:tr w:rsidR="00331994" w:rsidRPr="00582304" w14:paraId="730C62AC" w14:textId="77777777" w:rsidTr="008B57D8">
        <w:trPr>
          <w:trHeight w:val="324"/>
        </w:trPr>
        <w:tc>
          <w:tcPr>
            <w:tcW w:w="566" w:type="dxa"/>
            <w:vMerge w:val="restart"/>
            <w:tcBorders>
              <w:top w:val="single" w:sz="4" w:space="0" w:color="auto"/>
              <w:bottom w:val="nil"/>
            </w:tcBorders>
            <w:noWrap/>
          </w:tcPr>
          <w:p w14:paraId="19E5C7FB"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F35AD0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93C5610" w14:textId="77777777" w:rsidR="00331994" w:rsidRPr="00582304" w:rsidRDefault="00331994" w:rsidP="008B57D8">
            <w:pPr>
              <w:spacing w:line="240" w:lineRule="auto"/>
              <w:rPr>
                <w:iCs/>
                <w:szCs w:val="24"/>
              </w:rPr>
            </w:pPr>
            <w:r>
              <w:rPr>
                <w:rFonts w:hint="eastAsia"/>
                <w:color w:val="000000"/>
              </w:rPr>
              <w:t>225.7</w:t>
            </w:r>
          </w:p>
        </w:tc>
        <w:tc>
          <w:tcPr>
            <w:tcW w:w="1084" w:type="dxa"/>
            <w:tcBorders>
              <w:top w:val="single" w:sz="4" w:space="0" w:color="auto"/>
              <w:bottom w:val="nil"/>
            </w:tcBorders>
            <w:noWrap/>
          </w:tcPr>
          <w:p w14:paraId="4ABE8033" w14:textId="77777777" w:rsidR="00331994" w:rsidRPr="00582304" w:rsidRDefault="00331994" w:rsidP="008B57D8">
            <w:pPr>
              <w:spacing w:line="240" w:lineRule="auto"/>
              <w:rPr>
                <w:iCs/>
                <w:szCs w:val="24"/>
              </w:rPr>
            </w:pPr>
            <w:r>
              <w:rPr>
                <w:rFonts w:hint="eastAsia"/>
                <w:color w:val="000000"/>
              </w:rPr>
              <w:t>292.87</w:t>
            </w:r>
          </w:p>
        </w:tc>
        <w:tc>
          <w:tcPr>
            <w:tcW w:w="1085" w:type="dxa"/>
            <w:tcBorders>
              <w:top w:val="single" w:sz="4" w:space="0" w:color="auto"/>
              <w:bottom w:val="nil"/>
            </w:tcBorders>
            <w:noWrap/>
          </w:tcPr>
          <w:p w14:paraId="0948FCF2" w14:textId="77777777" w:rsidR="00331994" w:rsidRPr="00582304" w:rsidRDefault="00331994" w:rsidP="008B57D8">
            <w:pPr>
              <w:spacing w:line="240" w:lineRule="auto"/>
              <w:rPr>
                <w:iCs/>
                <w:szCs w:val="24"/>
              </w:rPr>
            </w:pPr>
            <w:r>
              <w:rPr>
                <w:rFonts w:hint="eastAsia"/>
                <w:color w:val="000000"/>
              </w:rPr>
              <w:t>-7.13</w:t>
            </w:r>
          </w:p>
        </w:tc>
        <w:tc>
          <w:tcPr>
            <w:tcW w:w="1089" w:type="dxa"/>
            <w:tcBorders>
              <w:top w:val="single" w:sz="4" w:space="0" w:color="auto"/>
              <w:bottom w:val="nil"/>
            </w:tcBorders>
            <w:noWrap/>
          </w:tcPr>
          <w:p w14:paraId="501C9047" w14:textId="77777777" w:rsidR="00331994" w:rsidRPr="00582304" w:rsidRDefault="00331994" w:rsidP="008B57D8">
            <w:pPr>
              <w:spacing w:line="240" w:lineRule="auto"/>
              <w:rPr>
                <w:iCs/>
                <w:szCs w:val="24"/>
              </w:rPr>
            </w:pPr>
            <w:r>
              <w:rPr>
                <w:rFonts w:hint="eastAsia"/>
                <w:color w:val="000000"/>
              </w:rPr>
              <w:t>17.65</w:t>
            </w:r>
          </w:p>
        </w:tc>
        <w:tc>
          <w:tcPr>
            <w:tcW w:w="992" w:type="dxa"/>
            <w:tcBorders>
              <w:top w:val="single" w:sz="4" w:space="0" w:color="auto"/>
              <w:bottom w:val="nil"/>
            </w:tcBorders>
            <w:noWrap/>
          </w:tcPr>
          <w:p w14:paraId="72D7CEC1" w14:textId="77777777" w:rsidR="00331994" w:rsidRPr="00582304" w:rsidRDefault="00331994" w:rsidP="008B57D8">
            <w:pPr>
              <w:spacing w:line="240" w:lineRule="auto"/>
              <w:rPr>
                <w:iCs/>
                <w:szCs w:val="24"/>
              </w:rPr>
            </w:pPr>
            <w:r>
              <w:rPr>
                <w:rFonts w:hint="eastAsia"/>
                <w:color w:val="000000"/>
              </w:rPr>
              <w:t>14.13</w:t>
            </w:r>
          </w:p>
        </w:tc>
        <w:tc>
          <w:tcPr>
            <w:tcW w:w="990" w:type="dxa"/>
            <w:tcBorders>
              <w:top w:val="single" w:sz="4" w:space="0" w:color="auto"/>
              <w:bottom w:val="nil"/>
            </w:tcBorders>
            <w:noWrap/>
          </w:tcPr>
          <w:p w14:paraId="5C23AF95" w14:textId="77777777" w:rsidR="00331994" w:rsidRPr="00582304" w:rsidRDefault="00331994" w:rsidP="008B57D8">
            <w:pPr>
              <w:spacing w:line="240" w:lineRule="auto"/>
              <w:rPr>
                <w:iCs/>
                <w:szCs w:val="24"/>
              </w:rPr>
            </w:pPr>
            <w:r>
              <w:rPr>
                <w:rFonts w:hint="eastAsia"/>
                <w:color w:val="000000"/>
              </w:rPr>
              <w:t>19.03</w:t>
            </w:r>
          </w:p>
        </w:tc>
        <w:tc>
          <w:tcPr>
            <w:tcW w:w="1278" w:type="dxa"/>
            <w:tcBorders>
              <w:top w:val="single" w:sz="4" w:space="0" w:color="auto"/>
              <w:bottom w:val="nil"/>
            </w:tcBorders>
          </w:tcPr>
          <w:p w14:paraId="6013CF8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EDA7852" w14:textId="77777777" w:rsidTr="008B57D8">
        <w:trPr>
          <w:trHeight w:val="324"/>
        </w:trPr>
        <w:tc>
          <w:tcPr>
            <w:tcW w:w="566" w:type="dxa"/>
            <w:vMerge/>
            <w:tcBorders>
              <w:top w:val="nil"/>
              <w:bottom w:val="nil"/>
            </w:tcBorders>
          </w:tcPr>
          <w:p w14:paraId="3D326662" w14:textId="77777777" w:rsidR="00331994" w:rsidRPr="00582304" w:rsidRDefault="00331994" w:rsidP="008B57D8">
            <w:pPr>
              <w:spacing w:line="240" w:lineRule="auto"/>
              <w:rPr>
                <w:iCs/>
                <w:szCs w:val="24"/>
              </w:rPr>
            </w:pPr>
          </w:p>
        </w:tc>
        <w:tc>
          <w:tcPr>
            <w:tcW w:w="1274" w:type="dxa"/>
            <w:tcBorders>
              <w:top w:val="nil"/>
              <w:bottom w:val="nil"/>
            </w:tcBorders>
          </w:tcPr>
          <w:p w14:paraId="518E87DB"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3FEB69F" w14:textId="77777777" w:rsidR="00331994" w:rsidRPr="00582304" w:rsidRDefault="00331994" w:rsidP="008B57D8">
            <w:pPr>
              <w:spacing w:line="240" w:lineRule="auto"/>
              <w:rPr>
                <w:iCs/>
                <w:szCs w:val="24"/>
              </w:rPr>
            </w:pPr>
          </w:p>
        </w:tc>
        <w:tc>
          <w:tcPr>
            <w:tcW w:w="1084" w:type="dxa"/>
            <w:tcBorders>
              <w:top w:val="nil"/>
              <w:bottom w:val="nil"/>
            </w:tcBorders>
            <w:noWrap/>
          </w:tcPr>
          <w:p w14:paraId="3DB0D857" w14:textId="77777777" w:rsidR="00331994" w:rsidRPr="00582304" w:rsidRDefault="00331994" w:rsidP="008B57D8">
            <w:pPr>
              <w:spacing w:line="240" w:lineRule="auto"/>
              <w:rPr>
                <w:iCs/>
                <w:szCs w:val="24"/>
              </w:rPr>
            </w:pPr>
            <w:r>
              <w:rPr>
                <w:rFonts w:hint="eastAsia"/>
                <w:color w:val="000000"/>
              </w:rPr>
              <w:t>297.51</w:t>
            </w:r>
          </w:p>
        </w:tc>
        <w:tc>
          <w:tcPr>
            <w:tcW w:w="1085" w:type="dxa"/>
            <w:tcBorders>
              <w:top w:val="nil"/>
              <w:bottom w:val="nil"/>
            </w:tcBorders>
            <w:noWrap/>
          </w:tcPr>
          <w:p w14:paraId="44684EA2" w14:textId="77777777" w:rsidR="00331994" w:rsidRPr="00582304" w:rsidRDefault="00331994" w:rsidP="008B57D8">
            <w:pPr>
              <w:spacing w:line="240" w:lineRule="auto"/>
              <w:rPr>
                <w:iCs/>
                <w:szCs w:val="24"/>
              </w:rPr>
            </w:pPr>
            <w:r>
              <w:rPr>
                <w:rFonts w:hint="eastAsia"/>
                <w:color w:val="000000"/>
              </w:rPr>
              <w:t>-2.49</w:t>
            </w:r>
          </w:p>
        </w:tc>
        <w:tc>
          <w:tcPr>
            <w:tcW w:w="1089" w:type="dxa"/>
            <w:tcBorders>
              <w:top w:val="nil"/>
              <w:bottom w:val="nil"/>
            </w:tcBorders>
            <w:noWrap/>
          </w:tcPr>
          <w:p w14:paraId="709D6C33" w14:textId="77777777" w:rsidR="00331994" w:rsidRPr="00582304" w:rsidRDefault="00331994" w:rsidP="008B57D8">
            <w:pPr>
              <w:spacing w:line="240" w:lineRule="auto"/>
              <w:rPr>
                <w:iCs/>
                <w:szCs w:val="24"/>
              </w:rPr>
            </w:pPr>
            <w:r>
              <w:rPr>
                <w:rFonts w:hint="eastAsia"/>
                <w:color w:val="000000"/>
              </w:rPr>
              <w:t>25.17</w:t>
            </w:r>
          </w:p>
        </w:tc>
        <w:tc>
          <w:tcPr>
            <w:tcW w:w="992" w:type="dxa"/>
            <w:tcBorders>
              <w:top w:val="nil"/>
              <w:bottom w:val="nil"/>
            </w:tcBorders>
            <w:noWrap/>
          </w:tcPr>
          <w:p w14:paraId="624CC814" w14:textId="77777777" w:rsidR="00331994" w:rsidRPr="00582304" w:rsidRDefault="00331994" w:rsidP="008B57D8">
            <w:pPr>
              <w:spacing w:line="240" w:lineRule="auto"/>
              <w:rPr>
                <w:iCs/>
                <w:szCs w:val="24"/>
              </w:rPr>
            </w:pPr>
            <w:r>
              <w:rPr>
                <w:rFonts w:hint="eastAsia"/>
                <w:color w:val="000000"/>
              </w:rPr>
              <w:t>19.37</w:t>
            </w:r>
          </w:p>
        </w:tc>
        <w:tc>
          <w:tcPr>
            <w:tcW w:w="990" w:type="dxa"/>
            <w:tcBorders>
              <w:top w:val="nil"/>
              <w:bottom w:val="nil"/>
            </w:tcBorders>
            <w:noWrap/>
          </w:tcPr>
          <w:p w14:paraId="36A4824E" w14:textId="77777777" w:rsidR="00331994" w:rsidRPr="00582304" w:rsidRDefault="00331994" w:rsidP="008B57D8">
            <w:pPr>
              <w:spacing w:line="240" w:lineRule="auto"/>
              <w:rPr>
                <w:iCs/>
                <w:szCs w:val="24"/>
              </w:rPr>
            </w:pPr>
            <w:r>
              <w:rPr>
                <w:rFonts w:hint="eastAsia"/>
                <w:color w:val="000000"/>
              </w:rPr>
              <w:t>25.28</w:t>
            </w:r>
          </w:p>
        </w:tc>
        <w:tc>
          <w:tcPr>
            <w:tcW w:w="1278" w:type="dxa"/>
            <w:tcBorders>
              <w:top w:val="nil"/>
              <w:bottom w:val="nil"/>
            </w:tcBorders>
          </w:tcPr>
          <w:p w14:paraId="6027B869"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DEE960B" w14:textId="77777777" w:rsidTr="008B57D8">
        <w:trPr>
          <w:trHeight w:val="324"/>
        </w:trPr>
        <w:tc>
          <w:tcPr>
            <w:tcW w:w="566" w:type="dxa"/>
            <w:vMerge/>
            <w:tcBorders>
              <w:top w:val="nil"/>
              <w:bottom w:val="nil"/>
            </w:tcBorders>
          </w:tcPr>
          <w:p w14:paraId="4E46DC5F" w14:textId="77777777" w:rsidR="00331994" w:rsidRPr="00582304" w:rsidRDefault="00331994" w:rsidP="008B57D8">
            <w:pPr>
              <w:spacing w:line="240" w:lineRule="auto"/>
              <w:rPr>
                <w:iCs/>
                <w:szCs w:val="24"/>
              </w:rPr>
            </w:pPr>
          </w:p>
        </w:tc>
        <w:tc>
          <w:tcPr>
            <w:tcW w:w="1274" w:type="dxa"/>
            <w:tcBorders>
              <w:top w:val="nil"/>
              <w:bottom w:val="nil"/>
            </w:tcBorders>
          </w:tcPr>
          <w:p w14:paraId="0F8108A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4357D80" w14:textId="77777777" w:rsidR="00331994" w:rsidRPr="00582304" w:rsidRDefault="00331994" w:rsidP="008B57D8">
            <w:pPr>
              <w:spacing w:line="240" w:lineRule="auto"/>
              <w:rPr>
                <w:iCs/>
                <w:szCs w:val="24"/>
              </w:rPr>
            </w:pPr>
          </w:p>
        </w:tc>
        <w:tc>
          <w:tcPr>
            <w:tcW w:w="1084" w:type="dxa"/>
            <w:tcBorders>
              <w:top w:val="nil"/>
              <w:bottom w:val="nil"/>
            </w:tcBorders>
            <w:noWrap/>
          </w:tcPr>
          <w:p w14:paraId="731C965A" w14:textId="77777777" w:rsidR="00331994" w:rsidRPr="00582304" w:rsidRDefault="00331994" w:rsidP="008B57D8">
            <w:pPr>
              <w:spacing w:line="240" w:lineRule="auto"/>
              <w:rPr>
                <w:iCs/>
                <w:szCs w:val="24"/>
              </w:rPr>
            </w:pPr>
            <w:r>
              <w:rPr>
                <w:rFonts w:hint="eastAsia"/>
                <w:color w:val="000000"/>
              </w:rPr>
              <w:t>264.79</w:t>
            </w:r>
          </w:p>
        </w:tc>
        <w:tc>
          <w:tcPr>
            <w:tcW w:w="1085" w:type="dxa"/>
            <w:tcBorders>
              <w:top w:val="nil"/>
              <w:bottom w:val="nil"/>
            </w:tcBorders>
            <w:noWrap/>
          </w:tcPr>
          <w:p w14:paraId="2AC0E864" w14:textId="77777777" w:rsidR="00331994" w:rsidRPr="00582304" w:rsidRDefault="00331994" w:rsidP="008B57D8">
            <w:pPr>
              <w:spacing w:line="240" w:lineRule="auto"/>
              <w:rPr>
                <w:iCs/>
                <w:szCs w:val="24"/>
              </w:rPr>
            </w:pPr>
            <w:r>
              <w:rPr>
                <w:rFonts w:hint="eastAsia"/>
                <w:color w:val="000000"/>
              </w:rPr>
              <w:t>-35.21</w:t>
            </w:r>
          </w:p>
        </w:tc>
        <w:tc>
          <w:tcPr>
            <w:tcW w:w="1089" w:type="dxa"/>
            <w:tcBorders>
              <w:top w:val="nil"/>
              <w:bottom w:val="nil"/>
            </w:tcBorders>
            <w:noWrap/>
          </w:tcPr>
          <w:p w14:paraId="45A01B2C" w14:textId="77777777" w:rsidR="00331994" w:rsidRPr="00582304" w:rsidRDefault="00331994" w:rsidP="008B57D8">
            <w:pPr>
              <w:spacing w:line="240" w:lineRule="auto"/>
              <w:rPr>
                <w:iCs/>
                <w:szCs w:val="24"/>
              </w:rPr>
            </w:pPr>
            <w:r>
              <w:rPr>
                <w:rFonts w:hint="eastAsia"/>
                <w:color w:val="000000"/>
              </w:rPr>
              <w:t>12.57</w:t>
            </w:r>
          </w:p>
        </w:tc>
        <w:tc>
          <w:tcPr>
            <w:tcW w:w="992" w:type="dxa"/>
            <w:tcBorders>
              <w:top w:val="nil"/>
              <w:bottom w:val="nil"/>
            </w:tcBorders>
            <w:noWrap/>
          </w:tcPr>
          <w:p w14:paraId="2A3F2E78" w14:textId="77777777" w:rsidR="00331994" w:rsidRPr="00582304" w:rsidRDefault="00331994" w:rsidP="008B57D8">
            <w:pPr>
              <w:spacing w:line="240" w:lineRule="auto"/>
              <w:rPr>
                <w:iCs/>
                <w:szCs w:val="24"/>
              </w:rPr>
            </w:pPr>
            <w:r>
              <w:rPr>
                <w:rFonts w:hint="eastAsia"/>
                <w:color w:val="000000"/>
              </w:rPr>
              <w:t>10.53</w:t>
            </w:r>
          </w:p>
        </w:tc>
        <w:tc>
          <w:tcPr>
            <w:tcW w:w="990" w:type="dxa"/>
            <w:tcBorders>
              <w:top w:val="nil"/>
              <w:bottom w:val="nil"/>
            </w:tcBorders>
            <w:noWrap/>
          </w:tcPr>
          <w:p w14:paraId="54E67002" w14:textId="77777777" w:rsidR="00331994" w:rsidRPr="00582304" w:rsidRDefault="00331994" w:rsidP="008B57D8">
            <w:pPr>
              <w:spacing w:line="240" w:lineRule="auto"/>
              <w:rPr>
                <w:iCs/>
                <w:szCs w:val="24"/>
              </w:rPr>
            </w:pPr>
            <w:r>
              <w:rPr>
                <w:rFonts w:hint="eastAsia"/>
                <w:color w:val="000000"/>
              </w:rPr>
              <w:t>37.39</w:t>
            </w:r>
          </w:p>
        </w:tc>
        <w:tc>
          <w:tcPr>
            <w:tcW w:w="1278" w:type="dxa"/>
            <w:tcBorders>
              <w:top w:val="nil"/>
              <w:bottom w:val="nil"/>
            </w:tcBorders>
          </w:tcPr>
          <w:p w14:paraId="2763E25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4720A81E" w14:textId="77777777" w:rsidTr="008B57D8">
        <w:trPr>
          <w:trHeight w:val="324"/>
        </w:trPr>
        <w:tc>
          <w:tcPr>
            <w:tcW w:w="566" w:type="dxa"/>
            <w:vMerge/>
            <w:tcBorders>
              <w:top w:val="nil"/>
              <w:bottom w:val="single" w:sz="4" w:space="0" w:color="auto"/>
            </w:tcBorders>
          </w:tcPr>
          <w:p w14:paraId="04FF028F"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611E44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76EE703"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4A11D8E" w14:textId="77777777" w:rsidR="00331994" w:rsidRPr="00582304" w:rsidRDefault="00331994" w:rsidP="008B57D8">
            <w:pPr>
              <w:spacing w:line="240" w:lineRule="auto"/>
              <w:rPr>
                <w:color w:val="000000"/>
              </w:rPr>
            </w:pPr>
            <w:r>
              <w:rPr>
                <w:rFonts w:hint="eastAsia"/>
                <w:color w:val="000000"/>
              </w:rPr>
              <w:t>289</w:t>
            </w:r>
          </w:p>
        </w:tc>
        <w:tc>
          <w:tcPr>
            <w:tcW w:w="1085" w:type="dxa"/>
            <w:tcBorders>
              <w:top w:val="nil"/>
              <w:bottom w:val="single" w:sz="4" w:space="0" w:color="auto"/>
            </w:tcBorders>
            <w:noWrap/>
          </w:tcPr>
          <w:p w14:paraId="23F7A4A8" w14:textId="77777777" w:rsidR="00331994" w:rsidRPr="00582304" w:rsidRDefault="00331994" w:rsidP="008B57D8">
            <w:pPr>
              <w:spacing w:line="240" w:lineRule="auto"/>
              <w:rPr>
                <w:color w:val="000000"/>
              </w:rPr>
            </w:pPr>
            <w:r>
              <w:rPr>
                <w:rFonts w:hint="eastAsia"/>
                <w:color w:val="000000"/>
              </w:rPr>
              <w:t>-11</w:t>
            </w:r>
          </w:p>
        </w:tc>
        <w:tc>
          <w:tcPr>
            <w:tcW w:w="1089" w:type="dxa"/>
            <w:tcBorders>
              <w:top w:val="nil"/>
              <w:bottom w:val="single" w:sz="4" w:space="0" w:color="auto"/>
            </w:tcBorders>
            <w:noWrap/>
          </w:tcPr>
          <w:p w14:paraId="6E74933A" w14:textId="77777777" w:rsidR="00331994" w:rsidRPr="00582304" w:rsidRDefault="00331994" w:rsidP="008B57D8">
            <w:pPr>
              <w:spacing w:line="240" w:lineRule="auto"/>
              <w:rPr>
                <w:color w:val="000000"/>
              </w:rPr>
            </w:pPr>
            <w:r>
              <w:rPr>
                <w:rFonts w:hint="eastAsia"/>
                <w:color w:val="000000"/>
              </w:rPr>
              <w:t>26.09</w:t>
            </w:r>
          </w:p>
        </w:tc>
        <w:tc>
          <w:tcPr>
            <w:tcW w:w="992" w:type="dxa"/>
            <w:tcBorders>
              <w:top w:val="nil"/>
              <w:bottom w:val="single" w:sz="4" w:space="0" w:color="auto"/>
            </w:tcBorders>
            <w:noWrap/>
          </w:tcPr>
          <w:p w14:paraId="0940FBE1" w14:textId="77777777" w:rsidR="00331994" w:rsidRPr="00582304" w:rsidRDefault="00331994" w:rsidP="008B57D8">
            <w:pPr>
              <w:spacing w:line="240" w:lineRule="auto"/>
              <w:rPr>
                <w:color w:val="000000"/>
              </w:rPr>
            </w:pPr>
            <w:r>
              <w:rPr>
                <w:rFonts w:hint="eastAsia"/>
                <w:color w:val="000000"/>
              </w:rPr>
              <w:t>21.81</w:t>
            </w:r>
          </w:p>
        </w:tc>
        <w:tc>
          <w:tcPr>
            <w:tcW w:w="990" w:type="dxa"/>
            <w:tcBorders>
              <w:top w:val="nil"/>
              <w:bottom w:val="single" w:sz="4" w:space="0" w:color="auto"/>
            </w:tcBorders>
            <w:noWrap/>
          </w:tcPr>
          <w:p w14:paraId="1D0B981E" w14:textId="77777777" w:rsidR="00331994" w:rsidRPr="00582304" w:rsidRDefault="00331994" w:rsidP="008B57D8">
            <w:pPr>
              <w:spacing w:line="240" w:lineRule="auto"/>
              <w:rPr>
                <w:color w:val="000000"/>
              </w:rPr>
            </w:pPr>
            <w:r>
              <w:rPr>
                <w:rFonts w:hint="eastAsia"/>
                <w:color w:val="000000"/>
              </w:rPr>
              <w:t>28.3</w:t>
            </w:r>
          </w:p>
        </w:tc>
        <w:tc>
          <w:tcPr>
            <w:tcW w:w="1278" w:type="dxa"/>
            <w:tcBorders>
              <w:top w:val="nil"/>
              <w:bottom w:val="single" w:sz="4" w:space="0" w:color="auto"/>
            </w:tcBorders>
          </w:tcPr>
          <w:p w14:paraId="60D78546" w14:textId="77777777" w:rsidR="00331994" w:rsidRPr="00582304" w:rsidRDefault="00331994" w:rsidP="008B57D8">
            <w:pPr>
              <w:spacing w:line="240" w:lineRule="auto"/>
              <w:rPr>
                <w:color w:val="000000"/>
              </w:rPr>
            </w:pPr>
            <w:r>
              <w:rPr>
                <w:rFonts w:hint="eastAsia"/>
                <w:color w:val="000000"/>
              </w:rPr>
              <w:t>0.88</w:t>
            </w:r>
          </w:p>
        </w:tc>
      </w:tr>
      <w:tr w:rsidR="00331994" w:rsidRPr="00582304" w14:paraId="76531C1F" w14:textId="77777777" w:rsidTr="008B57D8">
        <w:trPr>
          <w:trHeight w:val="324"/>
        </w:trPr>
        <w:tc>
          <w:tcPr>
            <w:tcW w:w="566" w:type="dxa"/>
            <w:vMerge w:val="restart"/>
            <w:tcBorders>
              <w:top w:val="single" w:sz="4" w:space="0" w:color="auto"/>
              <w:bottom w:val="nil"/>
            </w:tcBorders>
            <w:noWrap/>
          </w:tcPr>
          <w:p w14:paraId="4ADE70F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2A1C84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238CCC8B" w14:textId="77777777" w:rsidR="00331994" w:rsidRPr="00582304" w:rsidRDefault="00331994" w:rsidP="008B57D8">
            <w:pPr>
              <w:spacing w:line="240" w:lineRule="auto"/>
              <w:rPr>
                <w:iCs/>
                <w:szCs w:val="24"/>
              </w:rPr>
            </w:pPr>
            <w:r>
              <w:rPr>
                <w:rFonts w:hint="eastAsia"/>
                <w:color w:val="000000"/>
              </w:rPr>
              <w:t>254.95</w:t>
            </w:r>
          </w:p>
        </w:tc>
        <w:tc>
          <w:tcPr>
            <w:tcW w:w="1084" w:type="dxa"/>
            <w:tcBorders>
              <w:top w:val="single" w:sz="4" w:space="0" w:color="auto"/>
              <w:bottom w:val="nil"/>
            </w:tcBorders>
            <w:noWrap/>
          </w:tcPr>
          <w:p w14:paraId="6B8FC34A" w14:textId="77777777" w:rsidR="00331994" w:rsidRPr="00582304" w:rsidRDefault="00331994" w:rsidP="008B57D8">
            <w:pPr>
              <w:spacing w:line="240" w:lineRule="auto"/>
              <w:rPr>
                <w:iCs/>
                <w:szCs w:val="24"/>
              </w:rPr>
            </w:pPr>
            <w:r>
              <w:rPr>
                <w:rFonts w:hint="eastAsia"/>
                <w:color w:val="000000"/>
              </w:rPr>
              <w:t>295.07</w:t>
            </w:r>
          </w:p>
        </w:tc>
        <w:tc>
          <w:tcPr>
            <w:tcW w:w="1085" w:type="dxa"/>
            <w:tcBorders>
              <w:top w:val="single" w:sz="4" w:space="0" w:color="auto"/>
              <w:bottom w:val="nil"/>
            </w:tcBorders>
            <w:noWrap/>
          </w:tcPr>
          <w:p w14:paraId="0543E313" w14:textId="77777777" w:rsidR="00331994" w:rsidRPr="00582304" w:rsidRDefault="00331994" w:rsidP="008B57D8">
            <w:pPr>
              <w:spacing w:line="240" w:lineRule="auto"/>
              <w:rPr>
                <w:iCs/>
                <w:szCs w:val="24"/>
              </w:rPr>
            </w:pPr>
            <w:r>
              <w:rPr>
                <w:rFonts w:hint="eastAsia"/>
                <w:color w:val="000000"/>
              </w:rPr>
              <w:t>-4.93</w:t>
            </w:r>
          </w:p>
        </w:tc>
        <w:tc>
          <w:tcPr>
            <w:tcW w:w="1089" w:type="dxa"/>
            <w:tcBorders>
              <w:top w:val="single" w:sz="4" w:space="0" w:color="auto"/>
              <w:bottom w:val="nil"/>
            </w:tcBorders>
            <w:noWrap/>
          </w:tcPr>
          <w:p w14:paraId="186B06AD" w14:textId="77777777" w:rsidR="00331994" w:rsidRPr="00582304" w:rsidRDefault="00331994" w:rsidP="008B57D8">
            <w:pPr>
              <w:spacing w:line="240" w:lineRule="auto"/>
              <w:rPr>
                <w:iCs/>
                <w:szCs w:val="24"/>
              </w:rPr>
            </w:pPr>
            <w:r>
              <w:rPr>
                <w:rFonts w:hint="eastAsia"/>
                <w:color w:val="000000"/>
              </w:rPr>
              <w:t>11.89</w:t>
            </w:r>
          </w:p>
        </w:tc>
        <w:tc>
          <w:tcPr>
            <w:tcW w:w="992" w:type="dxa"/>
            <w:tcBorders>
              <w:top w:val="single" w:sz="4" w:space="0" w:color="auto"/>
              <w:bottom w:val="nil"/>
            </w:tcBorders>
            <w:noWrap/>
          </w:tcPr>
          <w:p w14:paraId="5CEBEC38" w14:textId="77777777" w:rsidR="00331994" w:rsidRPr="00582304" w:rsidRDefault="00331994" w:rsidP="008B57D8">
            <w:pPr>
              <w:spacing w:line="240" w:lineRule="auto"/>
              <w:rPr>
                <w:iCs/>
                <w:szCs w:val="24"/>
              </w:rPr>
            </w:pPr>
            <w:r>
              <w:rPr>
                <w:rFonts w:hint="eastAsia"/>
                <w:color w:val="000000"/>
              </w:rPr>
              <w:t>9.93</w:t>
            </w:r>
          </w:p>
        </w:tc>
        <w:tc>
          <w:tcPr>
            <w:tcW w:w="990" w:type="dxa"/>
            <w:tcBorders>
              <w:top w:val="single" w:sz="4" w:space="0" w:color="auto"/>
              <w:bottom w:val="nil"/>
            </w:tcBorders>
            <w:noWrap/>
          </w:tcPr>
          <w:p w14:paraId="61D20439" w14:textId="77777777" w:rsidR="00331994" w:rsidRPr="00582304" w:rsidRDefault="00331994" w:rsidP="008B57D8">
            <w:pPr>
              <w:spacing w:line="240" w:lineRule="auto"/>
              <w:rPr>
                <w:iCs/>
                <w:szCs w:val="24"/>
              </w:rPr>
            </w:pPr>
            <w:r>
              <w:rPr>
                <w:rFonts w:hint="eastAsia"/>
                <w:color w:val="000000"/>
              </w:rPr>
              <w:t>12.87</w:t>
            </w:r>
          </w:p>
        </w:tc>
        <w:tc>
          <w:tcPr>
            <w:tcW w:w="1278" w:type="dxa"/>
            <w:tcBorders>
              <w:top w:val="single" w:sz="4" w:space="0" w:color="auto"/>
              <w:bottom w:val="nil"/>
            </w:tcBorders>
          </w:tcPr>
          <w:p w14:paraId="50F8DD6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00CED4F0" w14:textId="77777777" w:rsidTr="008B57D8">
        <w:trPr>
          <w:trHeight w:val="324"/>
        </w:trPr>
        <w:tc>
          <w:tcPr>
            <w:tcW w:w="566" w:type="dxa"/>
            <w:vMerge/>
            <w:tcBorders>
              <w:top w:val="nil"/>
              <w:bottom w:val="nil"/>
            </w:tcBorders>
          </w:tcPr>
          <w:p w14:paraId="6D6AD1B0" w14:textId="77777777" w:rsidR="00331994" w:rsidRPr="00582304" w:rsidRDefault="00331994" w:rsidP="008B57D8">
            <w:pPr>
              <w:spacing w:line="240" w:lineRule="auto"/>
              <w:rPr>
                <w:iCs/>
                <w:szCs w:val="24"/>
              </w:rPr>
            </w:pPr>
          </w:p>
        </w:tc>
        <w:tc>
          <w:tcPr>
            <w:tcW w:w="1274" w:type="dxa"/>
            <w:tcBorders>
              <w:top w:val="nil"/>
              <w:bottom w:val="nil"/>
            </w:tcBorders>
          </w:tcPr>
          <w:p w14:paraId="35FB33A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0F9DBCD" w14:textId="77777777" w:rsidR="00331994" w:rsidRPr="00582304" w:rsidRDefault="00331994" w:rsidP="008B57D8">
            <w:pPr>
              <w:spacing w:line="240" w:lineRule="auto"/>
              <w:rPr>
                <w:iCs/>
                <w:szCs w:val="24"/>
              </w:rPr>
            </w:pPr>
          </w:p>
        </w:tc>
        <w:tc>
          <w:tcPr>
            <w:tcW w:w="1084" w:type="dxa"/>
            <w:tcBorders>
              <w:top w:val="nil"/>
              <w:bottom w:val="nil"/>
            </w:tcBorders>
            <w:noWrap/>
          </w:tcPr>
          <w:p w14:paraId="0C71EF30" w14:textId="77777777" w:rsidR="00331994" w:rsidRPr="00582304" w:rsidRDefault="00331994" w:rsidP="008B57D8">
            <w:pPr>
              <w:spacing w:line="240" w:lineRule="auto"/>
              <w:rPr>
                <w:iCs/>
                <w:szCs w:val="24"/>
              </w:rPr>
            </w:pPr>
            <w:r>
              <w:rPr>
                <w:rFonts w:hint="eastAsia"/>
                <w:color w:val="000000"/>
              </w:rPr>
              <w:t>297.61</w:t>
            </w:r>
          </w:p>
        </w:tc>
        <w:tc>
          <w:tcPr>
            <w:tcW w:w="1085" w:type="dxa"/>
            <w:tcBorders>
              <w:top w:val="nil"/>
              <w:bottom w:val="nil"/>
            </w:tcBorders>
            <w:noWrap/>
          </w:tcPr>
          <w:p w14:paraId="09F1C242" w14:textId="77777777" w:rsidR="00331994" w:rsidRPr="00582304" w:rsidRDefault="00331994" w:rsidP="008B57D8">
            <w:pPr>
              <w:spacing w:line="240" w:lineRule="auto"/>
              <w:rPr>
                <w:iCs/>
                <w:szCs w:val="24"/>
              </w:rPr>
            </w:pPr>
            <w:r>
              <w:rPr>
                <w:rFonts w:hint="eastAsia"/>
                <w:color w:val="000000"/>
              </w:rPr>
              <w:t>-2.39</w:t>
            </w:r>
          </w:p>
        </w:tc>
        <w:tc>
          <w:tcPr>
            <w:tcW w:w="1089" w:type="dxa"/>
            <w:tcBorders>
              <w:top w:val="nil"/>
              <w:bottom w:val="nil"/>
            </w:tcBorders>
            <w:noWrap/>
          </w:tcPr>
          <w:p w14:paraId="1AB61756" w14:textId="77777777" w:rsidR="00331994" w:rsidRPr="00582304" w:rsidRDefault="00331994" w:rsidP="008B57D8">
            <w:pPr>
              <w:spacing w:line="240" w:lineRule="auto"/>
              <w:rPr>
                <w:iCs/>
                <w:szCs w:val="24"/>
              </w:rPr>
            </w:pPr>
            <w:r>
              <w:rPr>
                <w:rFonts w:hint="eastAsia"/>
                <w:color w:val="000000"/>
              </w:rPr>
              <w:t>17.31</w:t>
            </w:r>
          </w:p>
        </w:tc>
        <w:tc>
          <w:tcPr>
            <w:tcW w:w="992" w:type="dxa"/>
            <w:tcBorders>
              <w:top w:val="nil"/>
              <w:bottom w:val="nil"/>
            </w:tcBorders>
            <w:noWrap/>
          </w:tcPr>
          <w:p w14:paraId="56AA06A9" w14:textId="77777777" w:rsidR="00331994" w:rsidRPr="00582304" w:rsidRDefault="00331994" w:rsidP="008B57D8">
            <w:pPr>
              <w:spacing w:line="240" w:lineRule="auto"/>
              <w:rPr>
                <w:iCs/>
                <w:szCs w:val="24"/>
              </w:rPr>
            </w:pPr>
            <w:r>
              <w:rPr>
                <w:rFonts w:hint="eastAsia"/>
                <w:color w:val="000000"/>
              </w:rPr>
              <w:t>12.8</w:t>
            </w:r>
          </w:p>
        </w:tc>
        <w:tc>
          <w:tcPr>
            <w:tcW w:w="990" w:type="dxa"/>
            <w:tcBorders>
              <w:top w:val="nil"/>
              <w:bottom w:val="nil"/>
            </w:tcBorders>
            <w:noWrap/>
          </w:tcPr>
          <w:p w14:paraId="53CE5D5E" w14:textId="77777777" w:rsidR="00331994" w:rsidRPr="00582304" w:rsidRDefault="00331994" w:rsidP="008B57D8">
            <w:pPr>
              <w:spacing w:line="240" w:lineRule="auto"/>
              <w:rPr>
                <w:iCs/>
                <w:szCs w:val="24"/>
              </w:rPr>
            </w:pPr>
            <w:r>
              <w:rPr>
                <w:rFonts w:hint="eastAsia"/>
                <w:color w:val="000000"/>
              </w:rPr>
              <w:t>17.47</w:t>
            </w:r>
          </w:p>
        </w:tc>
        <w:tc>
          <w:tcPr>
            <w:tcW w:w="1278" w:type="dxa"/>
            <w:tcBorders>
              <w:top w:val="nil"/>
              <w:bottom w:val="nil"/>
            </w:tcBorders>
          </w:tcPr>
          <w:p w14:paraId="2EE0CABF"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35436043" w14:textId="77777777" w:rsidTr="008B57D8">
        <w:trPr>
          <w:trHeight w:val="324"/>
        </w:trPr>
        <w:tc>
          <w:tcPr>
            <w:tcW w:w="566" w:type="dxa"/>
            <w:vMerge/>
            <w:tcBorders>
              <w:top w:val="nil"/>
              <w:bottom w:val="nil"/>
            </w:tcBorders>
          </w:tcPr>
          <w:p w14:paraId="19CB9C9C" w14:textId="77777777" w:rsidR="00331994" w:rsidRPr="00582304" w:rsidRDefault="00331994" w:rsidP="008B57D8">
            <w:pPr>
              <w:spacing w:line="240" w:lineRule="auto"/>
              <w:rPr>
                <w:iCs/>
                <w:szCs w:val="24"/>
              </w:rPr>
            </w:pPr>
          </w:p>
        </w:tc>
        <w:tc>
          <w:tcPr>
            <w:tcW w:w="1274" w:type="dxa"/>
            <w:tcBorders>
              <w:top w:val="nil"/>
              <w:bottom w:val="nil"/>
            </w:tcBorders>
          </w:tcPr>
          <w:p w14:paraId="3343C099"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49408E34" w14:textId="77777777" w:rsidR="00331994" w:rsidRPr="00582304" w:rsidRDefault="00331994" w:rsidP="008B57D8">
            <w:pPr>
              <w:spacing w:line="240" w:lineRule="auto"/>
              <w:rPr>
                <w:iCs/>
                <w:szCs w:val="24"/>
              </w:rPr>
            </w:pPr>
          </w:p>
        </w:tc>
        <w:tc>
          <w:tcPr>
            <w:tcW w:w="1084" w:type="dxa"/>
            <w:tcBorders>
              <w:top w:val="nil"/>
              <w:bottom w:val="nil"/>
            </w:tcBorders>
            <w:noWrap/>
          </w:tcPr>
          <w:p w14:paraId="4C9C3034" w14:textId="77777777" w:rsidR="00331994" w:rsidRPr="00582304" w:rsidRDefault="00331994" w:rsidP="008B57D8">
            <w:pPr>
              <w:spacing w:line="240" w:lineRule="auto"/>
              <w:rPr>
                <w:iCs/>
                <w:szCs w:val="24"/>
              </w:rPr>
            </w:pPr>
            <w:r>
              <w:rPr>
                <w:rFonts w:hint="eastAsia"/>
                <w:color w:val="000000"/>
              </w:rPr>
              <w:t>280.67</w:t>
            </w:r>
          </w:p>
        </w:tc>
        <w:tc>
          <w:tcPr>
            <w:tcW w:w="1085" w:type="dxa"/>
            <w:tcBorders>
              <w:top w:val="nil"/>
              <w:bottom w:val="nil"/>
            </w:tcBorders>
            <w:noWrap/>
          </w:tcPr>
          <w:p w14:paraId="1EF20BD1" w14:textId="77777777" w:rsidR="00331994" w:rsidRPr="00582304" w:rsidRDefault="00331994" w:rsidP="008B57D8">
            <w:pPr>
              <w:spacing w:line="240" w:lineRule="auto"/>
              <w:rPr>
                <w:iCs/>
                <w:szCs w:val="24"/>
              </w:rPr>
            </w:pPr>
            <w:r>
              <w:rPr>
                <w:rFonts w:hint="eastAsia"/>
                <w:color w:val="000000"/>
              </w:rPr>
              <w:t>-19.33</w:t>
            </w:r>
          </w:p>
        </w:tc>
        <w:tc>
          <w:tcPr>
            <w:tcW w:w="1089" w:type="dxa"/>
            <w:tcBorders>
              <w:top w:val="nil"/>
              <w:bottom w:val="nil"/>
            </w:tcBorders>
            <w:noWrap/>
          </w:tcPr>
          <w:p w14:paraId="46BC0AFF" w14:textId="77777777" w:rsidR="00331994" w:rsidRPr="00582304" w:rsidRDefault="00331994" w:rsidP="008B57D8">
            <w:pPr>
              <w:spacing w:line="240" w:lineRule="auto"/>
              <w:rPr>
                <w:iCs/>
                <w:szCs w:val="24"/>
              </w:rPr>
            </w:pPr>
            <w:r>
              <w:rPr>
                <w:rFonts w:hint="eastAsia"/>
                <w:color w:val="000000"/>
              </w:rPr>
              <w:t>9.33</w:t>
            </w:r>
          </w:p>
        </w:tc>
        <w:tc>
          <w:tcPr>
            <w:tcW w:w="992" w:type="dxa"/>
            <w:tcBorders>
              <w:top w:val="nil"/>
              <w:bottom w:val="nil"/>
            </w:tcBorders>
            <w:noWrap/>
          </w:tcPr>
          <w:p w14:paraId="36FEA9B6" w14:textId="77777777" w:rsidR="00331994" w:rsidRPr="00582304" w:rsidRDefault="00331994" w:rsidP="008B57D8">
            <w:pPr>
              <w:spacing w:line="240" w:lineRule="auto"/>
              <w:rPr>
                <w:iCs/>
                <w:szCs w:val="24"/>
              </w:rPr>
            </w:pPr>
            <w:r>
              <w:rPr>
                <w:rFonts w:hint="eastAsia"/>
                <w:color w:val="000000"/>
              </w:rPr>
              <w:t>7.9</w:t>
            </w:r>
          </w:p>
        </w:tc>
        <w:tc>
          <w:tcPr>
            <w:tcW w:w="990" w:type="dxa"/>
            <w:tcBorders>
              <w:top w:val="nil"/>
              <w:bottom w:val="nil"/>
            </w:tcBorders>
            <w:noWrap/>
          </w:tcPr>
          <w:p w14:paraId="62C1731F" w14:textId="77777777" w:rsidR="00331994" w:rsidRPr="00582304" w:rsidRDefault="00331994" w:rsidP="008B57D8">
            <w:pPr>
              <w:spacing w:line="240" w:lineRule="auto"/>
              <w:rPr>
                <w:iCs/>
                <w:szCs w:val="24"/>
              </w:rPr>
            </w:pPr>
            <w:r>
              <w:rPr>
                <w:rFonts w:hint="eastAsia"/>
                <w:color w:val="000000"/>
              </w:rPr>
              <w:t>21.46</w:t>
            </w:r>
          </w:p>
        </w:tc>
        <w:tc>
          <w:tcPr>
            <w:tcW w:w="1278" w:type="dxa"/>
            <w:tcBorders>
              <w:top w:val="nil"/>
              <w:bottom w:val="nil"/>
            </w:tcBorders>
          </w:tcPr>
          <w:p w14:paraId="326A5B75"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61B6EB1" w14:textId="77777777" w:rsidTr="008B57D8">
        <w:trPr>
          <w:trHeight w:val="324"/>
        </w:trPr>
        <w:tc>
          <w:tcPr>
            <w:tcW w:w="566" w:type="dxa"/>
            <w:vMerge/>
            <w:tcBorders>
              <w:top w:val="nil"/>
              <w:bottom w:val="single" w:sz="4" w:space="0" w:color="auto"/>
            </w:tcBorders>
          </w:tcPr>
          <w:p w14:paraId="74D0AC2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46833E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C9BC42A"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EC14F47" w14:textId="77777777" w:rsidR="00331994" w:rsidRPr="00582304" w:rsidRDefault="00331994" w:rsidP="008B57D8">
            <w:pPr>
              <w:spacing w:line="240" w:lineRule="auto"/>
              <w:rPr>
                <w:color w:val="000000"/>
              </w:rPr>
            </w:pPr>
            <w:r>
              <w:rPr>
                <w:rFonts w:hint="eastAsia"/>
                <w:color w:val="000000"/>
              </w:rPr>
              <w:t>307.28</w:t>
            </w:r>
          </w:p>
        </w:tc>
        <w:tc>
          <w:tcPr>
            <w:tcW w:w="1085" w:type="dxa"/>
            <w:tcBorders>
              <w:top w:val="nil"/>
              <w:bottom w:val="single" w:sz="4" w:space="0" w:color="auto"/>
            </w:tcBorders>
            <w:noWrap/>
          </w:tcPr>
          <w:p w14:paraId="090B56B3" w14:textId="77777777" w:rsidR="00331994" w:rsidRPr="00582304" w:rsidRDefault="00331994" w:rsidP="008B57D8">
            <w:pPr>
              <w:spacing w:line="240" w:lineRule="auto"/>
              <w:rPr>
                <w:color w:val="000000"/>
              </w:rPr>
            </w:pPr>
            <w:r>
              <w:rPr>
                <w:rFonts w:hint="eastAsia"/>
                <w:color w:val="000000"/>
              </w:rPr>
              <w:t>7.28</w:t>
            </w:r>
          </w:p>
        </w:tc>
        <w:tc>
          <w:tcPr>
            <w:tcW w:w="1089" w:type="dxa"/>
            <w:tcBorders>
              <w:top w:val="nil"/>
              <w:bottom w:val="single" w:sz="4" w:space="0" w:color="auto"/>
            </w:tcBorders>
            <w:noWrap/>
          </w:tcPr>
          <w:p w14:paraId="1309C6E7" w14:textId="77777777" w:rsidR="00331994" w:rsidRPr="00582304" w:rsidRDefault="00331994" w:rsidP="008B57D8">
            <w:pPr>
              <w:spacing w:line="240" w:lineRule="auto"/>
              <w:rPr>
                <w:color w:val="000000"/>
              </w:rPr>
            </w:pPr>
            <w:r>
              <w:rPr>
                <w:rFonts w:hint="eastAsia"/>
                <w:color w:val="000000"/>
              </w:rPr>
              <w:t>22.1</w:t>
            </w:r>
          </w:p>
        </w:tc>
        <w:tc>
          <w:tcPr>
            <w:tcW w:w="992" w:type="dxa"/>
            <w:tcBorders>
              <w:top w:val="nil"/>
              <w:bottom w:val="single" w:sz="4" w:space="0" w:color="auto"/>
            </w:tcBorders>
            <w:noWrap/>
          </w:tcPr>
          <w:p w14:paraId="79205665" w14:textId="77777777" w:rsidR="00331994" w:rsidRPr="00582304" w:rsidRDefault="00331994" w:rsidP="008B57D8">
            <w:pPr>
              <w:spacing w:line="240" w:lineRule="auto"/>
              <w:rPr>
                <w:color w:val="000000"/>
              </w:rPr>
            </w:pPr>
            <w:r>
              <w:rPr>
                <w:rFonts w:hint="eastAsia"/>
                <w:color w:val="000000"/>
              </w:rPr>
              <w:t>19.68</w:t>
            </w:r>
          </w:p>
        </w:tc>
        <w:tc>
          <w:tcPr>
            <w:tcW w:w="990" w:type="dxa"/>
            <w:tcBorders>
              <w:top w:val="nil"/>
              <w:bottom w:val="single" w:sz="4" w:space="0" w:color="auto"/>
            </w:tcBorders>
            <w:noWrap/>
          </w:tcPr>
          <w:p w14:paraId="689F4FA8" w14:textId="77777777" w:rsidR="00331994" w:rsidRPr="00582304" w:rsidRDefault="00331994" w:rsidP="008B57D8">
            <w:pPr>
              <w:spacing w:line="240" w:lineRule="auto"/>
              <w:rPr>
                <w:color w:val="000000"/>
              </w:rPr>
            </w:pPr>
            <w:r>
              <w:rPr>
                <w:rFonts w:hint="eastAsia"/>
                <w:color w:val="000000"/>
              </w:rPr>
              <w:t>23.26</w:t>
            </w:r>
          </w:p>
        </w:tc>
        <w:tc>
          <w:tcPr>
            <w:tcW w:w="1278" w:type="dxa"/>
            <w:tcBorders>
              <w:top w:val="nil"/>
              <w:bottom w:val="single" w:sz="4" w:space="0" w:color="auto"/>
            </w:tcBorders>
          </w:tcPr>
          <w:p w14:paraId="42BFE0AF" w14:textId="77777777" w:rsidR="00331994" w:rsidRPr="00582304" w:rsidRDefault="00331994" w:rsidP="008B57D8">
            <w:pPr>
              <w:spacing w:line="240" w:lineRule="auto"/>
              <w:rPr>
                <w:color w:val="000000"/>
              </w:rPr>
            </w:pPr>
            <w:r>
              <w:rPr>
                <w:rFonts w:hint="eastAsia"/>
                <w:color w:val="000000"/>
              </w:rPr>
              <w:t>0.89</w:t>
            </w:r>
          </w:p>
        </w:tc>
      </w:tr>
      <w:tr w:rsidR="00331994" w:rsidRPr="00582304" w14:paraId="79DFB1C5" w14:textId="77777777" w:rsidTr="008B57D8">
        <w:trPr>
          <w:trHeight w:val="324"/>
        </w:trPr>
        <w:tc>
          <w:tcPr>
            <w:tcW w:w="566" w:type="dxa"/>
            <w:vMerge w:val="restart"/>
            <w:tcBorders>
              <w:top w:val="single" w:sz="4" w:space="0" w:color="auto"/>
            </w:tcBorders>
            <w:noWrap/>
          </w:tcPr>
          <w:p w14:paraId="7572635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0595DF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3F77900C" w14:textId="77777777" w:rsidR="00331994" w:rsidRPr="00582304" w:rsidRDefault="00331994" w:rsidP="008B57D8">
            <w:pPr>
              <w:spacing w:line="240" w:lineRule="auto"/>
              <w:rPr>
                <w:iCs/>
                <w:szCs w:val="24"/>
              </w:rPr>
            </w:pPr>
            <w:r>
              <w:rPr>
                <w:rFonts w:hint="eastAsia"/>
                <w:color w:val="000000"/>
              </w:rPr>
              <w:t>271.15</w:t>
            </w:r>
          </w:p>
        </w:tc>
        <w:tc>
          <w:tcPr>
            <w:tcW w:w="1084" w:type="dxa"/>
            <w:tcBorders>
              <w:top w:val="single" w:sz="4" w:space="0" w:color="auto"/>
            </w:tcBorders>
            <w:noWrap/>
          </w:tcPr>
          <w:p w14:paraId="68DDEDBB" w14:textId="77777777" w:rsidR="00331994" w:rsidRPr="00582304" w:rsidRDefault="00331994" w:rsidP="008B57D8">
            <w:pPr>
              <w:spacing w:line="240" w:lineRule="auto"/>
              <w:rPr>
                <w:iCs/>
                <w:szCs w:val="24"/>
              </w:rPr>
            </w:pPr>
            <w:r>
              <w:rPr>
                <w:rFonts w:hint="eastAsia"/>
                <w:color w:val="000000"/>
              </w:rPr>
              <w:t>296.99</w:t>
            </w:r>
          </w:p>
        </w:tc>
        <w:tc>
          <w:tcPr>
            <w:tcW w:w="1085" w:type="dxa"/>
            <w:tcBorders>
              <w:top w:val="single" w:sz="4" w:space="0" w:color="auto"/>
            </w:tcBorders>
            <w:noWrap/>
          </w:tcPr>
          <w:p w14:paraId="24F602D1" w14:textId="77777777" w:rsidR="00331994" w:rsidRPr="00582304" w:rsidRDefault="00331994" w:rsidP="008B57D8">
            <w:pPr>
              <w:spacing w:line="240" w:lineRule="auto"/>
              <w:rPr>
                <w:iCs/>
                <w:szCs w:val="24"/>
              </w:rPr>
            </w:pPr>
            <w:r>
              <w:rPr>
                <w:rFonts w:hint="eastAsia"/>
                <w:color w:val="000000"/>
              </w:rPr>
              <w:t>-3.01</w:t>
            </w:r>
          </w:p>
        </w:tc>
        <w:tc>
          <w:tcPr>
            <w:tcW w:w="1089" w:type="dxa"/>
            <w:tcBorders>
              <w:top w:val="single" w:sz="4" w:space="0" w:color="auto"/>
            </w:tcBorders>
            <w:noWrap/>
          </w:tcPr>
          <w:p w14:paraId="0CD6C446" w14:textId="77777777" w:rsidR="00331994" w:rsidRPr="00582304" w:rsidRDefault="00331994" w:rsidP="008B57D8">
            <w:pPr>
              <w:spacing w:line="240" w:lineRule="auto"/>
              <w:rPr>
                <w:iCs/>
                <w:szCs w:val="24"/>
              </w:rPr>
            </w:pPr>
            <w:r>
              <w:rPr>
                <w:rFonts w:hint="eastAsia"/>
                <w:color w:val="000000"/>
              </w:rPr>
              <w:t>8.69</w:t>
            </w:r>
          </w:p>
        </w:tc>
        <w:tc>
          <w:tcPr>
            <w:tcW w:w="992" w:type="dxa"/>
            <w:tcBorders>
              <w:top w:val="single" w:sz="4" w:space="0" w:color="auto"/>
            </w:tcBorders>
            <w:noWrap/>
          </w:tcPr>
          <w:p w14:paraId="26347BAF" w14:textId="77777777" w:rsidR="00331994" w:rsidRPr="00582304" w:rsidRDefault="00331994" w:rsidP="008B57D8">
            <w:pPr>
              <w:spacing w:line="240" w:lineRule="auto"/>
              <w:rPr>
                <w:iCs/>
                <w:szCs w:val="24"/>
              </w:rPr>
            </w:pPr>
            <w:r>
              <w:rPr>
                <w:rFonts w:hint="eastAsia"/>
                <w:color w:val="000000"/>
              </w:rPr>
              <w:t>7.58</w:t>
            </w:r>
          </w:p>
        </w:tc>
        <w:tc>
          <w:tcPr>
            <w:tcW w:w="990" w:type="dxa"/>
            <w:tcBorders>
              <w:top w:val="single" w:sz="4" w:space="0" w:color="auto"/>
            </w:tcBorders>
            <w:noWrap/>
          </w:tcPr>
          <w:p w14:paraId="4679C2A3" w14:textId="77777777" w:rsidR="00331994" w:rsidRPr="00582304" w:rsidRDefault="00331994" w:rsidP="008B57D8">
            <w:pPr>
              <w:spacing w:line="240" w:lineRule="auto"/>
              <w:rPr>
                <w:iCs/>
                <w:szCs w:val="24"/>
              </w:rPr>
            </w:pPr>
            <w:r>
              <w:rPr>
                <w:rFonts w:hint="eastAsia"/>
                <w:color w:val="000000"/>
              </w:rPr>
              <w:t>9.19</w:t>
            </w:r>
          </w:p>
        </w:tc>
        <w:tc>
          <w:tcPr>
            <w:tcW w:w="1278" w:type="dxa"/>
            <w:tcBorders>
              <w:top w:val="single" w:sz="4" w:space="0" w:color="auto"/>
            </w:tcBorders>
          </w:tcPr>
          <w:p w14:paraId="482CCDC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FD78D04" w14:textId="77777777" w:rsidTr="008B57D8">
        <w:trPr>
          <w:trHeight w:val="324"/>
        </w:trPr>
        <w:tc>
          <w:tcPr>
            <w:tcW w:w="566" w:type="dxa"/>
            <w:vMerge/>
          </w:tcPr>
          <w:p w14:paraId="15B3C848" w14:textId="77777777" w:rsidR="00331994" w:rsidRPr="00582304" w:rsidRDefault="00331994" w:rsidP="008B57D8">
            <w:pPr>
              <w:spacing w:line="240" w:lineRule="auto"/>
              <w:rPr>
                <w:iCs/>
                <w:szCs w:val="24"/>
              </w:rPr>
            </w:pPr>
          </w:p>
        </w:tc>
        <w:tc>
          <w:tcPr>
            <w:tcW w:w="1274" w:type="dxa"/>
          </w:tcPr>
          <w:p w14:paraId="2D17336C"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E1C71BA" w14:textId="77777777" w:rsidR="00331994" w:rsidRPr="00582304" w:rsidRDefault="00331994" w:rsidP="008B57D8">
            <w:pPr>
              <w:spacing w:line="240" w:lineRule="auto"/>
              <w:rPr>
                <w:iCs/>
                <w:szCs w:val="24"/>
              </w:rPr>
            </w:pPr>
          </w:p>
        </w:tc>
        <w:tc>
          <w:tcPr>
            <w:tcW w:w="1084" w:type="dxa"/>
            <w:noWrap/>
          </w:tcPr>
          <w:p w14:paraId="5443CEF3" w14:textId="77777777" w:rsidR="00331994" w:rsidRPr="00582304" w:rsidRDefault="00331994" w:rsidP="008B57D8">
            <w:pPr>
              <w:spacing w:line="240" w:lineRule="auto"/>
              <w:rPr>
                <w:iCs/>
                <w:szCs w:val="24"/>
              </w:rPr>
            </w:pPr>
            <w:r>
              <w:rPr>
                <w:rFonts w:hint="eastAsia"/>
                <w:color w:val="000000"/>
              </w:rPr>
              <w:t>298.39</w:t>
            </w:r>
          </w:p>
        </w:tc>
        <w:tc>
          <w:tcPr>
            <w:tcW w:w="1085" w:type="dxa"/>
            <w:noWrap/>
          </w:tcPr>
          <w:p w14:paraId="48672D26" w14:textId="77777777" w:rsidR="00331994" w:rsidRPr="00582304" w:rsidRDefault="00331994" w:rsidP="008B57D8">
            <w:pPr>
              <w:spacing w:line="240" w:lineRule="auto"/>
              <w:rPr>
                <w:iCs/>
                <w:szCs w:val="24"/>
              </w:rPr>
            </w:pPr>
            <w:r>
              <w:rPr>
                <w:rFonts w:hint="eastAsia"/>
                <w:color w:val="000000"/>
              </w:rPr>
              <w:t>-1.61</w:t>
            </w:r>
          </w:p>
        </w:tc>
        <w:tc>
          <w:tcPr>
            <w:tcW w:w="1089" w:type="dxa"/>
            <w:noWrap/>
          </w:tcPr>
          <w:p w14:paraId="393BE1B9" w14:textId="77777777" w:rsidR="00331994" w:rsidRPr="00582304" w:rsidRDefault="00331994" w:rsidP="008B57D8">
            <w:pPr>
              <w:spacing w:line="240" w:lineRule="auto"/>
              <w:rPr>
                <w:iCs/>
                <w:szCs w:val="24"/>
              </w:rPr>
            </w:pPr>
            <w:r>
              <w:rPr>
                <w:rFonts w:hint="eastAsia"/>
                <w:color w:val="000000"/>
              </w:rPr>
              <w:t>10.81</w:t>
            </w:r>
          </w:p>
        </w:tc>
        <w:tc>
          <w:tcPr>
            <w:tcW w:w="992" w:type="dxa"/>
            <w:noWrap/>
          </w:tcPr>
          <w:p w14:paraId="494F44A8" w14:textId="77777777" w:rsidR="00331994" w:rsidRPr="00582304" w:rsidRDefault="00331994" w:rsidP="008B57D8">
            <w:pPr>
              <w:spacing w:line="240" w:lineRule="auto"/>
              <w:rPr>
                <w:iCs/>
                <w:szCs w:val="24"/>
              </w:rPr>
            </w:pPr>
            <w:r>
              <w:rPr>
                <w:rFonts w:hint="eastAsia"/>
                <w:color w:val="000000"/>
              </w:rPr>
              <w:t>8.28</w:t>
            </w:r>
          </w:p>
        </w:tc>
        <w:tc>
          <w:tcPr>
            <w:tcW w:w="990" w:type="dxa"/>
            <w:noWrap/>
          </w:tcPr>
          <w:p w14:paraId="0109C1B1" w14:textId="77777777" w:rsidR="00331994" w:rsidRPr="00582304" w:rsidRDefault="00331994" w:rsidP="008B57D8">
            <w:pPr>
              <w:spacing w:line="240" w:lineRule="auto"/>
              <w:rPr>
                <w:iCs/>
                <w:szCs w:val="24"/>
              </w:rPr>
            </w:pPr>
            <w:r>
              <w:rPr>
                <w:rFonts w:hint="eastAsia"/>
                <w:color w:val="000000"/>
              </w:rPr>
              <w:t>10.92</w:t>
            </w:r>
          </w:p>
        </w:tc>
        <w:tc>
          <w:tcPr>
            <w:tcW w:w="1278" w:type="dxa"/>
          </w:tcPr>
          <w:p w14:paraId="6E5862EA"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6D2569E0" w14:textId="77777777" w:rsidTr="008B57D8">
        <w:trPr>
          <w:trHeight w:val="324"/>
        </w:trPr>
        <w:tc>
          <w:tcPr>
            <w:tcW w:w="566" w:type="dxa"/>
            <w:vMerge/>
          </w:tcPr>
          <w:p w14:paraId="1B49A7F3" w14:textId="77777777" w:rsidR="00331994" w:rsidRPr="00582304" w:rsidRDefault="00331994" w:rsidP="008B57D8">
            <w:pPr>
              <w:spacing w:line="240" w:lineRule="auto"/>
              <w:rPr>
                <w:iCs/>
                <w:szCs w:val="24"/>
              </w:rPr>
            </w:pPr>
          </w:p>
        </w:tc>
        <w:tc>
          <w:tcPr>
            <w:tcW w:w="1274" w:type="dxa"/>
          </w:tcPr>
          <w:p w14:paraId="73BCD26A"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DE1351B" w14:textId="77777777" w:rsidR="00331994" w:rsidRPr="00582304" w:rsidRDefault="00331994" w:rsidP="008B57D8">
            <w:pPr>
              <w:spacing w:line="240" w:lineRule="auto"/>
              <w:rPr>
                <w:iCs/>
                <w:szCs w:val="24"/>
              </w:rPr>
            </w:pPr>
          </w:p>
        </w:tc>
        <w:tc>
          <w:tcPr>
            <w:tcW w:w="1084" w:type="dxa"/>
            <w:noWrap/>
          </w:tcPr>
          <w:p w14:paraId="33BF0561" w14:textId="77777777" w:rsidR="00331994" w:rsidRPr="00582304" w:rsidRDefault="00331994" w:rsidP="008B57D8">
            <w:pPr>
              <w:spacing w:line="240" w:lineRule="auto"/>
              <w:rPr>
                <w:iCs/>
                <w:szCs w:val="24"/>
              </w:rPr>
            </w:pPr>
            <w:r>
              <w:rPr>
                <w:rFonts w:hint="eastAsia"/>
                <w:color w:val="000000"/>
              </w:rPr>
              <w:t>289.4</w:t>
            </w:r>
          </w:p>
        </w:tc>
        <w:tc>
          <w:tcPr>
            <w:tcW w:w="1085" w:type="dxa"/>
            <w:noWrap/>
          </w:tcPr>
          <w:p w14:paraId="423E3966" w14:textId="77777777" w:rsidR="00331994" w:rsidRPr="00582304" w:rsidRDefault="00331994" w:rsidP="008B57D8">
            <w:pPr>
              <w:spacing w:line="240" w:lineRule="auto"/>
              <w:rPr>
                <w:iCs/>
                <w:szCs w:val="24"/>
              </w:rPr>
            </w:pPr>
            <w:r>
              <w:rPr>
                <w:rFonts w:hint="eastAsia"/>
                <w:color w:val="000000"/>
              </w:rPr>
              <w:t>-10.6</w:t>
            </w:r>
          </w:p>
        </w:tc>
        <w:tc>
          <w:tcPr>
            <w:tcW w:w="1089" w:type="dxa"/>
            <w:noWrap/>
          </w:tcPr>
          <w:p w14:paraId="682CCBC1" w14:textId="77777777" w:rsidR="00331994" w:rsidRPr="00582304" w:rsidRDefault="00331994" w:rsidP="008B57D8">
            <w:pPr>
              <w:spacing w:line="240" w:lineRule="auto"/>
              <w:rPr>
                <w:iCs/>
                <w:szCs w:val="24"/>
              </w:rPr>
            </w:pPr>
            <w:r>
              <w:rPr>
                <w:rFonts w:hint="eastAsia"/>
                <w:color w:val="000000"/>
              </w:rPr>
              <w:t>7.38</w:t>
            </w:r>
          </w:p>
        </w:tc>
        <w:tc>
          <w:tcPr>
            <w:tcW w:w="992" w:type="dxa"/>
            <w:noWrap/>
          </w:tcPr>
          <w:p w14:paraId="199192D1" w14:textId="77777777" w:rsidR="00331994" w:rsidRPr="00582304" w:rsidRDefault="00331994" w:rsidP="008B57D8">
            <w:pPr>
              <w:spacing w:line="240" w:lineRule="auto"/>
              <w:rPr>
                <w:iCs/>
                <w:szCs w:val="24"/>
              </w:rPr>
            </w:pPr>
            <w:r>
              <w:rPr>
                <w:rFonts w:hint="eastAsia"/>
                <w:color w:val="000000"/>
              </w:rPr>
              <w:t>6.26</w:t>
            </w:r>
          </w:p>
        </w:tc>
        <w:tc>
          <w:tcPr>
            <w:tcW w:w="990" w:type="dxa"/>
            <w:noWrap/>
          </w:tcPr>
          <w:p w14:paraId="00BA1E64" w14:textId="77777777" w:rsidR="00331994" w:rsidRPr="00582304" w:rsidRDefault="00331994" w:rsidP="008B57D8">
            <w:pPr>
              <w:spacing w:line="240" w:lineRule="auto"/>
              <w:rPr>
                <w:iCs/>
                <w:szCs w:val="24"/>
              </w:rPr>
            </w:pPr>
            <w:r>
              <w:rPr>
                <w:rFonts w:hint="eastAsia"/>
                <w:color w:val="000000"/>
              </w:rPr>
              <w:t>12.91</w:t>
            </w:r>
          </w:p>
        </w:tc>
        <w:tc>
          <w:tcPr>
            <w:tcW w:w="1278" w:type="dxa"/>
          </w:tcPr>
          <w:p w14:paraId="7F2C9A39" w14:textId="77777777" w:rsidR="00331994" w:rsidRPr="00582304" w:rsidRDefault="00331994" w:rsidP="008B57D8">
            <w:pPr>
              <w:spacing w:line="240" w:lineRule="auto"/>
              <w:rPr>
                <w:color w:val="000000"/>
                <w:szCs w:val="24"/>
              </w:rPr>
            </w:pPr>
            <w:r>
              <w:rPr>
                <w:rFonts w:hint="eastAsia"/>
                <w:color w:val="000000"/>
              </w:rPr>
              <w:t>0.87</w:t>
            </w:r>
          </w:p>
        </w:tc>
      </w:tr>
      <w:tr w:rsidR="00331994" w:rsidRPr="00582304" w14:paraId="596EF533" w14:textId="77777777" w:rsidTr="008B57D8">
        <w:trPr>
          <w:trHeight w:val="324"/>
        </w:trPr>
        <w:tc>
          <w:tcPr>
            <w:tcW w:w="566" w:type="dxa"/>
            <w:vMerge/>
          </w:tcPr>
          <w:p w14:paraId="4F5BB4C7" w14:textId="77777777" w:rsidR="00331994" w:rsidRPr="00582304" w:rsidRDefault="00331994" w:rsidP="008B57D8">
            <w:pPr>
              <w:spacing w:line="240" w:lineRule="auto"/>
              <w:rPr>
                <w:iCs/>
                <w:szCs w:val="24"/>
              </w:rPr>
            </w:pPr>
          </w:p>
        </w:tc>
        <w:tc>
          <w:tcPr>
            <w:tcW w:w="1274" w:type="dxa"/>
          </w:tcPr>
          <w:p w14:paraId="0C33209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20771D93" w14:textId="77777777" w:rsidR="00331994" w:rsidRPr="00582304" w:rsidRDefault="00331994" w:rsidP="008B57D8">
            <w:pPr>
              <w:spacing w:line="240" w:lineRule="auto"/>
              <w:rPr>
                <w:iCs/>
                <w:szCs w:val="24"/>
              </w:rPr>
            </w:pPr>
          </w:p>
        </w:tc>
        <w:tc>
          <w:tcPr>
            <w:tcW w:w="1084" w:type="dxa"/>
            <w:noWrap/>
          </w:tcPr>
          <w:p w14:paraId="14B65185" w14:textId="77777777" w:rsidR="00331994" w:rsidRPr="00582304" w:rsidRDefault="00331994" w:rsidP="008B57D8">
            <w:pPr>
              <w:spacing w:line="240" w:lineRule="auto"/>
              <w:rPr>
                <w:color w:val="000000"/>
              </w:rPr>
            </w:pPr>
            <w:r>
              <w:rPr>
                <w:rFonts w:hint="eastAsia"/>
                <w:color w:val="000000"/>
              </w:rPr>
              <w:t>331.18</w:t>
            </w:r>
          </w:p>
        </w:tc>
        <w:tc>
          <w:tcPr>
            <w:tcW w:w="1085" w:type="dxa"/>
            <w:noWrap/>
          </w:tcPr>
          <w:p w14:paraId="316208E0" w14:textId="77777777" w:rsidR="00331994" w:rsidRPr="00582304" w:rsidRDefault="00331994" w:rsidP="008B57D8">
            <w:pPr>
              <w:spacing w:line="240" w:lineRule="auto"/>
              <w:rPr>
                <w:color w:val="000000"/>
              </w:rPr>
            </w:pPr>
            <w:r>
              <w:rPr>
                <w:rFonts w:hint="eastAsia"/>
                <w:color w:val="000000"/>
              </w:rPr>
              <w:t>31.18</w:t>
            </w:r>
          </w:p>
        </w:tc>
        <w:tc>
          <w:tcPr>
            <w:tcW w:w="1089" w:type="dxa"/>
            <w:noWrap/>
          </w:tcPr>
          <w:p w14:paraId="18FB3DA3" w14:textId="77777777" w:rsidR="00331994" w:rsidRPr="00582304" w:rsidRDefault="00331994" w:rsidP="008B57D8">
            <w:pPr>
              <w:spacing w:line="240" w:lineRule="auto"/>
              <w:rPr>
                <w:color w:val="000000"/>
              </w:rPr>
            </w:pPr>
            <w:r>
              <w:rPr>
                <w:rFonts w:hint="eastAsia"/>
                <w:color w:val="000000"/>
              </w:rPr>
              <w:t>24.84</w:t>
            </w:r>
          </w:p>
        </w:tc>
        <w:tc>
          <w:tcPr>
            <w:tcW w:w="992" w:type="dxa"/>
            <w:noWrap/>
          </w:tcPr>
          <w:p w14:paraId="79785BE5" w14:textId="77777777" w:rsidR="00331994" w:rsidRPr="00582304" w:rsidRDefault="00331994" w:rsidP="008B57D8">
            <w:pPr>
              <w:spacing w:line="240" w:lineRule="auto"/>
              <w:rPr>
                <w:color w:val="000000"/>
              </w:rPr>
            </w:pPr>
            <w:r>
              <w:rPr>
                <w:rFonts w:hint="eastAsia"/>
                <w:color w:val="000000"/>
              </w:rPr>
              <w:t>23.16</w:t>
            </w:r>
          </w:p>
        </w:tc>
        <w:tc>
          <w:tcPr>
            <w:tcW w:w="990" w:type="dxa"/>
            <w:noWrap/>
          </w:tcPr>
          <w:p w14:paraId="196A5D8D" w14:textId="77777777" w:rsidR="00331994" w:rsidRPr="00582304" w:rsidRDefault="00331994" w:rsidP="008B57D8">
            <w:pPr>
              <w:spacing w:line="240" w:lineRule="auto"/>
              <w:rPr>
                <w:color w:val="000000"/>
              </w:rPr>
            </w:pPr>
            <w:r>
              <w:rPr>
                <w:rFonts w:hint="eastAsia"/>
                <w:color w:val="000000"/>
              </w:rPr>
              <w:t>39.86</w:t>
            </w:r>
          </w:p>
        </w:tc>
        <w:tc>
          <w:tcPr>
            <w:tcW w:w="1278" w:type="dxa"/>
          </w:tcPr>
          <w:p w14:paraId="2093995B" w14:textId="77777777" w:rsidR="00331994" w:rsidRPr="00582304" w:rsidRDefault="00331994" w:rsidP="008B57D8">
            <w:pPr>
              <w:spacing w:line="240" w:lineRule="auto"/>
              <w:rPr>
                <w:color w:val="000000"/>
              </w:rPr>
            </w:pPr>
            <w:r>
              <w:rPr>
                <w:rFonts w:hint="eastAsia"/>
                <w:color w:val="000000"/>
              </w:rPr>
              <w:t>0.91</w:t>
            </w:r>
          </w:p>
        </w:tc>
      </w:tr>
    </w:tbl>
    <w:p w14:paraId="10C187C3" w14:textId="77777777" w:rsidR="00331994" w:rsidRDefault="00331994" w:rsidP="00331994">
      <w:pPr>
        <w:spacing w:line="240" w:lineRule="auto"/>
      </w:pPr>
    </w:p>
    <w:p w14:paraId="6B81FC55" w14:textId="32622410" w:rsidR="00331994" w:rsidRPr="00C44886" w:rsidRDefault="00331994" w:rsidP="00331994">
      <w:pPr>
        <w:pStyle w:val="af1"/>
        <w:spacing w:line="240" w:lineRule="auto"/>
      </w:pPr>
      <w:bookmarkStart w:id="405" w:name="_Toc163389755"/>
      <w:bookmarkStart w:id="406" w:name="_Toc163389824"/>
      <w:bookmarkStart w:id="407" w:name="_Toc163389971"/>
      <w:r>
        <w:t xml:space="preserve">Table S. </w:t>
      </w:r>
      <w:fldSimple w:instr=" SEQ Table_S. \* ARABIC ">
        <w:r w:rsidR="009D47CB">
          <w:rPr>
            <w:noProof/>
          </w:rPr>
          <w:t>19</w:t>
        </w:r>
      </w:fldSimple>
      <w:r w:rsidRPr="008E12A9">
        <w:rPr>
          <w:rFonts w:hint="eastAsia"/>
        </w:rPr>
        <w:t>取後</w:t>
      </w:r>
      <w:r>
        <w:rPr>
          <w:rFonts w:hint="eastAsia"/>
        </w:rPr>
        <w:t>不</w:t>
      </w:r>
      <w:r w:rsidRPr="008E12A9">
        <w:rPr>
          <w:rFonts w:hint="eastAsia"/>
        </w:rPr>
        <w:t>放回的抽樣方式在第</w:t>
      </w:r>
      <w:r>
        <w:rPr>
          <w:rFonts w:hint="eastAsia"/>
        </w:rPr>
        <w:t>三</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405"/>
      <w:bookmarkEnd w:id="406"/>
      <w:bookmarkEnd w:id="407"/>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37A87C3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4BA476E"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9533F39"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9AD35B6"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4F27651"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64B1A3D1"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0DE6711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C8CD22C"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167CDE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26522029"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BA1921D" w14:textId="77777777" w:rsidTr="008B57D8">
        <w:trPr>
          <w:trHeight w:val="324"/>
        </w:trPr>
        <w:tc>
          <w:tcPr>
            <w:tcW w:w="566" w:type="dxa"/>
            <w:vMerge w:val="restart"/>
            <w:tcBorders>
              <w:top w:val="double" w:sz="4" w:space="0" w:color="auto"/>
              <w:bottom w:val="nil"/>
            </w:tcBorders>
            <w:noWrap/>
            <w:hideMark/>
          </w:tcPr>
          <w:p w14:paraId="55B13F9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BE14AE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D02C7CC" w14:textId="77777777" w:rsidR="00331994" w:rsidRPr="00582304" w:rsidRDefault="00331994" w:rsidP="008B57D8">
            <w:pPr>
              <w:spacing w:line="240" w:lineRule="auto"/>
              <w:rPr>
                <w:iCs/>
                <w:szCs w:val="24"/>
              </w:rPr>
            </w:pPr>
            <w:r>
              <w:rPr>
                <w:rFonts w:hint="eastAsia"/>
                <w:color w:val="000000"/>
              </w:rPr>
              <w:t>153.34</w:t>
            </w:r>
          </w:p>
        </w:tc>
        <w:tc>
          <w:tcPr>
            <w:tcW w:w="1084" w:type="dxa"/>
            <w:tcBorders>
              <w:top w:val="double" w:sz="4" w:space="0" w:color="auto"/>
              <w:bottom w:val="nil"/>
            </w:tcBorders>
            <w:noWrap/>
          </w:tcPr>
          <w:p w14:paraId="4EB7B513" w14:textId="77777777" w:rsidR="00331994" w:rsidRPr="00582304" w:rsidRDefault="00331994" w:rsidP="008B57D8">
            <w:pPr>
              <w:spacing w:line="240" w:lineRule="auto"/>
              <w:rPr>
                <w:iCs/>
                <w:szCs w:val="24"/>
              </w:rPr>
            </w:pPr>
            <w:r>
              <w:rPr>
                <w:rFonts w:hint="eastAsia"/>
                <w:color w:val="000000"/>
              </w:rPr>
              <w:t>299.63</w:t>
            </w:r>
          </w:p>
        </w:tc>
        <w:tc>
          <w:tcPr>
            <w:tcW w:w="1085" w:type="dxa"/>
            <w:tcBorders>
              <w:top w:val="double" w:sz="4" w:space="0" w:color="auto"/>
              <w:bottom w:val="nil"/>
            </w:tcBorders>
            <w:noWrap/>
          </w:tcPr>
          <w:p w14:paraId="78AA7D2E" w14:textId="77777777" w:rsidR="00331994" w:rsidRPr="00582304" w:rsidRDefault="00331994" w:rsidP="008B57D8">
            <w:pPr>
              <w:spacing w:line="240" w:lineRule="auto"/>
              <w:rPr>
                <w:iCs/>
                <w:szCs w:val="24"/>
              </w:rPr>
            </w:pPr>
            <w:r>
              <w:rPr>
                <w:rFonts w:hint="eastAsia"/>
                <w:color w:val="000000"/>
              </w:rPr>
              <w:t>-0.37</w:t>
            </w:r>
          </w:p>
        </w:tc>
        <w:tc>
          <w:tcPr>
            <w:tcW w:w="1089" w:type="dxa"/>
            <w:tcBorders>
              <w:top w:val="double" w:sz="4" w:space="0" w:color="auto"/>
              <w:bottom w:val="nil"/>
            </w:tcBorders>
            <w:noWrap/>
          </w:tcPr>
          <w:p w14:paraId="3F914167" w14:textId="77777777" w:rsidR="00331994" w:rsidRPr="00582304" w:rsidRDefault="00331994" w:rsidP="008B57D8">
            <w:pPr>
              <w:spacing w:line="240" w:lineRule="auto"/>
              <w:rPr>
                <w:iCs/>
                <w:szCs w:val="24"/>
              </w:rPr>
            </w:pPr>
            <w:r>
              <w:rPr>
                <w:rFonts w:hint="eastAsia"/>
                <w:color w:val="000000"/>
              </w:rPr>
              <w:t>36.79</w:t>
            </w:r>
          </w:p>
        </w:tc>
        <w:tc>
          <w:tcPr>
            <w:tcW w:w="992" w:type="dxa"/>
            <w:tcBorders>
              <w:top w:val="double" w:sz="4" w:space="0" w:color="auto"/>
              <w:bottom w:val="nil"/>
            </w:tcBorders>
            <w:noWrap/>
          </w:tcPr>
          <w:p w14:paraId="4286D147" w14:textId="77777777" w:rsidR="00331994" w:rsidRPr="00582304" w:rsidRDefault="00331994" w:rsidP="008B57D8">
            <w:pPr>
              <w:spacing w:line="240" w:lineRule="auto"/>
              <w:rPr>
                <w:iCs/>
                <w:szCs w:val="24"/>
              </w:rPr>
            </w:pPr>
            <w:r>
              <w:rPr>
                <w:rFonts w:hint="eastAsia"/>
                <w:color w:val="000000"/>
              </w:rPr>
              <w:t>28.53</w:t>
            </w:r>
          </w:p>
        </w:tc>
        <w:tc>
          <w:tcPr>
            <w:tcW w:w="990" w:type="dxa"/>
            <w:tcBorders>
              <w:top w:val="double" w:sz="4" w:space="0" w:color="auto"/>
              <w:bottom w:val="nil"/>
            </w:tcBorders>
            <w:noWrap/>
          </w:tcPr>
          <w:p w14:paraId="491767DC" w14:textId="77777777" w:rsidR="00331994" w:rsidRPr="00582304" w:rsidRDefault="00331994" w:rsidP="008B57D8">
            <w:pPr>
              <w:spacing w:line="240" w:lineRule="auto"/>
              <w:rPr>
                <w:iCs/>
                <w:szCs w:val="24"/>
              </w:rPr>
            </w:pPr>
            <w:r>
              <w:rPr>
                <w:rFonts w:hint="eastAsia"/>
                <w:color w:val="000000"/>
              </w:rPr>
              <w:t>36.78</w:t>
            </w:r>
          </w:p>
        </w:tc>
        <w:tc>
          <w:tcPr>
            <w:tcW w:w="1278" w:type="dxa"/>
            <w:tcBorders>
              <w:top w:val="double" w:sz="4" w:space="0" w:color="auto"/>
              <w:bottom w:val="nil"/>
            </w:tcBorders>
          </w:tcPr>
          <w:p w14:paraId="21F83F50" w14:textId="77777777" w:rsidR="00331994" w:rsidRPr="00582304" w:rsidRDefault="00331994" w:rsidP="008B57D8">
            <w:pPr>
              <w:spacing w:line="240" w:lineRule="auto"/>
              <w:rPr>
                <w:color w:val="FF0000"/>
                <w:szCs w:val="24"/>
              </w:rPr>
            </w:pPr>
            <w:r>
              <w:rPr>
                <w:rFonts w:hint="eastAsia"/>
                <w:color w:val="000000"/>
              </w:rPr>
              <w:t>0.89</w:t>
            </w:r>
          </w:p>
        </w:tc>
      </w:tr>
      <w:tr w:rsidR="00331994" w:rsidRPr="00582304" w14:paraId="1EADD1BB" w14:textId="77777777" w:rsidTr="008B57D8">
        <w:trPr>
          <w:trHeight w:val="324"/>
        </w:trPr>
        <w:tc>
          <w:tcPr>
            <w:tcW w:w="566" w:type="dxa"/>
            <w:vMerge/>
            <w:tcBorders>
              <w:top w:val="nil"/>
              <w:bottom w:val="nil"/>
            </w:tcBorders>
            <w:hideMark/>
          </w:tcPr>
          <w:p w14:paraId="106F4944" w14:textId="77777777" w:rsidR="00331994" w:rsidRPr="00582304" w:rsidRDefault="00331994" w:rsidP="008B57D8">
            <w:pPr>
              <w:spacing w:line="240" w:lineRule="auto"/>
              <w:rPr>
                <w:iCs/>
                <w:szCs w:val="24"/>
              </w:rPr>
            </w:pPr>
          </w:p>
        </w:tc>
        <w:tc>
          <w:tcPr>
            <w:tcW w:w="1274" w:type="dxa"/>
            <w:tcBorders>
              <w:top w:val="nil"/>
              <w:bottom w:val="nil"/>
            </w:tcBorders>
          </w:tcPr>
          <w:p w14:paraId="185A6A4E"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FACF971" w14:textId="77777777" w:rsidR="00331994" w:rsidRPr="00582304" w:rsidRDefault="00331994" w:rsidP="008B57D8">
            <w:pPr>
              <w:spacing w:line="240" w:lineRule="auto"/>
              <w:rPr>
                <w:iCs/>
                <w:szCs w:val="24"/>
              </w:rPr>
            </w:pPr>
          </w:p>
        </w:tc>
        <w:tc>
          <w:tcPr>
            <w:tcW w:w="1084" w:type="dxa"/>
            <w:tcBorders>
              <w:top w:val="nil"/>
              <w:bottom w:val="nil"/>
            </w:tcBorders>
            <w:noWrap/>
          </w:tcPr>
          <w:p w14:paraId="09EA4C5B" w14:textId="77777777" w:rsidR="00331994" w:rsidRPr="00582304" w:rsidRDefault="00331994" w:rsidP="008B57D8">
            <w:pPr>
              <w:spacing w:line="240" w:lineRule="auto"/>
              <w:rPr>
                <w:iCs/>
                <w:szCs w:val="24"/>
              </w:rPr>
            </w:pPr>
            <w:r>
              <w:rPr>
                <w:rFonts w:hint="eastAsia"/>
                <w:color w:val="000000"/>
              </w:rPr>
              <w:t>306.01</w:t>
            </w:r>
          </w:p>
        </w:tc>
        <w:tc>
          <w:tcPr>
            <w:tcW w:w="1085" w:type="dxa"/>
            <w:tcBorders>
              <w:top w:val="nil"/>
              <w:bottom w:val="nil"/>
            </w:tcBorders>
            <w:noWrap/>
          </w:tcPr>
          <w:p w14:paraId="7C7FEC89" w14:textId="77777777" w:rsidR="00331994" w:rsidRPr="00582304" w:rsidRDefault="00331994" w:rsidP="008B57D8">
            <w:pPr>
              <w:spacing w:line="240" w:lineRule="auto"/>
              <w:rPr>
                <w:iCs/>
                <w:szCs w:val="24"/>
              </w:rPr>
            </w:pPr>
            <w:r>
              <w:rPr>
                <w:rFonts w:hint="eastAsia"/>
                <w:color w:val="000000"/>
              </w:rPr>
              <w:t>6.01</w:t>
            </w:r>
          </w:p>
        </w:tc>
        <w:tc>
          <w:tcPr>
            <w:tcW w:w="1089" w:type="dxa"/>
            <w:tcBorders>
              <w:top w:val="nil"/>
              <w:bottom w:val="nil"/>
            </w:tcBorders>
            <w:noWrap/>
          </w:tcPr>
          <w:p w14:paraId="52A24DC9" w14:textId="77777777" w:rsidR="00331994" w:rsidRPr="00582304" w:rsidRDefault="00331994" w:rsidP="008B57D8">
            <w:pPr>
              <w:spacing w:line="240" w:lineRule="auto"/>
              <w:rPr>
                <w:iCs/>
                <w:szCs w:val="24"/>
              </w:rPr>
            </w:pPr>
            <w:r>
              <w:rPr>
                <w:rFonts w:hint="eastAsia"/>
                <w:color w:val="000000"/>
              </w:rPr>
              <w:t>49.36</w:t>
            </w:r>
          </w:p>
        </w:tc>
        <w:tc>
          <w:tcPr>
            <w:tcW w:w="992" w:type="dxa"/>
            <w:tcBorders>
              <w:top w:val="nil"/>
              <w:bottom w:val="nil"/>
            </w:tcBorders>
            <w:noWrap/>
          </w:tcPr>
          <w:p w14:paraId="378F0856" w14:textId="77777777" w:rsidR="00331994" w:rsidRPr="00582304" w:rsidRDefault="00331994" w:rsidP="008B57D8">
            <w:pPr>
              <w:spacing w:line="240" w:lineRule="auto"/>
              <w:rPr>
                <w:iCs/>
                <w:szCs w:val="24"/>
              </w:rPr>
            </w:pPr>
            <w:r>
              <w:rPr>
                <w:rFonts w:hint="eastAsia"/>
                <w:color w:val="000000"/>
              </w:rPr>
              <w:t>41.08</w:t>
            </w:r>
          </w:p>
        </w:tc>
        <w:tc>
          <w:tcPr>
            <w:tcW w:w="990" w:type="dxa"/>
            <w:tcBorders>
              <w:top w:val="nil"/>
              <w:bottom w:val="nil"/>
            </w:tcBorders>
            <w:noWrap/>
          </w:tcPr>
          <w:p w14:paraId="053FAFCD" w14:textId="77777777" w:rsidR="00331994" w:rsidRPr="00582304" w:rsidRDefault="00331994" w:rsidP="008B57D8">
            <w:pPr>
              <w:spacing w:line="240" w:lineRule="auto"/>
              <w:rPr>
                <w:iCs/>
                <w:szCs w:val="24"/>
              </w:rPr>
            </w:pPr>
            <w:r>
              <w:rPr>
                <w:rFonts w:hint="eastAsia"/>
                <w:color w:val="000000"/>
              </w:rPr>
              <w:t>49.7</w:t>
            </w:r>
          </w:p>
        </w:tc>
        <w:tc>
          <w:tcPr>
            <w:tcW w:w="1278" w:type="dxa"/>
            <w:tcBorders>
              <w:top w:val="nil"/>
              <w:bottom w:val="nil"/>
            </w:tcBorders>
          </w:tcPr>
          <w:p w14:paraId="7747F5CE"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5884AEA8" w14:textId="77777777" w:rsidTr="008B57D8">
        <w:trPr>
          <w:trHeight w:val="324"/>
        </w:trPr>
        <w:tc>
          <w:tcPr>
            <w:tcW w:w="566" w:type="dxa"/>
            <w:vMerge/>
            <w:tcBorders>
              <w:top w:val="nil"/>
              <w:bottom w:val="nil"/>
            </w:tcBorders>
            <w:hideMark/>
          </w:tcPr>
          <w:p w14:paraId="0D53AA02" w14:textId="77777777" w:rsidR="00331994" w:rsidRPr="00582304" w:rsidRDefault="00331994" w:rsidP="008B57D8">
            <w:pPr>
              <w:spacing w:line="240" w:lineRule="auto"/>
              <w:rPr>
                <w:iCs/>
                <w:szCs w:val="24"/>
              </w:rPr>
            </w:pPr>
          </w:p>
        </w:tc>
        <w:tc>
          <w:tcPr>
            <w:tcW w:w="1274" w:type="dxa"/>
            <w:tcBorders>
              <w:top w:val="nil"/>
              <w:bottom w:val="nil"/>
            </w:tcBorders>
          </w:tcPr>
          <w:p w14:paraId="5DADD59B"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70E89510" w14:textId="77777777" w:rsidR="00331994" w:rsidRPr="00582304" w:rsidRDefault="00331994" w:rsidP="008B57D8">
            <w:pPr>
              <w:spacing w:line="240" w:lineRule="auto"/>
              <w:rPr>
                <w:iCs/>
                <w:szCs w:val="24"/>
              </w:rPr>
            </w:pPr>
          </w:p>
        </w:tc>
        <w:tc>
          <w:tcPr>
            <w:tcW w:w="1084" w:type="dxa"/>
            <w:tcBorders>
              <w:top w:val="nil"/>
              <w:bottom w:val="nil"/>
            </w:tcBorders>
            <w:noWrap/>
          </w:tcPr>
          <w:p w14:paraId="25AB8D63" w14:textId="77777777" w:rsidR="00331994" w:rsidRPr="00582304" w:rsidRDefault="00331994" w:rsidP="008B57D8">
            <w:pPr>
              <w:spacing w:line="240" w:lineRule="auto"/>
              <w:rPr>
                <w:iCs/>
                <w:szCs w:val="24"/>
              </w:rPr>
            </w:pPr>
            <w:r>
              <w:rPr>
                <w:rFonts w:hint="eastAsia"/>
                <w:color w:val="000000"/>
              </w:rPr>
              <w:t>230.42</w:t>
            </w:r>
          </w:p>
        </w:tc>
        <w:tc>
          <w:tcPr>
            <w:tcW w:w="1085" w:type="dxa"/>
            <w:tcBorders>
              <w:top w:val="nil"/>
              <w:bottom w:val="nil"/>
            </w:tcBorders>
            <w:noWrap/>
          </w:tcPr>
          <w:p w14:paraId="415BCB22" w14:textId="77777777" w:rsidR="00331994" w:rsidRPr="00582304" w:rsidRDefault="00331994" w:rsidP="008B57D8">
            <w:pPr>
              <w:spacing w:line="240" w:lineRule="auto"/>
              <w:rPr>
                <w:iCs/>
                <w:szCs w:val="24"/>
              </w:rPr>
            </w:pPr>
            <w:r>
              <w:rPr>
                <w:rFonts w:hint="eastAsia"/>
                <w:color w:val="000000"/>
              </w:rPr>
              <w:t>-69.58</w:t>
            </w:r>
          </w:p>
        </w:tc>
        <w:tc>
          <w:tcPr>
            <w:tcW w:w="1089" w:type="dxa"/>
            <w:tcBorders>
              <w:top w:val="nil"/>
              <w:bottom w:val="nil"/>
            </w:tcBorders>
            <w:noWrap/>
          </w:tcPr>
          <w:p w14:paraId="798CABB8" w14:textId="77777777" w:rsidR="00331994" w:rsidRPr="00582304" w:rsidRDefault="00331994" w:rsidP="008B57D8">
            <w:pPr>
              <w:spacing w:line="240" w:lineRule="auto"/>
              <w:rPr>
                <w:iCs/>
                <w:szCs w:val="24"/>
              </w:rPr>
            </w:pPr>
            <w:r>
              <w:rPr>
                <w:rFonts w:hint="eastAsia"/>
                <w:color w:val="000000"/>
              </w:rPr>
              <w:t>21.62</w:t>
            </w:r>
          </w:p>
        </w:tc>
        <w:tc>
          <w:tcPr>
            <w:tcW w:w="992" w:type="dxa"/>
            <w:tcBorders>
              <w:top w:val="nil"/>
              <w:bottom w:val="nil"/>
            </w:tcBorders>
            <w:noWrap/>
          </w:tcPr>
          <w:p w14:paraId="24A49FEA" w14:textId="77777777" w:rsidR="00331994" w:rsidRPr="00582304" w:rsidRDefault="00331994" w:rsidP="008B57D8">
            <w:pPr>
              <w:spacing w:line="240" w:lineRule="auto"/>
              <w:rPr>
                <w:iCs/>
                <w:szCs w:val="24"/>
              </w:rPr>
            </w:pPr>
            <w:r>
              <w:rPr>
                <w:rFonts w:hint="eastAsia"/>
                <w:color w:val="000000"/>
              </w:rPr>
              <w:t>17.94</w:t>
            </w:r>
          </w:p>
        </w:tc>
        <w:tc>
          <w:tcPr>
            <w:tcW w:w="990" w:type="dxa"/>
            <w:tcBorders>
              <w:top w:val="nil"/>
              <w:bottom w:val="nil"/>
            </w:tcBorders>
            <w:noWrap/>
          </w:tcPr>
          <w:p w14:paraId="5A97A767" w14:textId="77777777" w:rsidR="00331994" w:rsidRPr="00582304" w:rsidRDefault="00331994" w:rsidP="008B57D8">
            <w:pPr>
              <w:spacing w:line="240" w:lineRule="auto"/>
              <w:rPr>
                <w:iCs/>
                <w:szCs w:val="24"/>
              </w:rPr>
            </w:pPr>
            <w:r>
              <w:rPr>
                <w:rFonts w:hint="eastAsia"/>
                <w:color w:val="000000"/>
              </w:rPr>
              <w:t>72.86</w:t>
            </w:r>
          </w:p>
        </w:tc>
        <w:tc>
          <w:tcPr>
            <w:tcW w:w="1278" w:type="dxa"/>
            <w:tcBorders>
              <w:top w:val="nil"/>
              <w:bottom w:val="nil"/>
            </w:tcBorders>
          </w:tcPr>
          <w:p w14:paraId="06FDFAA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336FDE3A" w14:textId="77777777" w:rsidTr="008B57D8">
        <w:trPr>
          <w:trHeight w:val="324"/>
        </w:trPr>
        <w:tc>
          <w:tcPr>
            <w:tcW w:w="566" w:type="dxa"/>
            <w:vMerge/>
            <w:tcBorders>
              <w:top w:val="nil"/>
              <w:bottom w:val="single" w:sz="4" w:space="0" w:color="auto"/>
            </w:tcBorders>
          </w:tcPr>
          <w:p w14:paraId="752D376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2B3321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0F96C906"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6AAA507" w14:textId="77777777" w:rsidR="00331994" w:rsidRPr="00582304" w:rsidRDefault="00331994" w:rsidP="008B57D8">
            <w:pPr>
              <w:spacing w:line="240" w:lineRule="auto"/>
              <w:rPr>
                <w:color w:val="000000"/>
              </w:rPr>
            </w:pPr>
            <w:r>
              <w:rPr>
                <w:rFonts w:hint="eastAsia"/>
                <w:color w:val="000000"/>
              </w:rPr>
              <w:t>266.17</w:t>
            </w:r>
          </w:p>
        </w:tc>
        <w:tc>
          <w:tcPr>
            <w:tcW w:w="1085" w:type="dxa"/>
            <w:tcBorders>
              <w:top w:val="nil"/>
              <w:bottom w:val="single" w:sz="4" w:space="0" w:color="auto"/>
            </w:tcBorders>
            <w:noWrap/>
          </w:tcPr>
          <w:p w14:paraId="7B89B9B5" w14:textId="77777777" w:rsidR="00331994" w:rsidRPr="00582304" w:rsidRDefault="00331994" w:rsidP="008B57D8">
            <w:pPr>
              <w:spacing w:line="240" w:lineRule="auto"/>
              <w:rPr>
                <w:color w:val="000000"/>
              </w:rPr>
            </w:pPr>
            <w:r>
              <w:rPr>
                <w:rFonts w:hint="eastAsia"/>
                <w:color w:val="000000"/>
              </w:rPr>
              <w:t>-33.83</w:t>
            </w:r>
          </w:p>
        </w:tc>
        <w:tc>
          <w:tcPr>
            <w:tcW w:w="1089" w:type="dxa"/>
            <w:tcBorders>
              <w:top w:val="nil"/>
              <w:bottom w:val="single" w:sz="4" w:space="0" w:color="auto"/>
            </w:tcBorders>
            <w:noWrap/>
          </w:tcPr>
          <w:p w14:paraId="6DA64F7C" w14:textId="77777777" w:rsidR="00331994" w:rsidRPr="00582304" w:rsidRDefault="00331994" w:rsidP="008B57D8">
            <w:pPr>
              <w:spacing w:line="240" w:lineRule="auto"/>
              <w:rPr>
                <w:color w:val="000000"/>
              </w:rPr>
            </w:pPr>
            <w:r>
              <w:rPr>
                <w:rFonts w:hint="eastAsia"/>
                <w:color w:val="000000"/>
              </w:rPr>
              <w:t>45.96</w:t>
            </w:r>
          </w:p>
        </w:tc>
        <w:tc>
          <w:tcPr>
            <w:tcW w:w="992" w:type="dxa"/>
            <w:tcBorders>
              <w:top w:val="nil"/>
              <w:bottom w:val="single" w:sz="4" w:space="0" w:color="auto"/>
            </w:tcBorders>
            <w:noWrap/>
          </w:tcPr>
          <w:p w14:paraId="20443645" w14:textId="77777777" w:rsidR="00331994" w:rsidRPr="00582304" w:rsidRDefault="00331994" w:rsidP="008B57D8">
            <w:pPr>
              <w:spacing w:line="240" w:lineRule="auto"/>
              <w:rPr>
                <w:color w:val="000000"/>
              </w:rPr>
            </w:pPr>
            <w:r>
              <w:rPr>
                <w:rFonts w:hint="eastAsia"/>
                <w:color w:val="000000"/>
              </w:rPr>
              <w:t>36.79</w:t>
            </w:r>
          </w:p>
        </w:tc>
        <w:tc>
          <w:tcPr>
            <w:tcW w:w="990" w:type="dxa"/>
            <w:tcBorders>
              <w:top w:val="nil"/>
              <w:bottom w:val="single" w:sz="4" w:space="0" w:color="auto"/>
            </w:tcBorders>
            <w:noWrap/>
          </w:tcPr>
          <w:p w14:paraId="73E2B008" w14:textId="77777777" w:rsidR="00331994" w:rsidRPr="00582304" w:rsidRDefault="00331994" w:rsidP="008B57D8">
            <w:pPr>
              <w:spacing w:line="240" w:lineRule="auto"/>
              <w:rPr>
                <w:color w:val="000000"/>
              </w:rPr>
            </w:pPr>
            <w:r>
              <w:rPr>
                <w:rFonts w:hint="eastAsia"/>
                <w:color w:val="000000"/>
              </w:rPr>
              <w:t>57.05</w:t>
            </w:r>
          </w:p>
        </w:tc>
        <w:tc>
          <w:tcPr>
            <w:tcW w:w="1278" w:type="dxa"/>
            <w:tcBorders>
              <w:top w:val="nil"/>
              <w:bottom w:val="single" w:sz="4" w:space="0" w:color="auto"/>
            </w:tcBorders>
          </w:tcPr>
          <w:p w14:paraId="5A88213C" w14:textId="77777777" w:rsidR="00331994" w:rsidRPr="00582304" w:rsidRDefault="00331994" w:rsidP="008B57D8">
            <w:pPr>
              <w:spacing w:line="240" w:lineRule="auto"/>
              <w:rPr>
                <w:color w:val="000000"/>
              </w:rPr>
            </w:pPr>
            <w:r>
              <w:rPr>
                <w:rFonts w:hint="eastAsia"/>
                <w:color w:val="000000"/>
              </w:rPr>
              <w:t>0.89</w:t>
            </w:r>
          </w:p>
        </w:tc>
      </w:tr>
      <w:tr w:rsidR="00331994" w:rsidRPr="00582304" w14:paraId="7BCCBBA0" w14:textId="77777777" w:rsidTr="008B57D8">
        <w:trPr>
          <w:trHeight w:val="324"/>
        </w:trPr>
        <w:tc>
          <w:tcPr>
            <w:tcW w:w="566" w:type="dxa"/>
            <w:vMerge w:val="restart"/>
            <w:tcBorders>
              <w:top w:val="single" w:sz="4" w:space="0" w:color="auto"/>
              <w:bottom w:val="nil"/>
            </w:tcBorders>
            <w:noWrap/>
          </w:tcPr>
          <w:p w14:paraId="65AD3255"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070C9D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1FCD4BD" w14:textId="77777777" w:rsidR="00331994" w:rsidRPr="00582304" w:rsidRDefault="00331994" w:rsidP="008B57D8">
            <w:pPr>
              <w:spacing w:line="240" w:lineRule="auto"/>
              <w:rPr>
                <w:iCs/>
                <w:szCs w:val="24"/>
              </w:rPr>
            </w:pPr>
            <w:r>
              <w:rPr>
                <w:rFonts w:hint="eastAsia"/>
                <w:color w:val="000000"/>
              </w:rPr>
              <w:t>219.68</w:t>
            </w:r>
          </w:p>
        </w:tc>
        <w:tc>
          <w:tcPr>
            <w:tcW w:w="1084" w:type="dxa"/>
            <w:tcBorders>
              <w:top w:val="single" w:sz="4" w:space="0" w:color="auto"/>
              <w:bottom w:val="nil"/>
            </w:tcBorders>
            <w:noWrap/>
          </w:tcPr>
          <w:p w14:paraId="1B7A2C02" w14:textId="77777777" w:rsidR="00331994" w:rsidRPr="00582304" w:rsidRDefault="00331994" w:rsidP="008B57D8">
            <w:pPr>
              <w:spacing w:line="240" w:lineRule="auto"/>
              <w:rPr>
                <w:iCs/>
                <w:szCs w:val="24"/>
              </w:rPr>
            </w:pPr>
            <w:r>
              <w:rPr>
                <w:rFonts w:hint="eastAsia"/>
                <w:color w:val="000000"/>
              </w:rPr>
              <w:t>294.34</w:t>
            </w:r>
          </w:p>
        </w:tc>
        <w:tc>
          <w:tcPr>
            <w:tcW w:w="1085" w:type="dxa"/>
            <w:tcBorders>
              <w:top w:val="single" w:sz="4" w:space="0" w:color="auto"/>
              <w:bottom w:val="nil"/>
            </w:tcBorders>
            <w:noWrap/>
          </w:tcPr>
          <w:p w14:paraId="38F6F7EF" w14:textId="77777777" w:rsidR="00331994" w:rsidRPr="00582304" w:rsidRDefault="00331994" w:rsidP="008B57D8">
            <w:pPr>
              <w:spacing w:line="240" w:lineRule="auto"/>
              <w:rPr>
                <w:iCs/>
                <w:szCs w:val="24"/>
              </w:rPr>
            </w:pPr>
            <w:r>
              <w:rPr>
                <w:rFonts w:hint="eastAsia"/>
                <w:color w:val="000000"/>
              </w:rPr>
              <w:t>-5.66</w:t>
            </w:r>
          </w:p>
        </w:tc>
        <w:tc>
          <w:tcPr>
            <w:tcW w:w="1089" w:type="dxa"/>
            <w:tcBorders>
              <w:top w:val="single" w:sz="4" w:space="0" w:color="auto"/>
              <w:bottom w:val="nil"/>
            </w:tcBorders>
            <w:noWrap/>
          </w:tcPr>
          <w:p w14:paraId="75924FEE" w14:textId="77777777" w:rsidR="00331994" w:rsidRPr="00582304" w:rsidRDefault="00331994" w:rsidP="008B57D8">
            <w:pPr>
              <w:spacing w:line="240" w:lineRule="auto"/>
              <w:rPr>
                <w:iCs/>
                <w:szCs w:val="24"/>
              </w:rPr>
            </w:pPr>
            <w:r>
              <w:rPr>
                <w:rFonts w:hint="eastAsia"/>
                <w:color w:val="000000"/>
              </w:rPr>
              <w:t>17.76</w:t>
            </w:r>
          </w:p>
        </w:tc>
        <w:tc>
          <w:tcPr>
            <w:tcW w:w="992" w:type="dxa"/>
            <w:tcBorders>
              <w:top w:val="single" w:sz="4" w:space="0" w:color="auto"/>
              <w:bottom w:val="nil"/>
            </w:tcBorders>
            <w:noWrap/>
          </w:tcPr>
          <w:p w14:paraId="091161F0" w14:textId="77777777" w:rsidR="00331994" w:rsidRPr="00582304" w:rsidRDefault="00331994" w:rsidP="008B57D8">
            <w:pPr>
              <w:spacing w:line="240" w:lineRule="auto"/>
              <w:rPr>
                <w:iCs/>
                <w:szCs w:val="24"/>
              </w:rPr>
            </w:pPr>
            <w:r>
              <w:rPr>
                <w:rFonts w:hint="eastAsia"/>
                <w:color w:val="000000"/>
              </w:rPr>
              <w:t>14.97</w:t>
            </w:r>
          </w:p>
        </w:tc>
        <w:tc>
          <w:tcPr>
            <w:tcW w:w="990" w:type="dxa"/>
            <w:tcBorders>
              <w:top w:val="single" w:sz="4" w:space="0" w:color="auto"/>
              <w:bottom w:val="nil"/>
            </w:tcBorders>
            <w:noWrap/>
          </w:tcPr>
          <w:p w14:paraId="7AE6ED0E" w14:textId="77777777" w:rsidR="00331994" w:rsidRPr="00582304" w:rsidRDefault="00331994" w:rsidP="008B57D8">
            <w:pPr>
              <w:spacing w:line="240" w:lineRule="auto"/>
              <w:rPr>
                <w:iCs/>
                <w:szCs w:val="24"/>
              </w:rPr>
            </w:pPr>
            <w:r>
              <w:rPr>
                <w:rFonts w:hint="eastAsia"/>
                <w:color w:val="000000"/>
              </w:rPr>
              <w:t>18.64</w:t>
            </w:r>
          </w:p>
        </w:tc>
        <w:tc>
          <w:tcPr>
            <w:tcW w:w="1278" w:type="dxa"/>
            <w:tcBorders>
              <w:top w:val="single" w:sz="4" w:space="0" w:color="auto"/>
              <w:bottom w:val="nil"/>
            </w:tcBorders>
          </w:tcPr>
          <w:p w14:paraId="08212D1F"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45C9F5C3" w14:textId="77777777" w:rsidTr="008B57D8">
        <w:trPr>
          <w:trHeight w:val="324"/>
        </w:trPr>
        <w:tc>
          <w:tcPr>
            <w:tcW w:w="566" w:type="dxa"/>
            <w:vMerge/>
            <w:tcBorders>
              <w:top w:val="nil"/>
              <w:bottom w:val="nil"/>
            </w:tcBorders>
          </w:tcPr>
          <w:p w14:paraId="7846E042" w14:textId="77777777" w:rsidR="00331994" w:rsidRPr="00582304" w:rsidRDefault="00331994" w:rsidP="008B57D8">
            <w:pPr>
              <w:spacing w:line="240" w:lineRule="auto"/>
              <w:rPr>
                <w:iCs/>
                <w:szCs w:val="24"/>
              </w:rPr>
            </w:pPr>
          </w:p>
        </w:tc>
        <w:tc>
          <w:tcPr>
            <w:tcW w:w="1274" w:type="dxa"/>
            <w:tcBorders>
              <w:top w:val="nil"/>
              <w:bottom w:val="nil"/>
            </w:tcBorders>
          </w:tcPr>
          <w:p w14:paraId="52163CFC"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A2E76E0" w14:textId="77777777" w:rsidR="00331994" w:rsidRPr="00582304" w:rsidRDefault="00331994" w:rsidP="008B57D8">
            <w:pPr>
              <w:spacing w:line="240" w:lineRule="auto"/>
              <w:rPr>
                <w:iCs/>
                <w:szCs w:val="24"/>
              </w:rPr>
            </w:pPr>
          </w:p>
        </w:tc>
        <w:tc>
          <w:tcPr>
            <w:tcW w:w="1084" w:type="dxa"/>
            <w:tcBorders>
              <w:top w:val="nil"/>
              <w:bottom w:val="nil"/>
            </w:tcBorders>
            <w:noWrap/>
          </w:tcPr>
          <w:p w14:paraId="2393355C" w14:textId="77777777" w:rsidR="00331994" w:rsidRPr="00582304" w:rsidRDefault="00331994" w:rsidP="008B57D8">
            <w:pPr>
              <w:spacing w:line="240" w:lineRule="auto"/>
              <w:rPr>
                <w:iCs/>
                <w:szCs w:val="24"/>
              </w:rPr>
            </w:pPr>
            <w:r>
              <w:rPr>
                <w:rFonts w:hint="eastAsia"/>
                <w:color w:val="000000"/>
              </w:rPr>
              <w:t>296.39</w:t>
            </w:r>
          </w:p>
        </w:tc>
        <w:tc>
          <w:tcPr>
            <w:tcW w:w="1085" w:type="dxa"/>
            <w:tcBorders>
              <w:top w:val="nil"/>
              <w:bottom w:val="nil"/>
            </w:tcBorders>
            <w:noWrap/>
          </w:tcPr>
          <w:p w14:paraId="6172D6EC" w14:textId="77777777" w:rsidR="00331994" w:rsidRPr="00582304" w:rsidRDefault="00331994" w:rsidP="008B57D8">
            <w:pPr>
              <w:spacing w:line="240" w:lineRule="auto"/>
              <w:rPr>
                <w:iCs/>
                <w:szCs w:val="24"/>
              </w:rPr>
            </w:pPr>
            <w:r>
              <w:rPr>
                <w:rFonts w:hint="eastAsia"/>
                <w:color w:val="000000"/>
              </w:rPr>
              <w:t>-3.61</w:t>
            </w:r>
          </w:p>
        </w:tc>
        <w:tc>
          <w:tcPr>
            <w:tcW w:w="1089" w:type="dxa"/>
            <w:tcBorders>
              <w:top w:val="nil"/>
              <w:bottom w:val="nil"/>
            </w:tcBorders>
            <w:noWrap/>
          </w:tcPr>
          <w:p w14:paraId="0DAC0709" w14:textId="77777777" w:rsidR="00331994" w:rsidRPr="00582304" w:rsidRDefault="00331994" w:rsidP="008B57D8">
            <w:pPr>
              <w:spacing w:line="240" w:lineRule="auto"/>
              <w:rPr>
                <w:iCs/>
                <w:szCs w:val="24"/>
              </w:rPr>
            </w:pPr>
            <w:r>
              <w:rPr>
                <w:rFonts w:hint="eastAsia"/>
                <w:color w:val="000000"/>
              </w:rPr>
              <w:t>26.62</w:t>
            </w:r>
          </w:p>
        </w:tc>
        <w:tc>
          <w:tcPr>
            <w:tcW w:w="992" w:type="dxa"/>
            <w:tcBorders>
              <w:top w:val="nil"/>
              <w:bottom w:val="nil"/>
            </w:tcBorders>
            <w:noWrap/>
          </w:tcPr>
          <w:p w14:paraId="1B969BF2" w14:textId="77777777" w:rsidR="00331994" w:rsidRPr="00582304" w:rsidRDefault="00331994" w:rsidP="008B57D8">
            <w:pPr>
              <w:spacing w:line="240" w:lineRule="auto"/>
              <w:rPr>
                <w:iCs/>
                <w:szCs w:val="24"/>
              </w:rPr>
            </w:pPr>
            <w:r>
              <w:rPr>
                <w:rFonts w:hint="eastAsia"/>
                <w:color w:val="000000"/>
              </w:rPr>
              <w:t>20.19</w:t>
            </w:r>
          </w:p>
        </w:tc>
        <w:tc>
          <w:tcPr>
            <w:tcW w:w="990" w:type="dxa"/>
            <w:tcBorders>
              <w:top w:val="nil"/>
              <w:bottom w:val="nil"/>
            </w:tcBorders>
            <w:noWrap/>
          </w:tcPr>
          <w:p w14:paraId="7BE944D0" w14:textId="77777777" w:rsidR="00331994" w:rsidRPr="00582304" w:rsidRDefault="00331994" w:rsidP="008B57D8">
            <w:pPr>
              <w:spacing w:line="240" w:lineRule="auto"/>
              <w:rPr>
                <w:iCs/>
                <w:szCs w:val="24"/>
              </w:rPr>
            </w:pPr>
            <w:r>
              <w:rPr>
                <w:rFonts w:hint="eastAsia"/>
                <w:color w:val="000000"/>
              </w:rPr>
              <w:t>26.85</w:t>
            </w:r>
          </w:p>
        </w:tc>
        <w:tc>
          <w:tcPr>
            <w:tcW w:w="1278" w:type="dxa"/>
            <w:tcBorders>
              <w:top w:val="nil"/>
              <w:bottom w:val="nil"/>
            </w:tcBorders>
          </w:tcPr>
          <w:p w14:paraId="3F01DEB7"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36D61B0" w14:textId="77777777" w:rsidTr="008B57D8">
        <w:trPr>
          <w:trHeight w:val="324"/>
        </w:trPr>
        <w:tc>
          <w:tcPr>
            <w:tcW w:w="566" w:type="dxa"/>
            <w:vMerge/>
            <w:tcBorders>
              <w:top w:val="nil"/>
              <w:bottom w:val="nil"/>
            </w:tcBorders>
          </w:tcPr>
          <w:p w14:paraId="6FE6072A" w14:textId="77777777" w:rsidR="00331994" w:rsidRPr="00582304" w:rsidRDefault="00331994" w:rsidP="008B57D8">
            <w:pPr>
              <w:spacing w:line="240" w:lineRule="auto"/>
              <w:rPr>
                <w:iCs/>
                <w:szCs w:val="24"/>
              </w:rPr>
            </w:pPr>
          </w:p>
        </w:tc>
        <w:tc>
          <w:tcPr>
            <w:tcW w:w="1274" w:type="dxa"/>
            <w:tcBorders>
              <w:top w:val="nil"/>
              <w:bottom w:val="nil"/>
            </w:tcBorders>
          </w:tcPr>
          <w:p w14:paraId="66ADC17A"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2E462D4" w14:textId="77777777" w:rsidR="00331994" w:rsidRPr="00582304" w:rsidRDefault="00331994" w:rsidP="008B57D8">
            <w:pPr>
              <w:spacing w:line="240" w:lineRule="auto"/>
              <w:rPr>
                <w:iCs/>
                <w:szCs w:val="24"/>
              </w:rPr>
            </w:pPr>
          </w:p>
        </w:tc>
        <w:tc>
          <w:tcPr>
            <w:tcW w:w="1084" w:type="dxa"/>
            <w:tcBorders>
              <w:top w:val="nil"/>
              <w:bottom w:val="nil"/>
            </w:tcBorders>
            <w:noWrap/>
          </w:tcPr>
          <w:p w14:paraId="7EB01C01" w14:textId="77777777" w:rsidR="00331994" w:rsidRPr="00582304" w:rsidRDefault="00331994" w:rsidP="008B57D8">
            <w:pPr>
              <w:spacing w:line="240" w:lineRule="auto"/>
              <w:rPr>
                <w:iCs/>
                <w:szCs w:val="24"/>
              </w:rPr>
            </w:pPr>
            <w:r>
              <w:rPr>
                <w:rFonts w:hint="eastAsia"/>
                <w:color w:val="000000"/>
              </w:rPr>
              <w:t>263.91</w:t>
            </w:r>
          </w:p>
        </w:tc>
        <w:tc>
          <w:tcPr>
            <w:tcW w:w="1085" w:type="dxa"/>
            <w:tcBorders>
              <w:top w:val="nil"/>
              <w:bottom w:val="nil"/>
            </w:tcBorders>
            <w:noWrap/>
          </w:tcPr>
          <w:p w14:paraId="452F4D05" w14:textId="77777777" w:rsidR="00331994" w:rsidRPr="00582304" w:rsidRDefault="00331994" w:rsidP="008B57D8">
            <w:pPr>
              <w:spacing w:line="240" w:lineRule="auto"/>
              <w:rPr>
                <w:iCs/>
                <w:szCs w:val="24"/>
              </w:rPr>
            </w:pPr>
            <w:r>
              <w:rPr>
                <w:rFonts w:hint="eastAsia"/>
                <w:color w:val="000000"/>
              </w:rPr>
              <w:t>-36.09</w:t>
            </w:r>
          </w:p>
        </w:tc>
        <w:tc>
          <w:tcPr>
            <w:tcW w:w="1089" w:type="dxa"/>
            <w:tcBorders>
              <w:top w:val="nil"/>
              <w:bottom w:val="nil"/>
            </w:tcBorders>
            <w:noWrap/>
          </w:tcPr>
          <w:p w14:paraId="42AA9FFE" w14:textId="77777777" w:rsidR="00331994" w:rsidRPr="00582304" w:rsidRDefault="00331994" w:rsidP="008B57D8">
            <w:pPr>
              <w:spacing w:line="240" w:lineRule="auto"/>
              <w:rPr>
                <w:iCs/>
                <w:szCs w:val="24"/>
              </w:rPr>
            </w:pPr>
            <w:r>
              <w:rPr>
                <w:rFonts w:hint="eastAsia"/>
                <w:color w:val="000000"/>
              </w:rPr>
              <w:t>12.81</w:t>
            </w:r>
          </w:p>
        </w:tc>
        <w:tc>
          <w:tcPr>
            <w:tcW w:w="992" w:type="dxa"/>
            <w:tcBorders>
              <w:top w:val="nil"/>
              <w:bottom w:val="nil"/>
            </w:tcBorders>
            <w:noWrap/>
          </w:tcPr>
          <w:p w14:paraId="26C8B1AF" w14:textId="77777777" w:rsidR="00331994" w:rsidRPr="00582304" w:rsidRDefault="00331994" w:rsidP="008B57D8">
            <w:pPr>
              <w:spacing w:line="240" w:lineRule="auto"/>
              <w:rPr>
                <w:iCs/>
                <w:szCs w:val="24"/>
              </w:rPr>
            </w:pPr>
            <w:r>
              <w:rPr>
                <w:rFonts w:hint="eastAsia"/>
                <w:color w:val="000000"/>
              </w:rPr>
              <w:t>11.37</w:t>
            </w:r>
          </w:p>
        </w:tc>
        <w:tc>
          <w:tcPr>
            <w:tcW w:w="990" w:type="dxa"/>
            <w:tcBorders>
              <w:top w:val="nil"/>
              <w:bottom w:val="nil"/>
            </w:tcBorders>
            <w:noWrap/>
          </w:tcPr>
          <w:p w14:paraId="7C555B51" w14:textId="77777777" w:rsidR="00331994" w:rsidRPr="00582304" w:rsidRDefault="00331994" w:rsidP="008B57D8">
            <w:pPr>
              <w:spacing w:line="240" w:lineRule="auto"/>
              <w:rPr>
                <w:iCs/>
                <w:szCs w:val="24"/>
              </w:rPr>
            </w:pPr>
            <w:r>
              <w:rPr>
                <w:rFonts w:hint="eastAsia"/>
                <w:color w:val="000000"/>
              </w:rPr>
              <w:t>38.29</w:t>
            </w:r>
          </w:p>
        </w:tc>
        <w:tc>
          <w:tcPr>
            <w:tcW w:w="1278" w:type="dxa"/>
            <w:tcBorders>
              <w:top w:val="nil"/>
              <w:bottom w:val="nil"/>
            </w:tcBorders>
          </w:tcPr>
          <w:p w14:paraId="719D1CF9"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8DE797E" w14:textId="77777777" w:rsidTr="008B57D8">
        <w:trPr>
          <w:trHeight w:val="324"/>
        </w:trPr>
        <w:tc>
          <w:tcPr>
            <w:tcW w:w="566" w:type="dxa"/>
            <w:vMerge/>
            <w:tcBorders>
              <w:top w:val="nil"/>
              <w:bottom w:val="single" w:sz="4" w:space="0" w:color="auto"/>
            </w:tcBorders>
          </w:tcPr>
          <w:p w14:paraId="06495FB4"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7E929C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6F553C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C9C870A" w14:textId="77777777" w:rsidR="00331994" w:rsidRPr="00582304" w:rsidRDefault="00331994" w:rsidP="008B57D8">
            <w:pPr>
              <w:spacing w:line="240" w:lineRule="auto"/>
              <w:rPr>
                <w:color w:val="000000"/>
              </w:rPr>
            </w:pPr>
            <w:r>
              <w:rPr>
                <w:rFonts w:hint="eastAsia"/>
                <w:color w:val="000000"/>
              </w:rPr>
              <w:t>296.76</w:t>
            </w:r>
          </w:p>
        </w:tc>
        <w:tc>
          <w:tcPr>
            <w:tcW w:w="1085" w:type="dxa"/>
            <w:tcBorders>
              <w:top w:val="nil"/>
              <w:bottom w:val="single" w:sz="4" w:space="0" w:color="auto"/>
            </w:tcBorders>
            <w:noWrap/>
          </w:tcPr>
          <w:p w14:paraId="3BF53A83" w14:textId="77777777" w:rsidR="00331994" w:rsidRPr="00582304" w:rsidRDefault="00331994" w:rsidP="008B57D8">
            <w:pPr>
              <w:spacing w:line="240" w:lineRule="auto"/>
              <w:rPr>
                <w:color w:val="000000"/>
              </w:rPr>
            </w:pPr>
            <w:r>
              <w:rPr>
                <w:rFonts w:hint="eastAsia"/>
                <w:color w:val="000000"/>
              </w:rPr>
              <w:t>-3.24</w:t>
            </w:r>
          </w:p>
        </w:tc>
        <w:tc>
          <w:tcPr>
            <w:tcW w:w="1089" w:type="dxa"/>
            <w:tcBorders>
              <w:top w:val="nil"/>
              <w:bottom w:val="single" w:sz="4" w:space="0" w:color="auto"/>
            </w:tcBorders>
            <w:noWrap/>
          </w:tcPr>
          <w:p w14:paraId="49D2900D" w14:textId="77777777" w:rsidR="00331994" w:rsidRPr="00582304" w:rsidRDefault="00331994" w:rsidP="008B57D8">
            <w:pPr>
              <w:spacing w:line="240" w:lineRule="auto"/>
              <w:rPr>
                <w:color w:val="000000"/>
              </w:rPr>
            </w:pPr>
            <w:r>
              <w:rPr>
                <w:rFonts w:hint="eastAsia"/>
                <w:color w:val="000000"/>
              </w:rPr>
              <w:t>28.32</w:t>
            </w:r>
          </w:p>
        </w:tc>
        <w:tc>
          <w:tcPr>
            <w:tcW w:w="992" w:type="dxa"/>
            <w:tcBorders>
              <w:top w:val="nil"/>
              <w:bottom w:val="single" w:sz="4" w:space="0" w:color="auto"/>
            </w:tcBorders>
            <w:noWrap/>
          </w:tcPr>
          <w:p w14:paraId="2DED221C" w14:textId="77777777" w:rsidR="00331994" w:rsidRPr="00582304" w:rsidRDefault="00331994" w:rsidP="008B57D8">
            <w:pPr>
              <w:spacing w:line="240" w:lineRule="auto"/>
              <w:rPr>
                <w:color w:val="000000"/>
              </w:rPr>
            </w:pPr>
            <w:r>
              <w:rPr>
                <w:rFonts w:hint="eastAsia"/>
                <w:color w:val="000000"/>
              </w:rPr>
              <w:t>25.95</w:t>
            </w:r>
          </w:p>
        </w:tc>
        <w:tc>
          <w:tcPr>
            <w:tcW w:w="990" w:type="dxa"/>
            <w:tcBorders>
              <w:top w:val="nil"/>
              <w:bottom w:val="single" w:sz="4" w:space="0" w:color="auto"/>
            </w:tcBorders>
            <w:noWrap/>
          </w:tcPr>
          <w:p w14:paraId="7D424869" w14:textId="77777777" w:rsidR="00331994" w:rsidRPr="00582304" w:rsidRDefault="00331994" w:rsidP="008B57D8">
            <w:pPr>
              <w:spacing w:line="240" w:lineRule="auto"/>
              <w:rPr>
                <w:color w:val="000000"/>
              </w:rPr>
            </w:pPr>
            <w:r>
              <w:rPr>
                <w:rFonts w:hint="eastAsia"/>
                <w:color w:val="000000"/>
              </w:rPr>
              <w:t>28.49</w:t>
            </w:r>
          </w:p>
        </w:tc>
        <w:tc>
          <w:tcPr>
            <w:tcW w:w="1278" w:type="dxa"/>
            <w:tcBorders>
              <w:top w:val="nil"/>
              <w:bottom w:val="single" w:sz="4" w:space="0" w:color="auto"/>
            </w:tcBorders>
          </w:tcPr>
          <w:p w14:paraId="72E0E5D8" w14:textId="77777777" w:rsidR="00331994" w:rsidRPr="00582304" w:rsidRDefault="00331994" w:rsidP="008B57D8">
            <w:pPr>
              <w:spacing w:line="240" w:lineRule="auto"/>
              <w:rPr>
                <w:color w:val="000000"/>
              </w:rPr>
            </w:pPr>
            <w:r>
              <w:rPr>
                <w:rFonts w:hint="eastAsia"/>
                <w:color w:val="000000"/>
              </w:rPr>
              <w:t>0.9</w:t>
            </w:r>
          </w:p>
        </w:tc>
      </w:tr>
      <w:tr w:rsidR="00331994" w:rsidRPr="00582304" w14:paraId="04E95F0B" w14:textId="77777777" w:rsidTr="008B57D8">
        <w:trPr>
          <w:trHeight w:val="324"/>
        </w:trPr>
        <w:tc>
          <w:tcPr>
            <w:tcW w:w="566" w:type="dxa"/>
            <w:vMerge w:val="restart"/>
            <w:tcBorders>
              <w:top w:val="single" w:sz="4" w:space="0" w:color="auto"/>
              <w:bottom w:val="nil"/>
            </w:tcBorders>
            <w:noWrap/>
          </w:tcPr>
          <w:p w14:paraId="49E7B18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5891C72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B9217D4" w14:textId="77777777" w:rsidR="00331994" w:rsidRPr="00582304" w:rsidRDefault="00331994" w:rsidP="008B57D8">
            <w:pPr>
              <w:spacing w:line="240" w:lineRule="auto"/>
              <w:rPr>
                <w:iCs/>
                <w:szCs w:val="24"/>
              </w:rPr>
            </w:pPr>
            <w:r>
              <w:rPr>
                <w:rFonts w:hint="eastAsia"/>
                <w:color w:val="000000"/>
              </w:rPr>
              <w:t>251.18</w:t>
            </w:r>
          </w:p>
        </w:tc>
        <w:tc>
          <w:tcPr>
            <w:tcW w:w="1084" w:type="dxa"/>
            <w:tcBorders>
              <w:top w:val="single" w:sz="4" w:space="0" w:color="auto"/>
              <w:bottom w:val="nil"/>
            </w:tcBorders>
            <w:noWrap/>
          </w:tcPr>
          <w:p w14:paraId="5EA91919" w14:textId="77777777" w:rsidR="00331994" w:rsidRPr="00582304" w:rsidRDefault="00331994" w:rsidP="008B57D8">
            <w:pPr>
              <w:spacing w:line="240" w:lineRule="auto"/>
              <w:rPr>
                <w:iCs/>
                <w:szCs w:val="24"/>
              </w:rPr>
            </w:pPr>
            <w:r>
              <w:rPr>
                <w:rFonts w:hint="eastAsia"/>
                <w:color w:val="000000"/>
              </w:rPr>
              <w:t>295.7</w:t>
            </w:r>
          </w:p>
        </w:tc>
        <w:tc>
          <w:tcPr>
            <w:tcW w:w="1085" w:type="dxa"/>
            <w:tcBorders>
              <w:top w:val="single" w:sz="4" w:space="0" w:color="auto"/>
              <w:bottom w:val="nil"/>
            </w:tcBorders>
            <w:noWrap/>
          </w:tcPr>
          <w:p w14:paraId="1834C24E" w14:textId="77777777" w:rsidR="00331994" w:rsidRPr="00582304" w:rsidRDefault="00331994" w:rsidP="008B57D8">
            <w:pPr>
              <w:spacing w:line="240" w:lineRule="auto"/>
              <w:rPr>
                <w:iCs/>
                <w:szCs w:val="24"/>
              </w:rPr>
            </w:pPr>
            <w:r>
              <w:rPr>
                <w:rFonts w:hint="eastAsia"/>
                <w:color w:val="000000"/>
              </w:rPr>
              <w:t>-4.3</w:t>
            </w:r>
          </w:p>
        </w:tc>
        <w:tc>
          <w:tcPr>
            <w:tcW w:w="1089" w:type="dxa"/>
            <w:tcBorders>
              <w:top w:val="single" w:sz="4" w:space="0" w:color="auto"/>
              <w:bottom w:val="nil"/>
            </w:tcBorders>
            <w:noWrap/>
          </w:tcPr>
          <w:p w14:paraId="3B0EE53B" w14:textId="77777777" w:rsidR="00331994" w:rsidRPr="00582304" w:rsidRDefault="00331994" w:rsidP="008B57D8">
            <w:pPr>
              <w:spacing w:line="240" w:lineRule="auto"/>
              <w:rPr>
                <w:iCs/>
                <w:szCs w:val="24"/>
              </w:rPr>
            </w:pPr>
            <w:r>
              <w:rPr>
                <w:rFonts w:hint="eastAsia"/>
                <w:color w:val="000000"/>
              </w:rPr>
              <w:t>11.41</w:t>
            </w:r>
          </w:p>
        </w:tc>
        <w:tc>
          <w:tcPr>
            <w:tcW w:w="992" w:type="dxa"/>
            <w:tcBorders>
              <w:top w:val="single" w:sz="4" w:space="0" w:color="auto"/>
              <w:bottom w:val="nil"/>
            </w:tcBorders>
            <w:noWrap/>
          </w:tcPr>
          <w:p w14:paraId="457CD96E" w14:textId="77777777" w:rsidR="00331994" w:rsidRPr="00582304" w:rsidRDefault="00331994" w:rsidP="008B57D8">
            <w:pPr>
              <w:spacing w:line="240" w:lineRule="auto"/>
              <w:rPr>
                <w:iCs/>
                <w:szCs w:val="24"/>
              </w:rPr>
            </w:pPr>
            <w:r>
              <w:rPr>
                <w:rFonts w:hint="eastAsia"/>
                <w:color w:val="000000"/>
              </w:rPr>
              <w:t>10.4</w:t>
            </w:r>
          </w:p>
        </w:tc>
        <w:tc>
          <w:tcPr>
            <w:tcW w:w="990" w:type="dxa"/>
            <w:tcBorders>
              <w:top w:val="single" w:sz="4" w:space="0" w:color="auto"/>
              <w:bottom w:val="nil"/>
            </w:tcBorders>
            <w:noWrap/>
          </w:tcPr>
          <w:p w14:paraId="61AE385C" w14:textId="77777777" w:rsidR="00331994" w:rsidRPr="00582304" w:rsidRDefault="00331994" w:rsidP="008B57D8">
            <w:pPr>
              <w:spacing w:line="240" w:lineRule="auto"/>
              <w:rPr>
                <w:iCs/>
                <w:szCs w:val="24"/>
              </w:rPr>
            </w:pPr>
            <w:r>
              <w:rPr>
                <w:rFonts w:hint="eastAsia"/>
                <w:color w:val="000000"/>
              </w:rPr>
              <w:t>12.19</w:t>
            </w:r>
          </w:p>
        </w:tc>
        <w:tc>
          <w:tcPr>
            <w:tcW w:w="1278" w:type="dxa"/>
            <w:tcBorders>
              <w:top w:val="single" w:sz="4" w:space="0" w:color="auto"/>
              <w:bottom w:val="nil"/>
            </w:tcBorders>
          </w:tcPr>
          <w:p w14:paraId="73B514BC"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62C02643" w14:textId="77777777" w:rsidTr="008B57D8">
        <w:trPr>
          <w:trHeight w:val="324"/>
        </w:trPr>
        <w:tc>
          <w:tcPr>
            <w:tcW w:w="566" w:type="dxa"/>
            <w:vMerge/>
            <w:tcBorders>
              <w:top w:val="nil"/>
              <w:bottom w:val="nil"/>
            </w:tcBorders>
          </w:tcPr>
          <w:p w14:paraId="07EFEE75" w14:textId="77777777" w:rsidR="00331994" w:rsidRPr="00582304" w:rsidRDefault="00331994" w:rsidP="008B57D8">
            <w:pPr>
              <w:spacing w:line="240" w:lineRule="auto"/>
              <w:rPr>
                <w:iCs/>
                <w:szCs w:val="24"/>
              </w:rPr>
            </w:pPr>
          </w:p>
        </w:tc>
        <w:tc>
          <w:tcPr>
            <w:tcW w:w="1274" w:type="dxa"/>
            <w:tcBorders>
              <w:top w:val="nil"/>
              <w:bottom w:val="nil"/>
            </w:tcBorders>
          </w:tcPr>
          <w:p w14:paraId="1A9BC098"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643842A3" w14:textId="77777777" w:rsidR="00331994" w:rsidRPr="00582304" w:rsidRDefault="00331994" w:rsidP="008B57D8">
            <w:pPr>
              <w:spacing w:line="240" w:lineRule="auto"/>
              <w:rPr>
                <w:iCs/>
                <w:szCs w:val="24"/>
              </w:rPr>
            </w:pPr>
          </w:p>
        </w:tc>
        <w:tc>
          <w:tcPr>
            <w:tcW w:w="1084" w:type="dxa"/>
            <w:tcBorders>
              <w:top w:val="nil"/>
              <w:bottom w:val="nil"/>
            </w:tcBorders>
            <w:noWrap/>
          </w:tcPr>
          <w:p w14:paraId="5D6142A0" w14:textId="77777777" w:rsidR="00331994" w:rsidRPr="00582304" w:rsidRDefault="00331994" w:rsidP="008B57D8">
            <w:pPr>
              <w:spacing w:line="240" w:lineRule="auto"/>
              <w:rPr>
                <w:iCs/>
                <w:szCs w:val="24"/>
              </w:rPr>
            </w:pPr>
            <w:r>
              <w:rPr>
                <w:rFonts w:hint="eastAsia"/>
                <w:color w:val="000000"/>
              </w:rPr>
              <w:t>295.13</w:t>
            </w:r>
          </w:p>
        </w:tc>
        <w:tc>
          <w:tcPr>
            <w:tcW w:w="1085" w:type="dxa"/>
            <w:tcBorders>
              <w:top w:val="nil"/>
              <w:bottom w:val="nil"/>
            </w:tcBorders>
            <w:noWrap/>
          </w:tcPr>
          <w:p w14:paraId="7745E50A" w14:textId="77777777" w:rsidR="00331994" w:rsidRPr="00582304" w:rsidRDefault="00331994" w:rsidP="008B57D8">
            <w:pPr>
              <w:spacing w:line="240" w:lineRule="auto"/>
              <w:rPr>
                <w:iCs/>
                <w:szCs w:val="24"/>
              </w:rPr>
            </w:pPr>
            <w:r>
              <w:rPr>
                <w:rFonts w:hint="eastAsia"/>
                <w:color w:val="000000"/>
              </w:rPr>
              <w:t>-4.87</w:t>
            </w:r>
          </w:p>
        </w:tc>
        <w:tc>
          <w:tcPr>
            <w:tcW w:w="1089" w:type="dxa"/>
            <w:tcBorders>
              <w:top w:val="nil"/>
              <w:bottom w:val="nil"/>
            </w:tcBorders>
            <w:noWrap/>
          </w:tcPr>
          <w:p w14:paraId="4F70A692" w14:textId="77777777" w:rsidR="00331994" w:rsidRPr="00582304" w:rsidRDefault="00331994" w:rsidP="008B57D8">
            <w:pPr>
              <w:spacing w:line="240" w:lineRule="auto"/>
              <w:rPr>
                <w:iCs/>
                <w:szCs w:val="24"/>
              </w:rPr>
            </w:pPr>
            <w:r>
              <w:rPr>
                <w:rFonts w:hint="eastAsia"/>
                <w:color w:val="000000"/>
              </w:rPr>
              <w:t>16.05</w:t>
            </w:r>
          </w:p>
        </w:tc>
        <w:tc>
          <w:tcPr>
            <w:tcW w:w="992" w:type="dxa"/>
            <w:tcBorders>
              <w:top w:val="nil"/>
              <w:bottom w:val="nil"/>
            </w:tcBorders>
            <w:noWrap/>
          </w:tcPr>
          <w:p w14:paraId="2FB30548" w14:textId="77777777" w:rsidR="00331994" w:rsidRPr="00582304" w:rsidRDefault="00331994" w:rsidP="008B57D8">
            <w:pPr>
              <w:spacing w:line="240" w:lineRule="auto"/>
              <w:rPr>
                <w:iCs/>
                <w:szCs w:val="24"/>
              </w:rPr>
            </w:pPr>
            <w:r>
              <w:rPr>
                <w:rFonts w:hint="eastAsia"/>
                <w:color w:val="000000"/>
              </w:rPr>
              <w:t>12.46</w:t>
            </w:r>
          </w:p>
        </w:tc>
        <w:tc>
          <w:tcPr>
            <w:tcW w:w="990" w:type="dxa"/>
            <w:tcBorders>
              <w:top w:val="nil"/>
              <w:bottom w:val="nil"/>
            </w:tcBorders>
            <w:noWrap/>
          </w:tcPr>
          <w:p w14:paraId="01DE779F" w14:textId="77777777" w:rsidR="00331994" w:rsidRPr="00582304" w:rsidRDefault="00331994" w:rsidP="008B57D8">
            <w:pPr>
              <w:spacing w:line="240" w:lineRule="auto"/>
              <w:rPr>
                <w:iCs/>
                <w:szCs w:val="24"/>
              </w:rPr>
            </w:pPr>
            <w:r>
              <w:rPr>
                <w:rFonts w:hint="eastAsia"/>
                <w:color w:val="000000"/>
              </w:rPr>
              <w:t>16.76</w:t>
            </w:r>
          </w:p>
        </w:tc>
        <w:tc>
          <w:tcPr>
            <w:tcW w:w="1278" w:type="dxa"/>
            <w:tcBorders>
              <w:top w:val="nil"/>
              <w:bottom w:val="nil"/>
            </w:tcBorders>
          </w:tcPr>
          <w:p w14:paraId="4E9FC7C8"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2092DC2" w14:textId="77777777" w:rsidTr="008B57D8">
        <w:trPr>
          <w:trHeight w:val="324"/>
        </w:trPr>
        <w:tc>
          <w:tcPr>
            <w:tcW w:w="566" w:type="dxa"/>
            <w:vMerge/>
            <w:tcBorders>
              <w:top w:val="nil"/>
              <w:bottom w:val="nil"/>
            </w:tcBorders>
          </w:tcPr>
          <w:p w14:paraId="0088CAAF" w14:textId="77777777" w:rsidR="00331994" w:rsidRPr="00582304" w:rsidRDefault="00331994" w:rsidP="008B57D8">
            <w:pPr>
              <w:spacing w:line="240" w:lineRule="auto"/>
              <w:rPr>
                <w:iCs/>
                <w:szCs w:val="24"/>
              </w:rPr>
            </w:pPr>
          </w:p>
        </w:tc>
        <w:tc>
          <w:tcPr>
            <w:tcW w:w="1274" w:type="dxa"/>
            <w:tcBorders>
              <w:top w:val="nil"/>
              <w:bottom w:val="nil"/>
            </w:tcBorders>
          </w:tcPr>
          <w:p w14:paraId="1AD45619"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EF7AB3D" w14:textId="77777777" w:rsidR="00331994" w:rsidRPr="00582304" w:rsidRDefault="00331994" w:rsidP="008B57D8">
            <w:pPr>
              <w:spacing w:line="240" w:lineRule="auto"/>
              <w:rPr>
                <w:iCs/>
                <w:szCs w:val="24"/>
              </w:rPr>
            </w:pPr>
          </w:p>
        </w:tc>
        <w:tc>
          <w:tcPr>
            <w:tcW w:w="1084" w:type="dxa"/>
            <w:tcBorders>
              <w:top w:val="nil"/>
              <w:bottom w:val="nil"/>
            </w:tcBorders>
            <w:noWrap/>
          </w:tcPr>
          <w:p w14:paraId="5E71244E" w14:textId="77777777" w:rsidR="00331994" w:rsidRPr="00582304" w:rsidRDefault="00331994" w:rsidP="008B57D8">
            <w:pPr>
              <w:spacing w:line="240" w:lineRule="auto"/>
              <w:rPr>
                <w:iCs/>
                <w:szCs w:val="24"/>
              </w:rPr>
            </w:pPr>
            <w:r>
              <w:rPr>
                <w:rFonts w:hint="eastAsia"/>
                <w:color w:val="000000"/>
              </w:rPr>
              <w:t>280.36</w:t>
            </w:r>
          </w:p>
        </w:tc>
        <w:tc>
          <w:tcPr>
            <w:tcW w:w="1085" w:type="dxa"/>
            <w:tcBorders>
              <w:top w:val="nil"/>
              <w:bottom w:val="nil"/>
            </w:tcBorders>
            <w:noWrap/>
          </w:tcPr>
          <w:p w14:paraId="358A9E1A" w14:textId="77777777" w:rsidR="00331994" w:rsidRPr="00582304" w:rsidRDefault="00331994" w:rsidP="008B57D8">
            <w:pPr>
              <w:spacing w:line="240" w:lineRule="auto"/>
              <w:rPr>
                <w:iCs/>
                <w:szCs w:val="24"/>
              </w:rPr>
            </w:pPr>
            <w:r>
              <w:rPr>
                <w:rFonts w:hint="eastAsia"/>
                <w:color w:val="000000"/>
              </w:rPr>
              <w:t>-19.64</w:t>
            </w:r>
          </w:p>
        </w:tc>
        <w:tc>
          <w:tcPr>
            <w:tcW w:w="1089" w:type="dxa"/>
            <w:tcBorders>
              <w:top w:val="nil"/>
              <w:bottom w:val="nil"/>
            </w:tcBorders>
            <w:noWrap/>
          </w:tcPr>
          <w:p w14:paraId="21E01627" w14:textId="77777777" w:rsidR="00331994" w:rsidRPr="00582304" w:rsidRDefault="00331994" w:rsidP="008B57D8">
            <w:pPr>
              <w:spacing w:line="240" w:lineRule="auto"/>
              <w:rPr>
                <w:iCs/>
                <w:szCs w:val="24"/>
              </w:rPr>
            </w:pPr>
            <w:r>
              <w:rPr>
                <w:rFonts w:hint="eastAsia"/>
                <w:color w:val="000000"/>
              </w:rPr>
              <w:t>8.98</w:t>
            </w:r>
          </w:p>
        </w:tc>
        <w:tc>
          <w:tcPr>
            <w:tcW w:w="992" w:type="dxa"/>
            <w:tcBorders>
              <w:top w:val="nil"/>
              <w:bottom w:val="nil"/>
            </w:tcBorders>
            <w:noWrap/>
          </w:tcPr>
          <w:p w14:paraId="2CBE8D51" w14:textId="77777777" w:rsidR="00331994" w:rsidRPr="00582304" w:rsidRDefault="00331994" w:rsidP="008B57D8">
            <w:pPr>
              <w:spacing w:line="240" w:lineRule="auto"/>
              <w:rPr>
                <w:iCs/>
                <w:szCs w:val="24"/>
              </w:rPr>
            </w:pPr>
            <w:r>
              <w:rPr>
                <w:rFonts w:hint="eastAsia"/>
                <w:color w:val="000000"/>
              </w:rPr>
              <w:t>8.37</w:t>
            </w:r>
          </w:p>
        </w:tc>
        <w:tc>
          <w:tcPr>
            <w:tcW w:w="990" w:type="dxa"/>
            <w:tcBorders>
              <w:top w:val="nil"/>
              <w:bottom w:val="nil"/>
            </w:tcBorders>
            <w:noWrap/>
          </w:tcPr>
          <w:p w14:paraId="25402A47" w14:textId="77777777" w:rsidR="00331994" w:rsidRPr="00582304" w:rsidRDefault="00331994" w:rsidP="008B57D8">
            <w:pPr>
              <w:spacing w:line="240" w:lineRule="auto"/>
              <w:rPr>
                <w:iCs/>
                <w:szCs w:val="24"/>
              </w:rPr>
            </w:pPr>
            <w:r>
              <w:rPr>
                <w:rFonts w:hint="eastAsia"/>
                <w:color w:val="000000"/>
              </w:rPr>
              <w:t>21.6</w:t>
            </w:r>
          </w:p>
        </w:tc>
        <w:tc>
          <w:tcPr>
            <w:tcW w:w="1278" w:type="dxa"/>
            <w:tcBorders>
              <w:top w:val="nil"/>
              <w:bottom w:val="nil"/>
            </w:tcBorders>
          </w:tcPr>
          <w:p w14:paraId="29A2B512"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10DA6208" w14:textId="77777777" w:rsidTr="008B57D8">
        <w:trPr>
          <w:trHeight w:val="324"/>
        </w:trPr>
        <w:tc>
          <w:tcPr>
            <w:tcW w:w="566" w:type="dxa"/>
            <w:vMerge/>
            <w:tcBorders>
              <w:top w:val="nil"/>
              <w:bottom w:val="single" w:sz="4" w:space="0" w:color="auto"/>
            </w:tcBorders>
          </w:tcPr>
          <w:p w14:paraId="152D4A7D"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58F5D2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7F650ED"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F8B7C2C" w14:textId="77777777" w:rsidR="00331994" w:rsidRPr="00582304" w:rsidRDefault="00331994" w:rsidP="008B57D8">
            <w:pPr>
              <w:spacing w:line="240" w:lineRule="auto"/>
              <w:rPr>
                <w:color w:val="000000"/>
              </w:rPr>
            </w:pPr>
            <w:r>
              <w:rPr>
                <w:rFonts w:hint="eastAsia"/>
                <w:color w:val="000000"/>
              </w:rPr>
              <w:t>315.41</w:t>
            </w:r>
          </w:p>
        </w:tc>
        <w:tc>
          <w:tcPr>
            <w:tcW w:w="1085" w:type="dxa"/>
            <w:tcBorders>
              <w:top w:val="nil"/>
              <w:bottom w:val="single" w:sz="4" w:space="0" w:color="auto"/>
            </w:tcBorders>
            <w:noWrap/>
          </w:tcPr>
          <w:p w14:paraId="55278949" w14:textId="77777777" w:rsidR="00331994" w:rsidRPr="00582304" w:rsidRDefault="00331994" w:rsidP="008B57D8">
            <w:pPr>
              <w:spacing w:line="240" w:lineRule="auto"/>
              <w:rPr>
                <w:color w:val="000000"/>
              </w:rPr>
            </w:pPr>
            <w:r>
              <w:rPr>
                <w:rFonts w:hint="eastAsia"/>
                <w:color w:val="000000"/>
              </w:rPr>
              <w:t>15.41</w:t>
            </w:r>
          </w:p>
        </w:tc>
        <w:tc>
          <w:tcPr>
            <w:tcW w:w="1089" w:type="dxa"/>
            <w:tcBorders>
              <w:top w:val="nil"/>
              <w:bottom w:val="single" w:sz="4" w:space="0" w:color="auto"/>
            </w:tcBorders>
            <w:noWrap/>
          </w:tcPr>
          <w:p w14:paraId="68CAA589" w14:textId="77777777" w:rsidR="00331994" w:rsidRPr="00582304" w:rsidRDefault="00331994" w:rsidP="008B57D8">
            <w:pPr>
              <w:spacing w:line="240" w:lineRule="auto"/>
              <w:rPr>
                <w:color w:val="000000"/>
              </w:rPr>
            </w:pPr>
            <w:r>
              <w:rPr>
                <w:rFonts w:hint="eastAsia"/>
                <w:color w:val="000000"/>
              </w:rPr>
              <w:t>22.86</w:t>
            </w:r>
          </w:p>
        </w:tc>
        <w:tc>
          <w:tcPr>
            <w:tcW w:w="992" w:type="dxa"/>
            <w:tcBorders>
              <w:top w:val="nil"/>
              <w:bottom w:val="single" w:sz="4" w:space="0" w:color="auto"/>
            </w:tcBorders>
            <w:noWrap/>
          </w:tcPr>
          <w:p w14:paraId="413D67D0" w14:textId="77777777" w:rsidR="00331994" w:rsidRPr="00582304" w:rsidRDefault="00331994" w:rsidP="008B57D8">
            <w:pPr>
              <w:spacing w:line="240" w:lineRule="auto"/>
              <w:rPr>
                <w:color w:val="000000"/>
              </w:rPr>
            </w:pPr>
            <w:r>
              <w:rPr>
                <w:rFonts w:hint="eastAsia"/>
                <w:color w:val="000000"/>
              </w:rPr>
              <w:t>23.04</w:t>
            </w:r>
          </w:p>
        </w:tc>
        <w:tc>
          <w:tcPr>
            <w:tcW w:w="990" w:type="dxa"/>
            <w:tcBorders>
              <w:top w:val="nil"/>
              <w:bottom w:val="single" w:sz="4" w:space="0" w:color="auto"/>
            </w:tcBorders>
            <w:noWrap/>
          </w:tcPr>
          <w:p w14:paraId="6BC477BE" w14:textId="77777777" w:rsidR="00331994" w:rsidRPr="00582304" w:rsidRDefault="00331994" w:rsidP="008B57D8">
            <w:pPr>
              <w:spacing w:line="240" w:lineRule="auto"/>
              <w:rPr>
                <w:color w:val="000000"/>
              </w:rPr>
            </w:pPr>
            <w:r>
              <w:rPr>
                <w:rFonts w:hint="eastAsia"/>
                <w:color w:val="000000"/>
              </w:rPr>
              <w:t>27.55</w:t>
            </w:r>
          </w:p>
        </w:tc>
        <w:tc>
          <w:tcPr>
            <w:tcW w:w="1278" w:type="dxa"/>
            <w:tcBorders>
              <w:top w:val="nil"/>
              <w:bottom w:val="single" w:sz="4" w:space="0" w:color="auto"/>
            </w:tcBorders>
          </w:tcPr>
          <w:p w14:paraId="6B32A46A" w14:textId="77777777" w:rsidR="00331994" w:rsidRPr="00582304" w:rsidRDefault="00331994" w:rsidP="008B57D8">
            <w:pPr>
              <w:spacing w:line="240" w:lineRule="auto"/>
              <w:rPr>
                <w:color w:val="000000"/>
              </w:rPr>
            </w:pPr>
            <w:r>
              <w:rPr>
                <w:rFonts w:hint="eastAsia"/>
                <w:color w:val="000000"/>
              </w:rPr>
              <w:t>0.94</w:t>
            </w:r>
          </w:p>
        </w:tc>
      </w:tr>
      <w:tr w:rsidR="00331994" w:rsidRPr="00582304" w14:paraId="1B7C9445" w14:textId="77777777" w:rsidTr="008B57D8">
        <w:trPr>
          <w:trHeight w:val="324"/>
        </w:trPr>
        <w:tc>
          <w:tcPr>
            <w:tcW w:w="566" w:type="dxa"/>
            <w:vMerge w:val="restart"/>
            <w:tcBorders>
              <w:top w:val="single" w:sz="4" w:space="0" w:color="auto"/>
            </w:tcBorders>
            <w:noWrap/>
          </w:tcPr>
          <w:p w14:paraId="24EF998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16E2D5D3"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731AF16" w14:textId="77777777" w:rsidR="00331994" w:rsidRPr="00582304" w:rsidRDefault="00331994" w:rsidP="008B57D8">
            <w:pPr>
              <w:spacing w:line="240" w:lineRule="auto"/>
              <w:rPr>
                <w:iCs/>
                <w:szCs w:val="24"/>
              </w:rPr>
            </w:pPr>
            <w:r>
              <w:rPr>
                <w:rFonts w:hint="eastAsia"/>
                <w:color w:val="000000"/>
              </w:rPr>
              <w:t>269.77</w:t>
            </w:r>
          </w:p>
        </w:tc>
        <w:tc>
          <w:tcPr>
            <w:tcW w:w="1084" w:type="dxa"/>
            <w:tcBorders>
              <w:top w:val="single" w:sz="4" w:space="0" w:color="auto"/>
            </w:tcBorders>
            <w:noWrap/>
          </w:tcPr>
          <w:p w14:paraId="681691A4" w14:textId="77777777" w:rsidR="00331994" w:rsidRPr="00582304" w:rsidRDefault="00331994" w:rsidP="008B57D8">
            <w:pPr>
              <w:spacing w:line="240" w:lineRule="auto"/>
              <w:rPr>
                <w:iCs/>
                <w:szCs w:val="24"/>
              </w:rPr>
            </w:pPr>
            <w:r>
              <w:rPr>
                <w:rFonts w:hint="eastAsia"/>
                <w:color w:val="000000"/>
              </w:rPr>
              <w:t>297.37</w:t>
            </w:r>
          </w:p>
        </w:tc>
        <w:tc>
          <w:tcPr>
            <w:tcW w:w="1085" w:type="dxa"/>
            <w:tcBorders>
              <w:top w:val="single" w:sz="4" w:space="0" w:color="auto"/>
            </w:tcBorders>
            <w:noWrap/>
          </w:tcPr>
          <w:p w14:paraId="44DE38B0" w14:textId="77777777" w:rsidR="00331994" w:rsidRPr="00582304" w:rsidRDefault="00331994" w:rsidP="008B57D8">
            <w:pPr>
              <w:spacing w:line="240" w:lineRule="auto"/>
              <w:rPr>
                <w:iCs/>
                <w:szCs w:val="24"/>
              </w:rPr>
            </w:pPr>
            <w:r>
              <w:rPr>
                <w:rFonts w:hint="eastAsia"/>
                <w:color w:val="000000"/>
              </w:rPr>
              <w:t>-2.63</w:t>
            </w:r>
          </w:p>
        </w:tc>
        <w:tc>
          <w:tcPr>
            <w:tcW w:w="1089" w:type="dxa"/>
            <w:tcBorders>
              <w:top w:val="single" w:sz="4" w:space="0" w:color="auto"/>
            </w:tcBorders>
            <w:noWrap/>
          </w:tcPr>
          <w:p w14:paraId="1C31984C" w14:textId="77777777" w:rsidR="00331994" w:rsidRPr="00582304" w:rsidRDefault="00331994" w:rsidP="008B57D8">
            <w:pPr>
              <w:spacing w:line="240" w:lineRule="auto"/>
              <w:rPr>
                <w:iCs/>
                <w:szCs w:val="24"/>
              </w:rPr>
            </w:pPr>
            <w:r>
              <w:rPr>
                <w:rFonts w:hint="eastAsia"/>
                <w:color w:val="000000"/>
              </w:rPr>
              <w:t>8.12</w:t>
            </w:r>
          </w:p>
        </w:tc>
        <w:tc>
          <w:tcPr>
            <w:tcW w:w="992" w:type="dxa"/>
            <w:tcBorders>
              <w:top w:val="single" w:sz="4" w:space="0" w:color="auto"/>
            </w:tcBorders>
            <w:noWrap/>
          </w:tcPr>
          <w:p w14:paraId="35AC65B7" w14:textId="77777777" w:rsidR="00331994" w:rsidRPr="00582304" w:rsidRDefault="00331994" w:rsidP="008B57D8">
            <w:pPr>
              <w:spacing w:line="240" w:lineRule="auto"/>
              <w:rPr>
                <w:iCs/>
                <w:szCs w:val="24"/>
              </w:rPr>
            </w:pPr>
            <w:r>
              <w:rPr>
                <w:rFonts w:hint="eastAsia"/>
                <w:color w:val="000000"/>
              </w:rPr>
              <w:t>7.85</w:t>
            </w:r>
          </w:p>
        </w:tc>
        <w:tc>
          <w:tcPr>
            <w:tcW w:w="990" w:type="dxa"/>
            <w:tcBorders>
              <w:top w:val="single" w:sz="4" w:space="0" w:color="auto"/>
            </w:tcBorders>
            <w:noWrap/>
          </w:tcPr>
          <w:p w14:paraId="31C6E99C" w14:textId="77777777" w:rsidR="00331994" w:rsidRPr="00582304" w:rsidRDefault="00331994" w:rsidP="008B57D8">
            <w:pPr>
              <w:spacing w:line="240" w:lineRule="auto"/>
              <w:rPr>
                <w:iCs/>
                <w:szCs w:val="24"/>
              </w:rPr>
            </w:pPr>
            <w:r>
              <w:rPr>
                <w:rFonts w:hint="eastAsia"/>
                <w:color w:val="000000"/>
              </w:rPr>
              <w:t>8.54</w:t>
            </w:r>
          </w:p>
        </w:tc>
        <w:tc>
          <w:tcPr>
            <w:tcW w:w="1278" w:type="dxa"/>
            <w:tcBorders>
              <w:top w:val="single" w:sz="4" w:space="0" w:color="auto"/>
            </w:tcBorders>
          </w:tcPr>
          <w:p w14:paraId="36FCCE21"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AEFF8AD" w14:textId="77777777" w:rsidTr="008B57D8">
        <w:trPr>
          <w:trHeight w:val="324"/>
        </w:trPr>
        <w:tc>
          <w:tcPr>
            <w:tcW w:w="566" w:type="dxa"/>
            <w:vMerge/>
          </w:tcPr>
          <w:p w14:paraId="1550CB19" w14:textId="77777777" w:rsidR="00331994" w:rsidRPr="00582304" w:rsidRDefault="00331994" w:rsidP="008B57D8">
            <w:pPr>
              <w:spacing w:line="240" w:lineRule="auto"/>
              <w:rPr>
                <w:iCs/>
                <w:szCs w:val="24"/>
              </w:rPr>
            </w:pPr>
          </w:p>
        </w:tc>
        <w:tc>
          <w:tcPr>
            <w:tcW w:w="1274" w:type="dxa"/>
          </w:tcPr>
          <w:p w14:paraId="578C421E"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3AD1500A" w14:textId="77777777" w:rsidR="00331994" w:rsidRPr="00582304" w:rsidRDefault="00331994" w:rsidP="008B57D8">
            <w:pPr>
              <w:spacing w:line="240" w:lineRule="auto"/>
              <w:rPr>
                <w:iCs/>
                <w:szCs w:val="24"/>
              </w:rPr>
            </w:pPr>
          </w:p>
        </w:tc>
        <w:tc>
          <w:tcPr>
            <w:tcW w:w="1084" w:type="dxa"/>
            <w:noWrap/>
          </w:tcPr>
          <w:p w14:paraId="0AF872FE" w14:textId="77777777" w:rsidR="00331994" w:rsidRPr="00582304" w:rsidRDefault="00331994" w:rsidP="008B57D8">
            <w:pPr>
              <w:spacing w:line="240" w:lineRule="auto"/>
              <w:rPr>
                <w:iCs/>
                <w:szCs w:val="24"/>
              </w:rPr>
            </w:pPr>
            <w:r>
              <w:rPr>
                <w:rFonts w:hint="eastAsia"/>
                <w:color w:val="000000"/>
              </w:rPr>
              <w:t>296.27</w:t>
            </w:r>
          </w:p>
        </w:tc>
        <w:tc>
          <w:tcPr>
            <w:tcW w:w="1085" w:type="dxa"/>
            <w:noWrap/>
          </w:tcPr>
          <w:p w14:paraId="78602834" w14:textId="77777777" w:rsidR="00331994" w:rsidRPr="00582304" w:rsidRDefault="00331994" w:rsidP="008B57D8">
            <w:pPr>
              <w:spacing w:line="240" w:lineRule="auto"/>
              <w:rPr>
                <w:iCs/>
                <w:szCs w:val="24"/>
              </w:rPr>
            </w:pPr>
            <w:r>
              <w:rPr>
                <w:rFonts w:hint="eastAsia"/>
                <w:color w:val="000000"/>
              </w:rPr>
              <w:t>-3.73</w:t>
            </w:r>
          </w:p>
        </w:tc>
        <w:tc>
          <w:tcPr>
            <w:tcW w:w="1089" w:type="dxa"/>
            <w:noWrap/>
          </w:tcPr>
          <w:p w14:paraId="1BF339FF" w14:textId="77777777" w:rsidR="00331994" w:rsidRPr="00582304" w:rsidRDefault="00331994" w:rsidP="008B57D8">
            <w:pPr>
              <w:spacing w:line="240" w:lineRule="auto"/>
              <w:rPr>
                <w:iCs/>
                <w:szCs w:val="24"/>
              </w:rPr>
            </w:pPr>
            <w:r>
              <w:rPr>
                <w:rFonts w:hint="eastAsia"/>
                <w:color w:val="000000"/>
              </w:rPr>
              <w:t>10.18</w:t>
            </w:r>
          </w:p>
        </w:tc>
        <w:tc>
          <w:tcPr>
            <w:tcW w:w="992" w:type="dxa"/>
            <w:noWrap/>
          </w:tcPr>
          <w:p w14:paraId="5D049CB7" w14:textId="77777777" w:rsidR="00331994" w:rsidRPr="00582304" w:rsidRDefault="00331994" w:rsidP="008B57D8">
            <w:pPr>
              <w:spacing w:line="240" w:lineRule="auto"/>
              <w:rPr>
                <w:iCs/>
                <w:szCs w:val="24"/>
              </w:rPr>
            </w:pPr>
            <w:r>
              <w:rPr>
                <w:rFonts w:hint="eastAsia"/>
                <w:color w:val="000000"/>
              </w:rPr>
              <w:t>8.17</w:t>
            </w:r>
          </w:p>
        </w:tc>
        <w:tc>
          <w:tcPr>
            <w:tcW w:w="990" w:type="dxa"/>
            <w:noWrap/>
          </w:tcPr>
          <w:p w14:paraId="14FCF159" w14:textId="77777777" w:rsidR="00331994" w:rsidRPr="00582304" w:rsidRDefault="00331994" w:rsidP="008B57D8">
            <w:pPr>
              <w:spacing w:line="240" w:lineRule="auto"/>
              <w:rPr>
                <w:iCs/>
                <w:szCs w:val="24"/>
              </w:rPr>
            </w:pPr>
            <w:r>
              <w:rPr>
                <w:rFonts w:hint="eastAsia"/>
                <w:color w:val="000000"/>
              </w:rPr>
              <w:t>10.84</w:t>
            </w:r>
          </w:p>
        </w:tc>
        <w:tc>
          <w:tcPr>
            <w:tcW w:w="1278" w:type="dxa"/>
          </w:tcPr>
          <w:p w14:paraId="46C3A724"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D663553" w14:textId="77777777" w:rsidTr="008B57D8">
        <w:trPr>
          <w:trHeight w:val="324"/>
        </w:trPr>
        <w:tc>
          <w:tcPr>
            <w:tcW w:w="566" w:type="dxa"/>
            <w:vMerge/>
          </w:tcPr>
          <w:p w14:paraId="4323F491" w14:textId="77777777" w:rsidR="00331994" w:rsidRPr="00582304" w:rsidRDefault="00331994" w:rsidP="008B57D8">
            <w:pPr>
              <w:spacing w:line="240" w:lineRule="auto"/>
              <w:rPr>
                <w:iCs/>
                <w:szCs w:val="24"/>
              </w:rPr>
            </w:pPr>
          </w:p>
        </w:tc>
        <w:tc>
          <w:tcPr>
            <w:tcW w:w="1274" w:type="dxa"/>
          </w:tcPr>
          <w:p w14:paraId="556A31D8"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6071D22" w14:textId="77777777" w:rsidR="00331994" w:rsidRPr="00582304" w:rsidRDefault="00331994" w:rsidP="008B57D8">
            <w:pPr>
              <w:spacing w:line="240" w:lineRule="auto"/>
              <w:rPr>
                <w:iCs/>
                <w:szCs w:val="24"/>
              </w:rPr>
            </w:pPr>
          </w:p>
        </w:tc>
        <w:tc>
          <w:tcPr>
            <w:tcW w:w="1084" w:type="dxa"/>
            <w:noWrap/>
          </w:tcPr>
          <w:p w14:paraId="39F5903F" w14:textId="77777777" w:rsidR="00331994" w:rsidRPr="00582304" w:rsidRDefault="00331994" w:rsidP="008B57D8">
            <w:pPr>
              <w:spacing w:line="240" w:lineRule="auto"/>
              <w:rPr>
                <w:iCs/>
                <w:szCs w:val="24"/>
              </w:rPr>
            </w:pPr>
            <w:r>
              <w:rPr>
                <w:rFonts w:hint="eastAsia"/>
                <w:color w:val="000000"/>
              </w:rPr>
              <w:t>289.27</w:t>
            </w:r>
          </w:p>
        </w:tc>
        <w:tc>
          <w:tcPr>
            <w:tcW w:w="1085" w:type="dxa"/>
            <w:noWrap/>
          </w:tcPr>
          <w:p w14:paraId="1CAB9422" w14:textId="77777777" w:rsidR="00331994" w:rsidRPr="00582304" w:rsidRDefault="00331994" w:rsidP="008B57D8">
            <w:pPr>
              <w:spacing w:line="240" w:lineRule="auto"/>
              <w:rPr>
                <w:iCs/>
                <w:szCs w:val="24"/>
              </w:rPr>
            </w:pPr>
            <w:r>
              <w:rPr>
                <w:rFonts w:hint="eastAsia"/>
                <w:color w:val="000000"/>
              </w:rPr>
              <w:t>-10.73</w:t>
            </w:r>
          </w:p>
        </w:tc>
        <w:tc>
          <w:tcPr>
            <w:tcW w:w="1089" w:type="dxa"/>
            <w:noWrap/>
          </w:tcPr>
          <w:p w14:paraId="7D5EAE9F" w14:textId="77777777" w:rsidR="00331994" w:rsidRPr="00582304" w:rsidRDefault="00331994" w:rsidP="008B57D8">
            <w:pPr>
              <w:spacing w:line="240" w:lineRule="auto"/>
              <w:rPr>
                <w:iCs/>
                <w:szCs w:val="24"/>
              </w:rPr>
            </w:pPr>
            <w:r>
              <w:rPr>
                <w:rFonts w:hint="eastAsia"/>
                <w:color w:val="000000"/>
              </w:rPr>
              <w:t>6.85</w:t>
            </w:r>
          </w:p>
        </w:tc>
        <w:tc>
          <w:tcPr>
            <w:tcW w:w="992" w:type="dxa"/>
            <w:noWrap/>
          </w:tcPr>
          <w:p w14:paraId="345DF489" w14:textId="77777777" w:rsidR="00331994" w:rsidRPr="00582304" w:rsidRDefault="00331994" w:rsidP="008B57D8">
            <w:pPr>
              <w:spacing w:line="240" w:lineRule="auto"/>
              <w:rPr>
                <w:iCs/>
                <w:szCs w:val="24"/>
              </w:rPr>
            </w:pPr>
            <w:r>
              <w:rPr>
                <w:rFonts w:hint="eastAsia"/>
                <w:color w:val="000000"/>
              </w:rPr>
              <w:t>6.43</w:t>
            </w:r>
          </w:p>
        </w:tc>
        <w:tc>
          <w:tcPr>
            <w:tcW w:w="990" w:type="dxa"/>
            <w:noWrap/>
          </w:tcPr>
          <w:p w14:paraId="137AFF78" w14:textId="77777777" w:rsidR="00331994" w:rsidRPr="00582304" w:rsidRDefault="00331994" w:rsidP="008B57D8">
            <w:pPr>
              <w:spacing w:line="240" w:lineRule="auto"/>
              <w:rPr>
                <w:iCs/>
                <w:szCs w:val="24"/>
              </w:rPr>
            </w:pPr>
            <w:r>
              <w:rPr>
                <w:rFonts w:hint="eastAsia"/>
                <w:color w:val="000000"/>
              </w:rPr>
              <w:t>12.73</w:t>
            </w:r>
          </w:p>
        </w:tc>
        <w:tc>
          <w:tcPr>
            <w:tcW w:w="1278" w:type="dxa"/>
          </w:tcPr>
          <w:p w14:paraId="70A74DF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2A6579FB" w14:textId="77777777" w:rsidTr="008B57D8">
        <w:trPr>
          <w:trHeight w:val="324"/>
        </w:trPr>
        <w:tc>
          <w:tcPr>
            <w:tcW w:w="566" w:type="dxa"/>
            <w:vMerge/>
          </w:tcPr>
          <w:p w14:paraId="35188719" w14:textId="77777777" w:rsidR="00331994" w:rsidRPr="00582304" w:rsidRDefault="00331994" w:rsidP="008B57D8">
            <w:pPr>
              <w:spacing w:line="240" w:lineRule="auto"/>
              <w:rPr>
                <w:iCs/>
                <w:szCs w:val="24"/>
              </w:rPr>
            </w:pPr>
          </w:p>
        </w:tc>
        <w:tc>
          <w:tcPr>
            <w:tcW w:w="1274" w:type="dxa"/>
          </w:tcPr>
          <w:p w14:paraId="09038AA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7EBB1FD" w14:textId="77777777" w:rsidR="00331994" w:rsidRPr="00582304" w:rsidRDefault="00331994" w:rsidP="008B57D8">
            <w:pPr>
              <w:spacing w:line="240" w:lineRule="auto"/>
              <w:rPr>
                <w:iCs/>
                <w:szCs w:val="24"/>
              </w:rPr>
            </w:pPr>
          </w:p>
        </w:tc>
        <w:tc>
          <w:tcPr>
            <w:tcW w:w="1084" w:type="dxa"/>
            <w:noWrap/>
          </w:tcPr>
          <w:p w14:paraId="58181804" w14:textId="77777777" w:rsidR="00331994" w:rsidRPr="00582304" w:rsidRDefault="00331994" w:rsidP="008B57D8">
            <w:pPr>
              <w:spacing w:line="240" w:lineRule="auto"/>
              <w:rPr>
                <w:color w:val="000000"/>
              </w:rPr>
            </w:pPr>
            <w:r>
              <w:rPr>
                <w:rFonts w:hint="eastAsia"/>
                <w:color w:val="000000"/>
              </w:rPr>
              <w:t>331.2</w:t>
            </w:r>
          </w:p>
        </w:tc>
        <w:tc>
          <w:tcPr>
            <w:tcW w:w="1085" w:type="dxa"/>
            <w:noWrap/>
          </w:tcPr>
          <w:p w14:paraId="2F5E3AE1" w14:textId="77777777" w:rsidR="00331994" w:rsidRPr="00582304" w:rsidRDefault="00331994" w:rsidP="008B57D8">
            <w:pPr>
              <w:spacing w:line="240" w:lineRule="auto"/>
              <w:rPr>
                <w:color w:val="000000"/>
              </w:rPr>
            </w:pPr>
            <w:r>
              <w:rPr>
                <w:rFonts w:hint="eastAsia"/>
                <w:color w:val="000000"/>
              </w:rPr>
              <w:t>31.2</w:t>
            </w:r>
          </w:p>
        </w:tc>
        <w:tc>
          <w:tcPr>
            <w:tcW w:w="1089" w:type="dxa"/>
            <w:noWrap/>
          </w:tcPr>
          <w:p w14:paraId="4D059305" w14:textId="77777777" w:rsidR="00331994" w:rsidRPr="00582304" w:rsidRDefault="00331994" w:rsidP="008B57D8">
            <w:pPr>
              <w:spacing w:line="240" w:lineRule="auto"/>
              <w:rPr>
                <w:color w:val="000000"/>
              </w:rPr>
            </w:pPr>
            <w:r>
              <w:rPr>
                <w:rFonts w:hint="eastAsia"/>
                <w:color w:val="000000"/>
              </w:rPr>
              <w:t>20.99</w:t>
            </w:r>
          </w:p>
        </w:tc>
        <w:tc>
          <w:tcPr>
            <w:tcW w:w="992" w:type="dxa"/>
            <w:noWrap/>
          </w:tcPr>
          <w:p w14:paraId="69E5F304" w14:textId="77777777" w:rsidR="00331994" w:rsidRPr="00582304" w:rsidRDefault="00331994" w:rsidP="008B57D8">
            <w:pPr>
              <w:spacing w:line="240" w:lineRule="auto"/>
              <w:rPr>
                <w:color w:val="000000"/>
              </w:rPr>
            </w:pPr>
            <w:r>
              <w:rPr>
                <w:rFonts w:hint="eastAsia"/>
                <w:color w:val="000000"/>
              </w:rPr>
              <w:t>22.91</w:t>
            </w:r>
          </w:p>
        </w:tc>
        <w:tc>
          <w:tcPr>
            <w:tcW w:w="990" w:type="dxa"/>
            <w:noWrap/>
          </w:tcPr>
          <w:p w14:paraId="35A8D63E" w14:textId="77777777" w:rsidR="00331994" w:rsidRPr="00582304" w:rsidRDefault="00331994" w:rsidP="008B57D8">
            <w:pPr>
              <w:spacing w:line="240" w:lineRule="auto"/>
              <w:rPr>
                <w:color w:val="000000"/>
              </w:rPr>
            </w:pPr>
            <w:r>
              <w:rPr>
                <w:rFonts w:hint="eastAsia"/>
                <w:color w:val="000000"/>
              </w:rPr>
              <w:t>37.59</w:t>
            </w:r>
          </w:p>
        </w:tc>
        <w:tc>
          <w:tcPr>
            <w:tcW w:w="1278" w:type="dxa"/>
          </w:tcPr>
          <w:p w14:paraId="292FD0AE" w14:textId="77777777" w:rsidR="00331994" w:rsidRPr="00582304" w:rsidRDefault="00331994" w:rsidP="008B57D8">
            <w:pPr>
              <w:spacing w:line="240" w:lineRule="auto"/>
              <w:rPr>
                <w:color w:val="000000"/>
              </w:rPr>
            </w:pPr>
            <w:r>
              <w:rPr>
                <w:rFonts w:hint="eastAsia"/>
                <w:color w:val="000000"/>
              </w:rPr>
              <w:t>0.95</w:t>
            </w:r>
          </w:p>
        </w:tc>
      </w:tr>
    </w:tbl>
    <w:p w14:paraId="71425F90" w14:textId="39BECE4E" w:rsidR="00331994" w:rsidRPr="00C44886" w:rsidRDefault="00331994" w:rsidP="00331994">
      <w:pPr>
        <w:pStyle w:val="af1"/>
        <w:spacing w:line="240" w:lineRule="auto"/>
      </w:pPr>
      <w:bookmarkStart w:id="408" w:name="_Toc163389756"/>
      <w:bookmarkStart w:id="409" w:name="_Toc163389825"/>
      <w:bookmarkStart w:id="410" w:name="_Toc163389972"/>
      <w:r>
        <w:lastRenderedPageBreak/>
        <w:t xml:space="preserve">Table S. </w:t>
      </w:r>
      <w:fldSimple w:instr=" SEQ Table_S. \* ARABIC ">
        <w:r w:rsidR="009D47CB">
          <w:rPr>
            <w:noProof/>
          </w:rPr>
          <w:t>20</w:t>
        </w:r>
      </w:fldSimple>
      <w:r w:rsidRPr="008E12A9">
        <w:rPr>
          <w:rFonts w:hint="eastAsia"/>
        </w:rPr>
        <w:t>取後放回的抽樣方式在第</w:t>
      </w:r>
      <w:r>
        <w:rPr>
          <w:rFonts w:hint="eastAsia"/>
        </w:rPr>
        <w:t>三</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408"/>
      <w:bookmarkEnd w:id="409"/>
      <w:bookmarkEnd w:id="410"/>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6868AC8"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1A58FC8B"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62DD234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589E6EBF"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510B7213"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3F2410D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65A66B4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3C6D9F70"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548A6B12"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5D3A7425"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14A2866" w14:textId="77777777" w:rsidTr="008B57D8">
        <w:trPr>
          <w:trHeight w:val="324"/>
        </w:trPr>
        <w:tc>
          <w:tcPr>
            <w:tcW w:w="566" w:type="dxa"/>
            <w:vMerge w:val="restart"/>
            <w:tcBorders>
              <w:top w:val="double" w:sz="4" w:space="0" w:color="auto"/>
              <w:bottom w:val="nil"/>
            </w:tcBorders>
            <w:noWrap/>
            <w:hideMark/>
          </w:tcPr>
          <w:p w14:paraId="1286DE3F"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5B08C438"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7A5C6E0F" w14:textId="77777777" w:rsidR="00331994" w:rsidRPr="00582304" w:rsidRDefault="00331994" w:rsidP="008B57D8">
            <w:pPr>
              <w:spacing w:line="240" w:lineRule="auto"/>
              <w:rPr>
                <w:iCs/>
                <w:szCs w:val="24"/>
              </w:rPr>
            </w:pPr>
            <w:r>
              <w:rPr>
                <w:rFonts w:hint="eastAsia"/>
                <w:color w:val="000000"/>
              </w:rPr>
              <w:t>154.28</w:t>
            </w:r>
          </w:p>
        </w:tc>
        <w:tc>
          <w:tcPr>
            <w:tcW w:w="1084" w:type="dxa"/>
            <w:tcBorders>
              <w:top w:val="double" w:sz="4" w:space="0" w:color="auto"/>
              <w:bottom w:val="nil"/>
            </w:tcBorders>
            <w:noWrap/>
          </w:tcPr>
          <w:p w14:paraId="46F72DDC" w14:textId="77777777" w:rsidR="00331994" w:rsidRPr="00582304" w:rsidRDefault="00331994" w:rsidP="008B57D8">
            <w:pPr>
              <w:spacing w:line="240" w:lineRule="auto"/>
              <w:rPr>
                <w:iCs/>
                <w:szCs w:val="24"/>
              </w:rPr>
            </w:pPr>
            <w:r>
              <w:rPr>
                <w:rFonts w:hint="eastAsia"/>
                <w:color w:val="000000"/>
              </w:rPr>
              <w:t>287.93</w:t>
            </w:r>
          </w:p>
        </w:tc>
        <w:tc>
          <w:tcPr>
            <w:tcW w:w="1085" w:type="dxa"/>
            <w:tcBorders>
              <w:top w:val="double" w:sz="4" w:space="0" w:color="auto"/>
              <w:bottom w:val="nil"/>
            </w:tcBorders>
            <w:noWrap/>
          </w:tcPr>
          <w:p w14:paraId="13A726DE" w14:textId="77777777" w:rsidR="00331994" w:rsidRPr="00582304" w:rsidRDefault="00331994" w:rsidP="008B57D8">
            <w:pPr>
              <w:spacing w:line="240" w:lineRule="auto"/>
              <w:rPr>
                <w:iCs/>
                <w:szCs w:val="24"/>
              </w:rPr>
            </w:pPr>
            <w:r>
              <w:rPr>
                <w:rFonts w:hint="eastAsia"/>
                <w:color w:val="000000"/>
              </w:rPr>
              <w:t>-12.07</w:t>
            </w:r>
          </w:p>
        </w:tc>
        <w:tc>
          <w:tcPr>
            <w:tcW w:w="1089" w:type="dxa"/>
            <w:tcBorders>
              <w:top w:val="double" w:sz="4" w:space="0" w:color="auto"/>
              <w:bottom w:val="nil"/>
            </w:tcBorders>
            <w:noWrap/>
          </w:tcPr>
          <w:p w14:paraId="0E8AD33D" w14:textId="77777777" w:rsidR="00331994" w:rsidRPr="00582304" w:rsidRDefault="00331994" w:rsidP="008B57D8">
            <w:pPr>
              <w:spacing w:line="240" w:lineRule="auto"/>
              <w:rPr>
                <w:iCs/>
                <w:szCs w:val="24"/>
              </w:rPr>
            </w:pPr>
            <w:r>
              <w:rPr>
                <w:rFonts w:hint="eastAsia"/>
                <w:color w:val="000000"/>
              </w:rPr>
              <w:t>34.12</w:t>
            </w:r>
          </w:p>
        </w:tc>
        <w:tc>
          <w:tcPr>
            <w:tcW w:w="992" w:type="dxa"/>
            <w:tcBorders>
              <w:top w:val="double" w:sz="4" w:space="0" w:color="auto"/>
              <w:bottom w:val="nil"/>
            </w:tcBorders>
            <w:noWrap/>
          </w:tcPr>
          <w:p w14:paraId="7ED694A9" w14:textId="77777777" w:rsidR="00331994" w:rsidRPr="00582304" w:rsidRDefault="00331994" w:rsidP="008B57D8">
            <w:pPr>
              <w:spacing w:line="240" w:lineRule="auto"/>
              <w:rPr>
                <w:iCs/>
                <w:szCs w:val="24"/>
              </w:rPr>
            </w:pPr>
            <w:r>
              <w:rPr>
                <w:rFonts w:hint="eastAsia"/>
                <w:color w:val="000000"/>
              </w:rPr>
              <w:t>30.25</w:t>
            </w:r>
          </w:p>
        </w:tc>
        <w:tc>
          <w:tcPr>
            <w:tcW w:w="990" w:type="dxa"/>
            <w:tcBorders>
              <w:top w:val="double" w:sz="4" w:space="0" w:color="auto"/>
              <w:bottom w:val="nil"/>
            </w:tcBorders>
            <w:noWrap/>
          </w:tcPr>
          <w:p w14:paraId="09121EDE" w14:textId="77777777" w:rsidR="00331994" w:rsidRPr="00582304" w:rsidRDefault="00331994" w:rsidP="008B57D8">
            <w:pPr>
              <w:spacing w:line="240" w:lineRule="auto"/>
              <w:rPr>
                <w:iCs/>
                <w:szCs w:val="24"/>
              </w:rPr>
            </w:pPr>
            <w:r>
              <w:rPr>
                <w:rFonts w:hint="eastAsia"/>
                <w:color w:val="000000"/>
              </w:rPr>
              <w:t>36.17</w:t>
            </w:r>
          </w:p>
        </w:tc>
        <w:tc>
          <w:tcPr>
            <w:tcW w:w="1278" w:type="dxa"/>
            <w:tcBorders>
              <w:top w:val="double" w:sz="4" w:space="0" w:color="auto"/>
              <w:bottom w:val="nil"/>
            </w:tcBorders>
          </w:tcPr>
          <w:p w14:paraId="1736EDB6"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2549600B" w14:textId="77777777" w:rsidTr="008B57D8">
        <w:trPr>
          <w:trHeight w:val="324"/>
        </w:trPr>
        <w:tc>
          <w:tcPr>
            <w:tcW w:w="566" w:type="dxa"/>
            <w:vMerge/>
            <w:tcBorders>
              <w:top w:val="nil"/>
              <w:bottom w:val="nil"/>
            </w:tcBorders>
            <w:hideMark/>
          </w:tcPr>
          <w:p w14:paraId="04FC9D43" w14:textId="77777777" w:rsidR="00331994" w:rsidRPr="00582304" w:rsidRDefault="00331994" w:rsidP="008B57D8">
            <w:pPr>
              <w:spacing w:line="240" w:lineRule="auto"/>
              <w:rPr>
                <w:iCs/>
                <w:szCs w:val="24"/>
              </w:rPr>
            </w:pPr>
          </w:p>
        </w:tc>
        <w:tc>
          <w:tcPr>
            <w:tcW w:w="1274" w:type="dxa"/>
            <w:tcBorders>
              <w:top w:val="nil"/>
              <w:bottom w:val="nil"/>
            </w:tcBorders>
          </w:tcPr>
          <w:p w14:paraId="6A29BC66"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E2D8393" w14:textId="77777777" w:rsidR="00331994" w:rsidRPr="00582304" w:rsidRDefault="00331994" w:rsidP="008B57D8">
            <w:pPr>
              <w:spacing w:line="240" w:lineRule="auto"/>
              <w:rPr>
                <w:iCs/>
                <w:szCs w:val="24"/>
              </w:rPr>
            </w:pPr>
          </w:p>
        </w:tc>
        <w:tc>
          <w:tcPr>
            <w:tcW w:w="1084" w:type="dxa"/>
            <w:tcBorders>
              <w:top w:val="nil"/>
              <w:bottom w:val="nil"/>
            </w:tcBorders>
            <w:noWrap/>
          </w:tcPr>
          <w:p w14:paraId="131D752C" w14:textId="77777777" w:rsidR="00331994" w:rsidRPr="00582304" w:rsidRDefault="00331994" w:rsidP="008B57D8">
            <w:pPr>
              <w:spacing w:line="240" w:lineRule="auto"/>
              <w:rPr>
                <w:iCs/>
                <w:szCs w:val="24"/>
              </w:rPr>
            </w:pPr>
            <w:r>
              <w:rPr>
                <w:rFonts w:hint="eastAsia"/>
                <w:color w:val="000000"/>
              </w:rPr>
              <w:t>295.85</w:t>
            </w:r>
          </w:p>
        </w:tc>
        <w:tc>
          <w:tcPr>
            <w:tcW w:w="1085" w:type="dxa"/>
            <w:tcBorders>
              <w:top w:val="nil"/>
              <w:bottom w:val="nil"/>
            </w:tcBorders>
            <w:noWrap/>
          </w:tcPr>
          <w:p w14:paraId="6C24D97F" w14:textId="77777777" w:rsidR="00331994" w:rsidRPr="00582304" w:rsidRDefault="00331994" w:rsidP="008B57D8">
            <w:pPr>
              <w:spacing w:line="240" w:lineRule="auto"/>
              <w:rPr>
                <w:iCs/>
                <w:szCs w:val="24"/>
              </w:rPr>
            </w:pPr>
            <w:r>
              <w:rPr>
                <w:rFonts w:hint="eastAsia"/>
                <w:color w:val="000000"/>
              </w:rPr>
              <w:t>-4.15</w:t>
            </w:r>
          </w:p>
        </w:tc>
        <w:tc>
          <w:tcPr>
            <w:tcW w:w="1089" w:type="dxa"/>
            <w:tcBorders>
              <w:top w:val="nil"/>
              <w:bottom w:val="nil"/>
            </w:tcBorders>
            <w:noWrap/>
          </w:tcPr>
          <w:p w14:paraId="5CB8C609" w14:textId="77777777" w:rsidR="00331994" w:rsidRPr="00582304" w:rsidRDefault="00331994" w:rsidP="008B57D8">
            <w:pPr>
              <w:spacing w:line="240" w:lineRule="auto"/>
              <w:rPr>
                <w:iCs/>
                <w:szCs w:val="24"/>
              </w:rPr>
            </w:pPr>
            <w:r>
              <w:rPr>
                <w:rFonts w:hint="eastAsia"/>
                <w:color w:val="000000"/>
              </w:rPr>
              <w:t>45.06</w:t>
            </w:r>
          </w:p>
        </w:tc>
        <w:tc>
          <w:tcPr>
            <w:tcW w:w="992" w:type="dxa"/>
            <w:tcBorders>
              <w:top w:val="nil"/>
              <w:bottom w:val="nil"/>
            </w:tcBorders>
            <w:noWrap/>
          </w:tcPr>
          <w:p w14:paraId="37922C80" w14:textId="77777777" w:rsidR="00331994" w:rsidRPr="00582304" w:rsidRDefault="00331994" w:rsidP="008B57D8">
            <w:pPr>
              <w:spacing w:line="240" w:lineRule="auto"/>
              <w:rPr>
                <w:iCs/>
                <w:szCs w:val="24"/>
              </w:rPr>
            </w:pPr>
            <w:r>
              <w:rPr>
                <w:rFonts w:hint="eastAsia"/>
                <w:color w:val="000000"/>
              </w:rPr>
              <w:t>37.19</w:t>
            </w:r>
          </w:p>
        </w:tc>
        <w:tc>
          <w:tcPr>
            <w:tcW w:w="990" w:type="dxa"/>
            <w:tcBorders>
              <w:top w:val="nil"/>
              <w:bottom w:val="nil"/>
            </w:tcBorders>
            <w:noWrap/>
          </w:tcPr>
          <w:p w14:paraId="7DC1ED2F" w14:textId="77777777" w:rsidR="00331994" w:rsidRPr="00582304" w:rsidRDefault="00331994" w:rsidP="008B57D8">
            <w:pPr>
              <w:spacing w:line="240" w:lineRule="auto"/>
              <w:rPr>
                <w:iCs/>
                <w:szCs w:val="24"/>
              </w:rPr>
            </w:pPr>
            <w:r>
              <w:rPr>
                <w:rFonts w:hint="eastAsia"/>
                <w:color w:val="000000"/>
              </w:rPr>
              <w:t>45.22</w:t>
            </w:r>
          </w:p>
        </w:tc>
        <w:tc>
          <w:tcPr>
            <w:tcW w:w="1278" w:type="dxa"/>
            <w:tcBorders>
              <w:top w:val="nil"/>
              <w:bottom w:val="nil"/>
            </w:tcBorders>
          </w:tcPr>
          <w:p w14:paraId="13B5173E"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4C74BD52" w14:textId="77777777" w:rsidTr="008B57D8">
        <w:trPr>
          <w:trHeight w:val="324"/>
        </w:trPr>
        <w:tc>
          <w:tcPr>
            <w:tcW w:w="566" w:type="dxa"/>
            <w:vMerge/>
            <w:tcBorders>
              <w:top w:val="nil"/>
              <w:bottom w:val="nil"/>
            </w:tcBorders>
            <w:hideMark/>
          </w:tcPr>
          <w:p w14:paraId="0AF65A85" w14:textId="77777777" w:rsidR="00331994" w:rsidRPr="00582304" w:rsidRDefault="00331994" w:rsidP="008B57D8">
            <w:pPr>
              <w:spacing w:line="240" w:lineRule="auto"/>
              <w:rPr>
                <w:iCs/>
                <w:szCs w:val="24"/>
              </w:rPr>
            </w:pPr>
          </w:p>
        </w:tc>
        <w:tc>
          <w:tcPr>
            <w:tcW w:w="1274" w:type="dxa"/>
            <w:tcBorders>
              <w:top w:val="nil"/>
              <w:bottom w:val="nil"/>
            </w:tcBorders>
          </w:tcPr>
          <w:p w14:paraId="27FB4F99"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F296BA8" w14:textId="77777777" w:rsidR="00331994" w:rsidRPr="00582304" w:rsidRDefault="00331994" w:rsidP="008B57D8">
            <w:pPr>
              <w:spacing w:line="240" w:lineRule="auto"/>
              <w:rPr>
                <w:iCs/>
                <w:szCs w:val="24"/>
              </w:rPr>
            </w:pPr>
          </w:p>
        </w:tc>
        <w:tc>
          <w:tcPr>
            <w:tcW w:w="1084" w:type="dxa"/>
            <w:tcBorders>
              <w:top w:val="nil"/>
              <w:bottom w:val="nil"/>
            </w:tcBorders>
            <w:noWrap/>
          </w:tcPr>
          <w:p w14:paraId="23140C63" w14:textId="77777777" w:rsidR="00331994" w:rsidRPr="00582304" w:rsidRDefault="00331994" w:rsidP="008B57D8">
            <w:pPr>
              <w:spacing w:line="240" w:lineRule="auto"/>
              <w:rPr>
                <w:iCs/>
                <w:szCs w:val="24"/>
              </w:rPr>
            </w:pPr>
            <w:r>
              <w:rPr>
                <w:rFonts w:hint="eastAsia"/>
                <w:color w:val="000000"/>
              </w:rPr>
              <w:t>225.06</w:t>
            </w:r>
          </w:p>
        </w:tc>
        <w:tc>
          <w:tcPr>
            <w:tcW w:w="1085" w:type="dxa"/>
            <w:tcBorders>
              <w:top w:val="nil"/>
              <w:bottom w:val="nil"/>
            </w:tcBorders>
            <w:noWrap/>
          </w:tcPr>
          <w:p w14:paraId="532BEB49" w14:textId="77777777" w:rsidR="00331994" w:rsidRPr="00582304" w:rsidRDefault="00331994" w:rsidP="008B57D8">
            <w:pPr>
              <w:spacing w:line="240" w:lineRule="auto"/>
              <w:rPr>
                <w:iCs/>
                <w:szCs w:val="24"/>
              </w:rPr>
            </w:pPr>
            <w:r>
              <w:rPr>
                <w:rFonts w:hint="eastAsia"/>
                <w:color w:val="000000"/>
              </w:rPr>
              <w:t>-74.94</w:t>
            </w:r>
          </w:p>
        </w:tc>
        <w:tc>
          <w:tcPr>
            <w:tcW w:w="1089" w:type="dxa"/>
            <w:tcBorders>
              <w:top w:val="nil"/>
              <w:bottom w:val="nil"/>
            </w:tcBorders>
            <w:noWrap/>
          </w:tcPr>
          <w:p w14:paraId="56EE27A2" w14:textId="77777777" w:rsidR="00331994" w:rsidRPr="00582304" w:rsidRDefault="00331994" w:rsidP="008B57D8">
            <w:pPr>
              <w:spacing w:line="240" w:lineRule="auto"/>
              <w:rPr>
                <w:iCs/>
                <w:szCs w:val="24"/>
              </w:rPr>
            </w:pPr>
            <w:r>
              <w:rPr>
                <w:rFonts w:hint="eastAsia"/>
                <w:color w:val="000000"/>
              </w:rPr>
              <w:t>20.74</w:t>
            </w:r>
          </w:p>
        </w:tc>
        <w:tc>
          <w:tcPr>
            <w:tcW w:w="992" w:type="dxa"/>
            <w:tcBorders>
              <w:top w:val="nil"/>
              <w:bottom w:val="nil"/>
            </w:tcBorders>
            <w:noWrap/>
          </w:tcPr>
          <w:p w14:paraId="09736312" w14:textId="77777777" w:rsidR="00331994" w:rsidRPr="00582304" w:rsidRDefault="00331994" w:rsidP="008B57D8">
            <w:pPr>
              <w:spacing w:line="240" w:lineRule="auto"/>
              <w:rPr>
                <w:iCs/>
                <w:szCs w:val="24"/>
              </w:rPr>
            </w:pPr>
            <w:r>
              <w:rPr>
                <w:rFonts w:hint="eastAsia"/>
                <w:color w:val="000000"/>
              </w:rPr>
              <w:t>16.82</w:t>
            </w:r>
          </w:p>
        </w:tc>
        <w:tc>
          <w:tcPr>
            <w:tcW w:w="990" w:type="dxa"/>
            <w:tcBorders>
              <w:top w:val="nil"/>
              <w:bottom w:val="nil"/>
            </w:tcBorders>
            <w:noWrap/>
          </w:tcPr>
          <w:p w14:paraId="2AAC6EA0" w14:textId="77777777" w:rsidR="00331994" w:rsidRPr="00582304" w:rsidRDefault="00331994" w:rsidP="008B57D8">
            <w:pPr>
              <w:spacing w:line="240" w:lineRule="auto"/>
              <w:rPr>
                <w:iCs/>
                <w:szCs w:val="24"/>
              </w:rPr>
            </w:pPr>
            <w:r>
              <w:rPr>
                <w:rFonts w:hint="eastAsia"/>
                <w:color w:val="000000"/>
              </w:rPr>
              <w:t>77.76</w:t>
            </w:r>
          </w:p>
        </w:tc>
        <w:tc>
          <w:tcPr>
            <w:tcW w:w="1278" w:type="dxa"/>
            <w:tcBorders>
              <w:top w:val="nil"/>
              <w:bottom w:val="nil"/>
            </w:tcBorders>
          </w:tcPr>
          <w:p w14:paraId="341CB5B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410A563" w14:textId="77777777" w:rsidTr="008B57D8">
        <w:trPr>
          <w:trHeight w:val="324"/>
        </w:trPr>
        <w:tc>
          <w:tcPr>
            <w:tcW w:w="566" w:type="dxa"/>
            <w:vMerge/>
            <w:tcBorders>
              <w:top w:val="nil"/>
              <w:bottom w:val="single" w:sz="4" w:space="0" w:color="auto"/>
            </w:tcBorders>
          </w:tcPr>
          <w:p w14:paraId="358FCC54"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89E8EAD"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5D46CB9"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15BC1EF" w14:textId="77777777" w:rsidR="00331994" w:rsidRPr="00582304" w:rsidRDefault="00331994" w:rsidP="008B57D8">
            <w:pPr>
              <w:spacing w:line="240" w:lineRule="auto"/>
              <w:rPr>
                <w:color w:val="000000"/>
              </w:rPr>
            </w:pPr>
            <w:r>
              <w:rPr>
                <w:rFonts w:hint="eastAsia"/>
                <w:color w:val="000000"/>
              </w:rPr>
              <w:t>262.05</w:t>
            </w:r>
          </w:p>
        </w:tc>
        <w:tc>
          <w:tcPr>
            <w:tcW w:w="1085" w:type="dxa"/>
            <w:tcBorders>
              <w:top w:val="nil"/>
              <w:bottom w:val="single" w:sz="4" w:space="0" w:color="auto"/>
            </w:tcBorders>
            <w:noWrap/>
          </w:tcPr>
          <w:p w14:paraId="182BC7AA" w14:textId="77777777" w:rsidR="00331994" w:rsidRPr="00582304" w:rsidRDefault="00331994" w:rsidP="008B57D8">
            <w:pPr>
              <w:spacing w:line="240" w:lineRule="auto"/>
              <w:rPr>
                <w:color w:val="000000"/>
              </w:rPr>
            </w:pPr>
            <w:r>
              <w:rPr>
                <w:rFonts w:hint="eastAsia"/>
                <w:color w:val="000000"/>
              </w:rPr>
              <w:t>-37.95</w:t>
            </w:r>
          </w:p>
        </w:tc>
        <w:tc>
          <w:tcPr>
            <w:tcW w:w="1089" w:type="dxa"/>
            <w:tcBorders>
              <w:top w:val="nil"/>
              <w:bottom w:val="single" w:sz="4" w:space="0" w:color="auto"/>
            </w:tcBorders>
            <w:noWrap/>
          </w:tcPr>
          <w:p w14:paraId="6297966E" w14:textId="77777777" w:rsidR="00331994" w:rsidRPr="00582304" w:rsidRDefault="00331994" w:rsidP="008B57D8">
            <w:pPr>
              <w:spacing w:line="240" w:lineRule="auto"/>
              <w:rPr>
                <w:color w:val="000000"/>
              </w:rPr>
            </w:pPr>
            <w:r>
              <w:rPr>
                <w:rFonts w:hint="eastAsia"/>
                <w:color w:val="000000"/>
              </w:rPr>
              <w:t>42.71</w:t>
            </w:r>
          </w:p>
        </w:tc>
        <w:tc>
          <w:tcPr>
            <w:tcW w:w="992" w:type="dxa"/>
            <w:tcBorders>
              <w:top w:val="nil"/>
              <w:bottom w:val="single" w:sz="4" w:space="0" w:color="auto"/>
            </w:tcBorders>
            <w:noWrap/>
          </w:tcPr>
          <w:p w14:paraId="6C72D359" w14:textId="77777777" w:rsidR="00331994" w:rsidRPr="00582304" w:rsidRDefault="00331994" w:rsidP="008B57D8">
            <w:pPr>
              <w:spacing w:line="240" w:lineRule="auto"/>
              <w:rPr>
                <w:color w:val="000000"/>
              </w:rPr>
            </w:pPr>
            <w:r>
              <w:rPr>
                <w:rFonts w:hint="eastAsia"/>
                <w:color w:val="000000"/>
              </w:rPr>
              <w:t>35.21</w:t>
            </w:r>
          </w:p>
        </w:tc>
        <w:tc>
          <w:tcPr>
            <w:tcW w:w="990" w:type="dxa"/>
            <w:tcBorders>
              <w:top w:val="nil"/>
              <w:bottom w:val="single" w:sz="4" w:space="0" w:color="auto"/>
            </w:tcBorders>
            <w:noWrap/>
          </w:tcPr>
          <w:p w14:paraId="0C22F1ED" w14:textId="77777777" w:rsidR="00331994" w:rsidRPr="00582304" w:rsidRDefault="00331994" w:rsidP="008B57D8">
            <w:pPr>
              <w:spacing w:line="240" w:lineRule="auto"/>
              <w:rPr>
                <w:color w:val="000000"/>
              </w:rPr>
            </w:pPr>
            <w:r>
              <w:rPr>
                <w:rFonts w:hint="eastAsia"/>
                <w:color w:val="000000"/>
              </w:rPr>
              <w:t>57.12</w:t>
            </w:r>
          </w:p>
        </w:tc>
        <w:tc>
          <w:tcPr>
            <w:tcW w:w="1278" w:type="dxa"/>
            <w:tcBorders>
              <w:top w:val="nil"/>
              <w:bottom w:val="single" w:sz="4" w:space="0" w:color="auto"/>
            </w:tcBorders>
          </w:tcPr>
          <w:p w14:paraId="33A7B67D" w14:textId="77777777" w:rsidR="00331994" w:rsidRPr="00582304" w:rsidRDefault="00331994" w:rsidP="008B57D8">
            <w:pPr>
              <w:spacing w:line="240" w:lineRule="auto"/>
              <w:rPr>
                <w:color w:val="000000"/>
              </w:rPr>
            </w:pPr>
            <w:r>
              <w:rPr>
                <w:rFonts w:hint="eastAsia"/>
                <w:color w:val="000000"/>
              </w:rPr>
              <w:t>0.88</w:t>
            </w:r>
          </w:p>
        </w:tc>
      </w:tr>
      <w:tr w:rsidR="00331994" w:rsidRPr="00582304" w14:paraId="7B873DF2" w14:textId="77777777" w:rsidTr="008B57D8">
        <w:trPr>
          <w:trHeight w:val="324"/>
        </w:trPr>
        <w:tc>
          <w:tcPr>
            <w:tcW w:w="566" w:type="dxa"/>
            <w:vMerge w:val="restart"/>
            <w:tcBorders>
              <w:top w:val="single" w:sz="4" w:space="0" w:color="auto"/>
              <w:bottom w:val="nil"/>
            </w:tcBorders>
            <w:noWrap/>
          </w:tcPr>
          <w:p w14:paraId="4DA5A7D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7250459"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1224C657" w14:textId="77777777" w:rsidR="00331994" w:rsidRPr="00582304" w:rsidRDefault="00331994" w:rsidP="008B57D8">
            <w:pPr>
              <w:spacing w:line="240" w:lineRule="auto"/>
              <w:rPr>
                <w:iCs/>
                <w:szCs w:val="24"/>
              </w:rPr>
            </w:pPr>
            <w:r>
              <w:rPr>
                <w:rFonts w:hint="eastAsia"/>
                <w:color w:val="000000"/>
              </w:rPr>
              <w:t>218.34</w:t>
            </w:r>
          </w:p>
        </w:tc>
        <w:tc>
          <w:tcPr>
            <w:tcW w:w="1084" w:type="dxa"/>
            <w:tcBorders>
              <w:top w:val="single" w:sz="4" w:space="0" w:color="auto"/>
              <w:bottom w:val="nil"/>
            </w:tcBorders>
            <w:noWrap/>
          </w:tcPr>
          <w:p w14:paraId="27D9C2AF" w14:textId="77777777" w:rsidR="00331994" w:rsidRPr="00582304" w:rsidRDefault="00331994" w:rsidP="008B57D8">
            <w:pPr>
              <w:spacing w:line="240" w:lineRule="auto"/>
              <w:rPr>
                <w:iCs/>
                <w:szCs w:val="24"/>
              </w:rPr>
            </w:pPr>
            <w:r>
              <w:rPr>
                <w:rFonts w:hint="eastAsia"/>
                <w:color w:val="000000"/>
              </w:rPr>
              <w:t>294.71</w:t>
            </w:r>
          </w:p>
        </w:tc>
        <w:tc>
          <w:tcPr>
            <w:tcW w:w="1085" w:type="dxa"/>
            <w:tcBorders>
              <w:top w:val="single" w:sz="4" w:space="0" w:color="auto"/>
              <w:bottom w:val="nil"/>
            </w:tcBorders>
            <w:noWrap/>
          </w:tcPr>
          <w:p w14:paraId="680E8D90" w14:textId="77777777" w:rsidR="00331994" w:rsidRPr="00582304" w:rsidRDefault="00331994" w:rsidP="008B57D8">
            <w:pPr>
              <w:spacing w:line="240" w:lineRule="auto"/>
              <w:rPr>
                <w:iCs/>
                <w:szCs w:val="24"/>
              </w:rPr>
            </w:pPr>
            <w:r>
              <w:rPr>
                <w:rFonts w:hint="eastAsia"/>
                <w:color w:val="000000"/>
              </w:rPr>
              <w:t>-5.29</w:t>
            </w:r>
          </w:p>
        </w:tc>
        <w:tc>
          <w:tcPr>
            <w:tcW w:w="1089" w:type="dxa"/>
            <w:tcBorders>
              <w:top w:val="single" w:sz="4" w:space="0" w:color="auto"/>
              <w:bottom w:val="nil"/>
            </w:tcBorders>
            <w:noWrap/>
          </w:tcPr>
          <w:p w14:paraId="1159ACED" w14:textId="77777777" w:rsidR="00331994" w:rsidRPr="00582304" w:rsidRDefault="00331994" w:rsidP="008B57D8">
            <w:pPr>
              <w:spacing w:line="240" w:lineRule="auto"/>
              <w:rPr>
                <w:iCs/>
                <w:szCs w:val="24"/>
              </w:rPr>
            </w:pPr>
            <w:r>
              <w:rPr>
                <w:rFonts w:hint="eastAsia"/>
                <w:color w:val="000000"/>
              </w:rPr>
              <w:t>19.27</w:t>
            </w:r>
          </w:p>
        </w:tc>
        <w:tc>
          <w:tcPr>
            <w:tcW w:w="992" w:type="dxa"/>
            <w:tcBorders>
              <w:top w:val="single" w:sz="4" w:space="0" w:color="auto"/>
              <w:bottom w:val="nil"/>
            </w:tcBorders>
            <w:noWrap/>
          </w:tcPr>
          <w:p w14:paraId="384BAAE2" w14:textId="77777777" w:rsidR="00331994" w:rsidRPr="00582304" w:rsidRDefault="00331994" w:rsidP="008B57D8">
            <w:pPr>
              <w:spacing w:line="240" w:lineRule="auto"/>
              <w:rPr>
                <w:iCs/>
                <w:szCs w:val="24"/>
              </w:rPr>
            </w:pPr>
            <w:r>
              <w:rPr>
                <w:rFonts w:hint="eastAsia"/>
                <w:color w:val="000000"/>
              </w:rPr>
              <w:t>17.85</w:t>
            </w:r>
          </w:p>
        </w:tc>
        <w:tc>
          <w:tcPr>
            <w:tcW w:w="990" w:type="dxa"/>
            <w:tcBorders>
              <w:top w:val="single" w:sz="4" w:space="0" w:color="auto"/>
              <w:bottom w:val="nil"/>
            </w:tcBorders>
            <w:noWrap/>
          </w:tcPr>
          <w:p w14:paraId="49E76F13" w14:textId="77777777" w:rsidR="00331994" w:rsidRPr="00582304" w:rsidRDefault="00331994" w:rsidP="008B57D8">
            <w:pPr>
              <w:spacing w:line="240" w:lineRule="auto"/>
              <w:rPr>
                <w:iCs/>
                <w:szCs w:val="24"/>
              </w:rPr>
            </w:pPr>
            <w:r>
              <w:rPr>
                <w:rFonts w:hint="eastAsia"/>
                <w:color w:val="000000"/>
              </w:rPr>
              <w:t>19.98</w:t>
            </w:r>
          </w:p>
        </w:tc>
        <w:tc>
          <w:tcPr>
            <w:tcW w:w="1278" w:type="dxa"/>
            <w:tcBorders>
              <w:top w:val="single" w:sz="4" w:space="0" w:color="auto"/>
              <w:bottom w:val="nil"/>
            </w:tcBorders>
          </w:tcPr>
          <w:p w14:paraId="4E9D16F9"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6CC75694" w14:textId="77777777" w:rsidTr="008B57D8">
        <w:trPr>
          <w:trHeight w:val="324"/>
        </w:trPr>
        <w:tc>
          <w:tcPr>
            <w:tcW w:w="566" w:type="dxa"/>
            <w:vMerge/>
            <w:tcBorders>
              <w:top w:val="nil"/>
              <w:bottom w:val="nil"/>
            </w:tcBorders>
          </w:tcPr>
          <w:p w14:paraId="0E6077E9" w14:textId="77777777" w:rsidR="00331994" w:rsidRPr="00582304" w:rsidRDefault="00331994" w:rsidP="008B57D8">
            <w:pPr>
              <w:spacing w:line="240" w:lineRule="auto"/>
              <w:rPr>
                <w:iCs/>
                <w:szCs w:val="24"/>
              </w:rPr>
            </w:pPr>
          </w:p>
        </w:tc>
        <w:tc>
          <w:tcPr>
            <w:tcW w:w="1274" w:type="dxa"/>
            <w:tcBorders>
              <w:top w:val="nil"/>
              <w:bottom w:val="nil"/>
            </w:tcBorders>
          </w:tcPr>
          <w:p w14:paraId="25E4D706"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719CF8E" w14:textId="77777777" w:rsidR="00331994" w:rsidRPr="00582304" w:rsidRDefault="00331994" w:rsidP="008B57D8">
            <w:pPr>
              <w:spacing w:line="240" w:lineRule="auto"/>
              <w:rPr>
                <w:iCs/>
                <w:szCs w:val="24"/>
              </w:rPr>
            </w:pPr>
          </w:p>
        </w:tc>
        <w:tc>
          <w:tcPr>
            <w:tcW w:w="1084" w:type="dxa"/>
            <w:tcBorders>
              <w:top w:val="nil"/>
              <w:bottom w:val="nil"/>
            </w:tcBorders>
            <w:noWrap/>
          </w:tcPr>
          <w:p w14:paraId="143C5447" w14:textId="77777777" w:rsidR="00331994" w:rsidRPr="00582304" w:rsidRDefault="00331994" w:rsidP="008B57D8">
            <w:pPr>
              <w:spacing w:line="240" w:lineRule="auto"/>
              <w:rPr>
                <w:iCs/>
                <w:szCs w:val="24"/>
              </w:rPr>
            </w:pPr>
            <w:r>
              <w:rPr>
                <w:rFonts w:hint="eastAsia"/>
                <w:color w:val="000000"/>
              </w:rPr>
              <w:t>297.44</w:t>
            </w:r>
          </w:p>
        </w:tc>
        <w:tc>
          <w:tcPr>
            <w:tcW w:w="1085" w:type="dxa"/>
            <w:tcBorders>
              <w:top w:val="nil"/>
              <w:bottom w:val="nil"/>
            </w:tcBorders>
            <w:noWrap/>
          </w:tcPr>
          <w:p w14:paraId="6979EB87" w14:textId="77777777" w:rsidR="00331994" w:rsidRPr="00582304" w:rsidRDefault="00331994" w:rsidP="008B57D8">
            <w:pPr>
              <w:spacing w:line="240" w:lineRule="auto"/>
              <w:rPr>
                <w:iCs/>
                <w:szCs w:val="24"/>
              </w:rPr>
            </w:pPr>
            <w:r>
              <w:rPr>
                <w:rFonts w:hint="eastAsia"/>
                <w:color w:val="000000"/>
              </w:rPr>
              <w:t>-2.56</w:t>
            </w:r>
          </w:p>
        </w:tc>
        <w:tc>
          <w:tcPr>
            <w:tcW w:w="1089" w:type="dxa"/>
            <w:tcBorders>
              <w:top w:val="nil"/>
              <w:bottom w:val="nil"/>
            </w:tcBorders>
            <w:noWrap/>
          </w:tcPr>
          <w:p w14:paraId="054D7BAE" w14:textId="77777777" w:rsidR="00331994" w:rsidRPr="00582304" w:rsidRDefault="00331994" w:rsidP="008B57D8">
            <w:pPr>
              <w:spacing w:line="240" w:lineRule="auto"/>
              <w:rPr>
                <w:iCs/>
                <w:szCs w:val="24"/>
              </w:rPr>
            </w:pPr>
            <w:r>
              <w:rPr>
                <w:rFonts w:hint="eastAsia"/>
                <w:color w:val="000000"/>
              </w:rPr>
              <w:t>26.98</w:t>
            </w:r>
          </w:p>
        </w:tc>
        <w:tc>
          <w:tcPr>
            <w:tcW w:w="992" w:type="dxa"/>
            <w:tcBorders>
              <w:top w:val="nil"/>
              <w:bottom w:val="nil"/>
            </w:tcBorders>
            <w:noWrap/>
          </w:tcPr>
          <w:p w14:paraId="088E6954" w14:textId="77777777" w:rsidR="00331994" w:rsidRPr="00582304" w:rsidRDefault="00331994" w:rsidP="008B57D8">
            <w:pPr>
              <w:spacing w:line="240" w:lineRule="auto"/>
              <w:rPr>
                <w:iCs/>
                <w:szCs w:val="24"/>
              </w:rPr>
            </w:pPr>
            <w:r>
              <w:rPr>
                <w:rFonts w:hint="eastAsia"/>
                <w:color w:val="000000"/>
              </w:rPr>
              <w:t>21.25</w:t>
            </w:r>
          </w:p>
        </w:tc>
        <w:tc>
          <w:tcPr>
            <w:tcW w:w="990" w:type="dxa"/>
            <w:tcBorders>
              <w:top w:val="nil"/>
              <w:bottom w:val="nil"/>
            </w:tcBorders>
            <w:noWrap/>
          </w:tcPr>
          <w:p w14:paraId="5A6B67F2" w14:textId="77777777" w:rsidR="00331994" w:rsidRPr="00582304" w:rsidRDefault="00331994" w:rsidP="008B57D8">
            <w:pPr>
              <w:spacing w:line="240" w:lineRule="auto"/>
              <w:rPr>
                <w:iCs/>
                <w:szCs w:val="24"/>
              </w:rPr>
            </w:pPr>
            <w:r>
              <w:rPr>
                <w:rFonts w:hint="eastAsia"/>
                <w:color w:val="000000"/>
              </w:rPr>
              <w:t>27.09</w:t>
            </w:r>
          </w:p>
        </w:tc>
        <w:tc>
          <w:tcPr>
            <w:tcW w:w="1278" w:type="dxa"/>
            <w:tcBorders>
              <w:top w:val="nil"/>
              <w:bottom w:val="nil"/>
            </w:tcBorders>
          </w:tcPr>
          <w:p w14:paraId="657FA41A"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348156F4" w14:textId="77777777" w:rsidTr="008B57D8">
        <w:trPr>
          <w:trHeight w:val="324"/>
        </w:trPr>
        <w:tc>
          <w:tcPr>
            <w:tcW w:w="566" w:type="dxa"/>
            <w:vMerge/>
            <w:tcBorders>
              <w:top w:val="nil"/>
              <w:bottom w:val="nil"/>
            </w:tcBorders>
          </w:tcPr>
          <w:p w14:paraId="36516381" w14:textId="77777777" w:rsidR="00331994" w:rsidRPr="00582304" w:rsidRDefault="00331994" w:rsidP="008B57D8">
            <w:pPr>
              <w:spacing w:line="240" w:lineRule="auto"/>
              <w:rPr>
                <w:iCs/>
                <w:szCs w:val="24"/>
              </w:rPr>
            </w:pPr>
          </w:p>
        </w:tc>
        <w:tc>
          <w:tcPr>
            <w:tcW w:w="1274" w:type="dxa"/>
            <w:tcBorders>
              <w:top w:val="nil"/>
              <w:bottom w:val="nil"/>
            </w:tcBorders>
          </w:tcPr>
          <w:p w14:paraId="6B630987"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51716CB0" w14:textId="77777777" w:rsidR="00331994" w:rsidRPr="00582304" w:rsidRDefault="00331994" w:rsidP="008B57D8">
            <w:pPr>
              <w:spacing w:line="240" w:lineRule="auto"/>
              <w:rPr>
                <w:iCs/>
                <w:szCs w:val="24"/>
              </w:rPr>
            </w:pPr>
          </w:p>
        </w:tc>
        <w:tc>
          <w:tcPr>
            <w:tcW w:w="1084" w:type="dxa"/>
            <w:tcBorders>
              <w:top w:val="nil"/>
              <w:bottom w:val="nil"/>
            </w:tcBorders>
            <w:noWrap/>
          </w:tcPr>
          <w:p w14:paraId="07638477" w14:textId="77777777" w:rsidR="00331994" w:rsidRPr="00582304" w:rsidRDefault="00331994" w:rsidP="008B57D8">
            <w:pPr>
              <w:spacing w:line="240" w:lineRule="auto"/>
              <w:rPr>
                <w:iCs/>
                <w:szCs w:val="24"/>
              </w:rPr>
            </w:pPr>
            <w:r>
              <w:rPr>
                <w:rFonts w:hint="eastAsia"/>
                <w:color w:val="000000"/>
              </w:rPr>
              <w:t>263.33</w:t>
            </w:r>
          </w:p>
        </w:tc>
        <w:tc>
          <w:tcPr>
            <w:tcW w:w="1085" w:type="dxa"/>
            <w:tcBorders>
              <w:top w:val="nil"/>
              <w:bottom w:val="nil"/>
            </w:tcBorders>
            <w:noWrap/>
          </w:tcPr>
          <w:p w14:paraId="0FDD8B9F" w14:textId="77777777" w:rsidR="00331994" w:rsidRPr="00582304" w:rsidRDefault="00331994" w:rsidP="008B57D8">
            <w:pPr>
              <w:spacing w:line="240" w:lineRule="auto"/>
              <w:rPr>
                <w:iCs/>
                <w:szCs w:val="24"/>
              </w:rPr>
            </w:pPr>
            <w:r>
              <w:rPr>
                <w:rFonts w:hint="eastAsia"/>
                <w:color w:val="000000"/>
              </w:rPr>
              <w:t>-36.67</w:t>
            </w:r>
          </w:p>
        </w:tc>
        <w:tc>
          <w:tcPr>
            <w:tcW w:w="1089" w:type="dxa"/>
            <w:tcBorders>
              <w:top w:val="nil"/>
              <w:bottom w:val="nil"/>
            </w:tcBorders>
            <w:noWrap/>
          </w:tcPr>
          <w:p w14:paraId="414203B1" w14:textId="77777777" w:rsidR="00331994" w:rsidRPr="00582304" w:rsidRDefault="00331994" w:rsidP="008B57D8">
            <w:pPr>
              <w:spacing w:line="240" w:lineRule="auto"/>
              <w:rPr>
                <w:iCs/>
                <w:szCs w:val="24"/>
              </w:rPr>
            </w:pPr>
            <w:r>
              <w:rPr>
                <w:rFonts w:hint="eastAsia"/>
                <w:color w:val="000000"/>
              </w:rPr>
              <w:t>13.56</w:t>
            </w:r>
          </w:p>
        </w:tc>
        <w:tc>
          <w:tcPr>
            <w:tcW w:w="992" w:type="dxa"/>
            <w:tcBorders>
              <w:top w:val="nil"/>
              <w:bottom w:val="nil"/>
            </w:tcBorders>
            <w:noWrap/>
          </w:tcPr>
          <w:p w14:paraId="1C94683B" w14:textId="77777777" w:rsidR="00331994" w:rsidRPr="00582304" w:rsidRDefault="00331994" w:rsidP="008B57D8">
            <w:pPr>
              <w:spacing w:line="240" w:lineRule="auto"/>
              <w:rPr>
                <w:iCs/>
                <w:szCs w:val="24"/>
              </w:rPr>
            </w:pPr>
            <w:r>
              <w:rPr>
                <w:rFonts w:hint="eastAsia"/>
                <w:color w:val="000000"/>
              </w:rPr>
              <w:t>11.91</w:t>
            </w:r>
          </w:p>
        </w:tc>
        <w:tc>
          <w:tcPr>
            <w:tcW w:w="990" w:type="dxa"/>
            <w:tcBorders>
              <w:top w:val="nil"/>
              <w:bottom w:val="nil"/>
            </w:tcBorders>
            <w:noWrap/>
          </w:tcPr>
          <w:p w14:paraId="046F6B7D" w14:textId="77777777" w:rsidR="00331994" w:rsidRPr="00582304" w:rsidRDefault="00331994" w:rsidP="008B57D8">
            <w:pPr>
              <w:spacing w:line="240" w:lineRule="auto"/>
              <w:rPr>
                <w:iCs/>
                <w:szCs w:val="24"/>
              </w:rPr>
            </w:pPr>
            <w:r>
              <w:rPr>
                <w:rFonts w:hint="eastAsia"/>
                <w:color w:val="000000"/>
              </w:rPr>
              <w:t>39.1</w:t>
            </w:r>
          </w:p>
        </w:tc>
        <w:tc>
          <w:tcPr>
            <w:tcW w:w="1278" w:type="dxa"/>
            <w:tcBorders>
              <w:top w:val="nil"/>
              <w:bottom w:val="nil"/>
            </w:tcBorders>
          </w:tcPr>
          <w:p w14:paraId="417B5BE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6563BAF0" w14:textId="77777777" w:rsidTr="008B57D8">
        <w:trPr>
          <w:trHeight w:val="324"/>
        </w:trPr>
        <w:tc>
          <w:tcPr>
            <w:tcW w:w="566" w:type="dxa"/>
            <w:vMerge/>
            <w:tcBorders>
              <w:top w:val="nil"/>
              <w:bottom w:val="single" w:sz="4" w:space="0" w:color="auto"/>
            </w:tcBorders>
          </w:tcPr>
          <w:p w14:paraId="60F1A4A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146AEF4"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FB28C05"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FB2A3A8" w14:textId="77777777" w:rsidR="00331994" w:rsidRPr="00582304" w:rsidRDefault="00331994" w:rsidP="008B57D8">
            <w:pPr>
              <w:spacing w:line="240" w:lineRule="auto"/>
              <w:rPr>
                <w:color w:val="000000"/>
              </w:rPr>
            </w:pPr>
            <w:r>
              <w:rPr>
                <w:rFonts w:hint="eastAsia"/>
                <w:color w:val="000000"/>
              </w:rPr>
              <w:t>295.2</w:t>
            </w:r>
          </w:p>
        </w:tc>
        <w:tc>
          <w:tcPr>
            <w:tcW w:w="1085" w:type="dxa"/>
            <w:tcBorders>
              <w:top w:val="nil"/>
              <w:bottom w:val="single" w:sz="4" w:space="0" w:color="auto"/>
            </w:tcBorders>
            <w:noWrap/>
          </w:tcPr>
          <w:p w14:paraId="033D7060" w14:textId="77777777" w:rsidR="00331994" w:rsidRPr="00582304" w:rsidRDefault="00331994" w:rsidP="008B57D8">
            <w:pPr>
              <w:spacing w:line="240" w:lineRule="auto"/>
              <w:rPr>
                <w:color w:val="000000"/>
              </w:rPr>
            </w:pPr>
            <w:r>
              <w:rPr>
                <w:rFonts w:hint="eastAsia"/>
                <w:color w:val="000000"/>
              </w:rPr>
              <w:t>-4.8</w:t>
            </w:r>
          </w:p>
        </w:tc>
        <w:tc>
          <w:tcPr>
            <w:tcW w:w="1089" w:type="dxa"/>
            <w:tcBorders>
              <w:top w:val="nil"/>
              <w:bottom w:val="single" w:sz="4" w:space="0" w:color="auto"/>
            </w:tcBorders>
            <w:noWrap/>
          </w:tcPr>
          <w:p w14:paraId="670CCE97" w14:textId="77777777" w:rsidR="00331994" w:rsidRPr="00582304" w:rsidRDefault="00331994" w:rsidP="008B57D8">
            <w:pPr>
              <w:spacing w:line="240" w:lineRule="auto"/>
              <w:rPr>
                <w:color w:val="000000"/>
              </w:rPr>
            </w:pPr>
            <w:r>
              <w:rPr>
                <w:rFonts w:hint="eastAsia"/>
                <w:color w:val="000000"/>
              </w:rPr>
              <w:t>30.68</w:t>
            </w:r>
          </w:p>
        </w:tc>
        <w:tc>
          <w:tcPr>
            <w:tcW w:w="992" w:type="dxa"/>
            <w:tcBorders>
              <w:top w:val="nil"/>
              <w:bottom w:val="single" w:sz="4" w:space="0" w:color="auto"/>
            </w:tcBorders>
            <w:noWrap/>
          </w:tcPr>
          <w:p w14:paraId="715E6E24" w14:textId="77777777" w:rsidR="00331994" w:rsidRPr="00582304" w:rsidRDefault="00331994" w:rsidP="008B57D8">
            <w:pPr>
              <w:spacing w:line="240" w:lineRule="auto"/>
              <w:rPr>
                <w:color w:val="000000"/>
              </w:rPr>
            </w:pPr>
            <w:r>
              <w:rPr>
                <w:rFonts w:hint="eastAsia"/>
                <w:color w:val="000000"/>
              </w:rPr>
              <w:t>25.92</w:t>
            </w:r>
          </w:p>
        </w:tc>
        <w:tc>
          <w:tcPr>
            <w:tcW w:w="990" w:type="dxa"/>
            <w:tcBorders>
              <w:top w:val="nil"/>
              <w:bottom w:val="single" w:sz="4" w:space="0" w:color="auto"/>
            </w:tcBorders>
            <w:noWrap/>
          </w:tcPr>
          <w:p w14:paraId="4EB45283" w14:textId="77777777" w:rsidR="00331994" w:rsidRPr="00582304" w:rsidRDefault="00331994" w:rsidP="008B57D8">
            <w:pPr>
              <w:spacing w:line="240" w:lineRule="auto"/>
              <w:rPr>
                <w:color w:val="000000"/>
              </w:rPr>
            </w:pPr>
            <w:r>
              <w:rPr>
                <w:rFonts w:hint="eastAsia"/>
                <w:color w:val="000000"/>
              </w:rPr>
              <w:t>31.03</w:t>
            </w:r>
          </w:p>
        </w:tc>
        <w:tc>
          <w:tcPr>
            <w:tcW w:w="1278" w:type="dxa"/>
            <w:tcBorders>
              <w:top w:val="nil"/>
              <w:bottom w:val="single" w:sz="4" w:space="0" w:color="auto"/>
            </w:tcBorders>
          </w:tcPr>
          <w:p w14:paraId="76CE5A1B" w14:textId="77777777" w:rsidR="00331994" w:rsidRPr="00582304" w:rsidRDefault="00331994" w:rsidP="008B57D8">
            <w:pPr>
              <w:spacing w:line="240" w:lineRule="auto"/>
              <w:rPr>
                <w:color w:val="000000"/>
              </w:rPr>
            </w:pPr>
            <w:r>
              <w:rPr>
                <w:rFonts w:hint="eastAsia"/>
                <w:color w:val="000000"/>
              </w:rPr>
              <w:t>0.9</w:t>
            </w:r>
          </w:p>
        </w:tc>
      </w:tr>
      <w:tr w:rsidR="00331994" w:rsidRPr="00582304" w14:paraId="172F6AD8" w14:textId="77777777" w:rsidTr="008B57D8">
        <w:trPr>
          <w:trHeight w:val="324"/>
        </w:trPr>
        <w:tc>
          <w:tcPr>
            <w:tcW w:w="566" w:type="dxa"/>
            <w:vMerge w:val="restart"/>
            <w:tcBorders>
              <w:top w:val="single" w:sz="4" w:space="0" w:color="auto"/>
              <w:bottom w:val="nil"/>
            </w:tcBorders>
            <w:noWrap/>
          </w:tcPr>
          <w:p w14:paraId="3E07703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E68BE74"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35F4520" w14:textId="77777777" w:rsidR="00331994" w:rsidRPr="00582304" w:rsidRDefault="00331994" w:rsidP="008B57D8">
            <w:pPr>
              <w:spacing w:line="240" w:lineRule="auto"/>
              <w:rPr>
                <w:iCs/>
                <w:szCs w:val="24"/>
              </w:rPr>
            </w:pPr>
            <w:r>
              <w:rPr>
                <w:rFonts w:hint="eastAsia"/>
                <w:color w:val="000000"/>
              </w:rPr>
              <w:t>248.75</w:t>
            </w:r>
          </w:p>
        </w:tc>
        <w:tc>
          <w:tcPr>
            <w:tcW w:w="1084" w:type="dxa"/>
            <w:tcBorders>
              <w:top w:val="single" w:sz="4" w:space="0" w:color="auto"/>
              <w:bottom w:val="nil"/>
            </w:tcBorders>
            <w:noWrap/>
          </w:tcPr>
          <w:p w14:paraId="08EBC66D" w14:textId="77777777" w:rsidR="00331994" w:rsidRPr="00582304" w:rsidRDefault="00331994" w:rsidP="008B57D8">
            <w:pPr>
              <w:spacing w:line="240" w:lineRule="auto"/>
              <w:rPr>
                <w:iCs/>
                <w:szCs w:val="24"/>
              </w:rPr>
            </w:pPr>
            <w:r>
              <w:rPr>
                <w:rFonts w:hint="eastAsia"/>
                <w:color w:val="000000"/>
              </w:rPr>
              <w:t>296.35</w:t>
            </w:r>
          </w:p>
        </w:tc>
        <w:tc>
          <w:tcPr>
            <w:tcW w:w="1085" w:type="dxa"/>
            <w:tcBorders>
              <w:top w:val="single" w:sz="4" w:space="0" w:color="auto"/>
              <w:bottom w:val="nil"/>
            </w:tcBorders>
            <w:noWrap/>
          </w:tcPr>
          <w:p w14:paraId="5828095B" w14:textId="77777777" w:rsidR="00331994" w:rsidRPr="00582304" w:rsidRDefault="00331994" w:rsidP="008B57D8">
            <w:pPr>
              <w:spacing w:line="240" w:lineRule="auto"/>
              <w:rPr>
                <w:iCs/>
                <w:szCs w:val="24"/>
              </w:rPr>
            </w:pPr>
            <w:r>
              <w:rPr>
                <w:rFonts w:hint="eastAsia"/>
                <w:color w:val="000000"/>
              </w:rPr>
              <w:t>-3.65</w:t>
            </w:r>
          </w:p>
        </w:tc>
        <w:tc>
          <w:tcPr>
            <w:tcW w:w="1089" w:type="dxa"/>
            <w:tcBorders>
              <w:top w:val="single" w:sz="4" w:space="0" w:color="auto"/>
              <w:bottom w:val="nil"/>
            </w:tcBorders>
            <w:noWrap/>
          </w:tcPr>
          <w:p w14:paraId="12FBC606" w14:textId="77777777" w:rsidR="00331994" w:rsidRPr="00582304" w:rsidRDefault="00331994" w:rsidP="008B57D8">
            <w:pPr>
              <w:spacing w:line="240" w:lineRule="auto"/>
              <w:rPr>
                <w:iCs/>
                <w:szCs w:val="24"/>
              </w:rPr>
            </w:pPr>
            <w:r>
              <w:rPr>
                <w:rFonts w:hint="eastAsia"/>
                <w:color w:val="000000"/>
              </w:rPr>
              <w:t>13.12</w:t>
            </w:r>
          </w:p>
        </w:tc>
        <w:tc>
          <w:tcPr>
            <w:tcW w:w="992" w:type="dxa"/>
            <w:tcBorders>
              <w:top w:val="single" w:sz="4" w:space="0" w:color="auto"/>
              <w:bottom w:val="nil"/>
            </w:tcBorders>
            <w:noWrap/>
          </w:tcPr>
          <w:p w14:paraId="5FE87F1D" w14:textId="77777777" w:rsidR="00331994" w:rsidRPr="00582304" w:rsidRDefault="00331994" w:rsidP="008B57D8">
            <w:pPr>
              <w:spacing w:line="240" w:lineRule="auto"/>
              <w:rPr>
                <w:iCs/>
                <w:szCs w:val="24"/>
              </w:rPr>
            </w:pPr>
            <w:r>
              <w:rPr>
                <w:rFonts w:hint="eastAsia"/>
                <w:color w:val="000000"/>
              </w:rPr>
              <w:t>12.26</w:t>
            </w:r>
          </w:p>
        </w:tc>
        <w:tc>
          <w:tcPr>
            <w:tcW w:w="990" w:type="dxa"/>
            <w:tcBorders>
              <w:top w:val="single" w:sz="4" w:space="0" w:color="auto"/>
              <w:bottom w:val="nil"/>
            </w:tcBorders>
            <w:noWrap/>
          </w:tcPr>
          <w:p w14:paraId="75615871" w14:textId="77777777" w:rsidR="00331994" w:rsidRPr="00582304" w:rsidRDefault="00331994" w:rsidP="008B57D8">
            <w:pPr>
              <w:spacing w:line="240" w:lineRule="auto"/>
              <w:rPr>
                <w:iCs/>
                <w:szCs w:val="24"/>
              </w:rPr>
            </w:pPr>
            <w:r>
              <w:rPr>
                <w:rFonts w:hint="eastAsia"/>
                <w:color w:val="000000"/>
              </w:rPr>
              <w:t>13.61</w:t>
            </w:r>
          </w:p>
        </w:tc>
        <w:tc>
          <w:tcPr>
            <w:tcW w:w="1278" w:type="dxa"/>
            <w:tcBorders>
              <w:top w:val="single" w:sz="4" w:space="0" w:color="auto"/>
              <w:bottom w:val="nil"/>
            </w:tcBorders>
          </w:tcPr>
          <w:p w14:paraId="328AF03F"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E8579D3" w14:textId="77777777" w:rsidTr="008B57D8">
        <w:trPr>
          <w:trHeight w:val="324"/>
        </w:trPr>
        <w:tc>
          <w:tcPr>
            <w:tcW w:w="566" w:type="dxa"/>
            <w:vMerge/>
            <w:tcBorders>
              <w:top w:val="nil"/>
              <w:bottom w:val="nil"/>
            </w:tcBorders>
          </w:tcPr>
          <w:p w14:paraId="11229EAA" w14:textId="77777777" w:rsidR="00331994" w:rsidRPr="00582304" w:rsidRDefault="00331994" w:rsidP="008B57D8">
            <w:pPr>
              <w:spacing w:line="240" w:lineRule="auto"/>
              <w:rPr>
                <w:iCs/>
                <w:szCs w:val="24"/>
              </w:rPr>
            </w:pPr>
          </w:p>
        </w:tc>
        <w:tc>
          <w:tcPr>
            <w:tcW w:w="1274" w:type="dxa"/>
            <w:tcBorders>
              <w:top w:val="nil"/>
              <w:bottom w:val="nil"/>
            </w:tcBorders>
          </w:tcPr>
          <w:p w14:paraId="782D8A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06178640" w14:textId="77777777" w:rsidR="00331994" w:rsidRPr="00582304" w:rsidRDefault="00331994" w:rsidP="008B57D8">
            <w:pPr>
              <w:spacing w:line="240" w:lineRule="auto"/>
              <w:rPr>
                <w:iCs/>
                <w:szCs w:val="24"/>
              </w:rPr>
            </w:pPr>
          </w:p>
        </w:tc>
        <w:tc>
          <w:tcPr>
            <w:tcW w:w="1084" w:type="dxa"/>
            <w:tcBorders>
              <w:top w:val="nil"/>
              <w:bottom w:val="nil"/>
            </w:tcBorders>
            <w:noWrap/>
          </w:tcPr>
          <w:p w14:paraId="4F85FC52" w14:textId="77777777" w:rsidR="00331994" w:rsidRPr="00582304" w:rsidRDefault="00331994" w:rsidP="008B57D8">
            <w:pPr>
              <w:spacing w:line="240" w:lineRule="auto"/>
              <w:rPr>
                <w:iCs/>
                <w:szCs w:val="24"/>
              </w:rPr>
            </w:pPr>
            <w:r>
              <w:rPr>
                <w:rFonts w:hint="eastAsia"/>
                <w:color w:val="000000"/>
              </w:rPr>
              <w:t>295.36</w:t>
            </w:r>
          </w:p>
        </w:tc>
        <w:tc>
          <w:tcPr>
            <w:tcW w:w="1085" w:type="dxa"/>
            <w:tcBorders>
              <w:top w:val="nil"/>
              <w:bottom w:val="nil"/>
            </w:tcBorders>
            <w:noWrap/>
          </w:tcPr>
          <w:p w14:paraId="622DC308" w14:textId="77777777" w:rsidR="00331994" w:rsidRPr="00582304" w:rsidRDefault="00331994" w:rsidP="008B57D8">
            <w:pPr>
              <w:spacing w:line="240" w:lineRule="auto"/>
              <w:rPr>
                <w:iCs/>
                <w:szCs w:val="24"/>
              </w:rPr>
            </w:pPr>
            <w:r>
              <w:rPr>
                <w:rFonts w:hint="eastAsia"/>
                <w:color w:val="000000"/>
              </w:rPr>
              <w:t>-4.64</w:t>
            </w:r>
          </w:p>
        </w:tc>
        <w:tc>
          <w:tcPr>
            <w:tcW w:w="1089" w:type="dxa"/>
            <w:tcBorders>
              <w:top w:val="nil"/>
              <w:bottom w:val="nil"/>
            </w:tcBorders>
            <w:noWrap/>
          </w:tcPr>
          <w:p w14:paraId="10A003AB" w14:textId="77777777" w:rsidR="00331994" w:rsidRPr="00582304" w:rsidRDefault="00331994" w:rsidP="008B57D8">
            <w:pPr>
              <w:spacing w:line="240" w:lineRule="auto"/>
              <w:rPr>
                <w:iCs/>
                <w:szCs w:val="24"/>
              </w:rPr>
            </w:pPr>
            <w:r>
              <w:rPr>
                <w:rFonts w:hint="eastAsia"/>
                <w:color w:val="000000"/>
              </w:rPr>
              <w:t>17.39</w:t>
            </w:r>
          </w:p>
        </w:tc>
        <w:tc>
          <w:tcPr>
            <w:tcW w:w="992" w:type="dxa"/>
            <w:tcBorders>
              <w:top w:val="nil"/>
              <w:bottom w:val="nil"/>
            </w:tcBorders>
            <w:noWrap/>
          </w:tcPr>
          <w:p w14:paraId="65B970F7" w14:textId="77777777" w:rsidR="00331994" w:rsidRPr="00582304" w:rsidRDefault="00331994" w:rsidP="008B57D8">
            <w:pPr>
              <w:spacing w:line="240" w:lineRule="auto"/>
              <w:rPr>
                <w:iCs/>
                <w:szCs w:val="24"/>
              </w:rPr>
            </w:pPr>
            <w:r>
              <w:rPr>
                <w:rFonts w:hint="eastAsia"/>
                <w:color w:val="000000"/>
              </w:rPr>
              <w:t>13.65</w:t>
            </w:r>
          </w:p>
        </w:tc>
        <w:tc>
          <w:tcPr>
            <w:tcW w:w="990" w:type="dxa"/>
            <w:tcBorders>
              <w:top w:val="nil"/>
              <w:bottom w:val="nil"/>
            </w:tcBorders>
            <w:noWrap/>
          </w:tcPr>
          <w:p w14:paraId="162F9644" w14:textId="77777777" w:rsidR="00331994" w:rsidRPr="00582304" w:rsidRDefault="00331994" w:rsidP="008B57D8">
            <w:pPr>
              <w:spacing w:line="240" w:lineRule="auto"/>
              <w:rPr>
                <w:iCs/>
                <w:szCs w:val="24"/>
              </w:rPr>
            </w:pPr>
            <w:r>
              <w:rPr>
                <w:rFonts w:hint="eastAsia"/>
                <w:color w:val="000000"/>
              </w:rPr>
              <w:t>17.99</w:t>
            </w:r>
          </w:p>
        </w:tc>
        <w:tc>
          <w:tcPr>
            <w:tcW w:w="1278" w:type="dxa"/>
            <w:tcBorders>
              <w:top w:val="nil"/>
              <w:bottom w:val="nil"/>
            </w:tcBorders>
          </w:tcPr>
          <w:p w14:paraId="3AA45CB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3EC5ADF" w14:textId="77777777" w:rsidTr="008B57D8">
        <w:trPr>
          <w:trHeight w:val="324"/>
        </w:trPr>
        <w:tc>
          <w:tcPr>
            <w:tcW w:w="566" w:type="dxa"/>
            <w:vMerge/>
            <w:tcBorders>
              <w:top w:val="nil"/>
              <w:bottom w:val="nil"/>
            </w:tcBorders>
          </w:tcPr>
          <w:p w14:paraId="719F66F8" w14:textId="77777777" w:rsidR="00331994" w:rsidRPr="00582304" w:rsidRDefault="00331994" w:rsidP="008B57D8">
            <w:pPr>
              <w:spacing w:line="240" w:lineRule="auto"/>
              <w:rPr>
                <w:iCs/>
                <w:szCs w:val="24"/>
              </w:rPr>
            </w:pPr>
          </w:p>
        </w:tc>
        <w:tc>
          <w:tcPr>
            <w:tcW w:w="1274" w:type="dxa"/>
            <w:tcBorders>
              <w:top w:val="nil"/>
              <w:bottom w:val="nil"/>
            </w:tcBorders>
          </w:tcPr>
          <w:p w14:paraId="0B3E37B3"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CEB8E63" w14:textId="77777777" w:rsidR="00331994" w:rsidRPr="00582304" w:rsidRDefault="00331994" w:rsidP="008B57D8">
            <w:pPr>
              <w:spacing w:line="240" w:lineRule="auto"/>
              <w:rPr>
                <w:iCs/>
                <w:szCs w:val="24"/>
              </w:rPr>
            </w:pPr>
          </w:p>
        </w:tc>
        <w:tc>
          <w:tcPr>
            <w:tcW w:w="1084" w:type="dxa"/>
            <w:tcBorders>
              <w:top w:val="nil"/>
              <w:bottom w:val="nil"/>
            </w:tcBorders>
            <w:noWrap/>
          </w:tcPr>
          <w:p w14:paraId="23C26D4B" w14:textId="77777777" w:rsidR="00331994" w:rsidRPr="00582304" w:rsidRDefault="00331994" w:rsidP="008B57D8">
            <w:pPr>
              <w:spacing w:line="240" w:lineRule="auto"/>
              <w:rPr>
                <w:iCs/>
                <w:szCs w:val="24"/>
              </w:rPr>
            </w:pPr>
            <w:r>
              <w:rPr>
                <w:rFonts w:hint="eastAsia"/>
                <w:color w:val="000000"/>
              </w:rPr>
              <w:t>279.09</w:t>
            </w:r>
          </w:p>
        </w:tc>
        <w:tc>
          <w:tcPr>
            <w:tcW w:w="1085" w:type="dxa"/>
            <w:tcBorders>
              <w:top w:val="nil"/>
              <w:bottom w:val="nil"/>
            </w:tcBorders>
            <w:noWrap/>
          </w:tcPr>
          <w:p w14:paraId="74E79D80" w14:textId="77777777" w:rsidR="00331994" w:rsidRPr="00582304" w:rsidRDefault="00331994" w:rsidP="008B57D8">
            <w:pPr>
              <w:spacing w:line="240" w:lineRule="auto"/>
              <w:rPr>
                <w:iCs/>
                <w:szCs w:val="24"/>
              </w:rPr>
            </w:pPr>
            <w:r>
              <w:rPr>
                <w:rFonts w:hint="eastAsia"/>
                <w:color w:val="000000"/>
              </w:rPr>
              <w:t>-20.91</w:t>
            </w:r>
          </w:p>
        </w:tc>
        <w:tc>
          <w:tcPr>
            <w:tcW w:w="1089" w:type="dxa"/>
            <w:tcBorders>
              <w:top w:val="nil"/>
              <w:bottom w:val="nil"/>
            </w:tcBorders>
            <w:noWrap/>
          </w:tcPr>
          <w:p w14:paraId="74922DBC" w14:textId="77777777" w:rsidR="00331994" w:rsidRPr="00582304" w:rsidRDefault="00331994" w:rsidP="008B57D8">
            <w:pPr>
              <w:spacing w:line="240" w:lineRule="auto"/>
              <w:rPr>
                <w:iCs/>
                <w:szCs w:val="24"/>
              </w:rPr>
            </w:pPr>
            <w:r>
              <w:rPr>
                <w:rFonts w:hint="eastAsia"/>
                <w:color w:val="000000"/>
              </w:rPr>
              <w:t>10.32</w:t>
            </w:r>
          </w:p>
        </w:tc>
        <w:tc>
          <w:tcPr>
            <w:tcW w:w="992" w:type="dxa"/>
            <w:tcBorders>
              <w:top w:val="nil"/>
              <w:bottom w:val="nil"/>
            </w:tcBorders>
            <w:noWrap/>
          </w:tcPr>
          <w:p w14:paraId="26F1776A" w14:textId="77777777" w:rsidR="00331994" w:rsidRPr="00582304" w:rsidRDefault="00331994" w:rsidP="008B57D8">
            <w:pPr>
              <w:spacing w:line="240" w:lineRule="auto"/>
              <w:rPr>
                <w:iCs/>
                <w:szCs w:val="24"/>
              </w:rPr>
            </w:pPr>
            <w:r>
              <w:rPr>
                <w:rFonts w:hint="eastAsia"/>
                <w:color w:val="000000"/>
              </w:rPr>
              <w:t>9.11</w:t>
            </w:r>
          </w:p>
        </w:tc>
        <w:tc>
          <w:tcPr>
            <w:tcW w:w="990" w:type="dxa"/>
            <w:tcBorders>
              <w:top w:val="nil"/>
              <w:bottom w:val="nil"/>
            </w:tcBorders>
            <w:noWrap/>
          </w:tcPr>
          <w:p w14:paraId="187EE990" w14:textId="77777777" w:rsidR="00331994" w:rsidRPr="00582304" w:rsidRDefault="00331994" w:rsidP="008B57D8">
            <w:pPr>
              <w:spacing w:line="240" w:lineRule="auto"/>
              <w:rPr>
                <w:iCs/>
                <w:szCs w:val="24"/>
              </w:rPr>
            </w:pPr>
            <w:r>
              <w:rPr>
                <w:rFonts w:hint="eastAsia"/>
                <w:color w:val="000000"/>
              </w:rPr>
              <w:t>23.32</w:t>
            </w:r>
          </w:p>
        </w:tc>
        <w:tc>
          <w:tcPr>
            <w:tcW w:w="1278" w:type="dxa"/>
            <w:tcBorders>
              <w:top w:val="nil"/>
              <w:bottom w:val="nil"/>
            </w:tcBorders>
          </w:tcPr>
          <w:p w14:paraId="57D2FACC"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6870D3C8" w14:textId="77777777" w:rsidTr="008B57D8">
        <w:trPr>
          <w:trHeight w:val="324"/>
        </w:trPr>
        <w:tc>
          <w:tcPr>
            <w:tcW w:w="566" w:type="dxa"/>
            <w:vMerge/>
            <w:tcBorders>
              <w:top w:val="nil"/>
              <w:bottom w:val="single" w:sz="4" w:space="0" w:color="auto"/>
            </w:tcBorders>
          </w:tcPr>
          <w:p w14:paraId="2D66F30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6186417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68A379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F846385" w14:textId="77777777" w:rsidR="00331994" w:rsidRPr="00582304" w:rsidRDefault="00331994" w:rsidP="008B57D8">
            <w:pPr>
              <w:spacing w:line="240" w:lineRule="auto"/>
              <w:rPr>
                <w:color w:val="000000"/>
              </w:rPr>
            </w:pPr>
            <w:r>
              <w:rPr>
                <w:rFonts w:hint="eastAsia"/>
                <w:color w:val="000000"/>
              </w:rPr>
              <w:t>305.35</w:t>
            </w:r>
          </w:p>
        </w:tc>
        <w:tc>
          <w:tcPr>
            <w:tcW w:w="1085" w:type="dxa"/>
            <w:tcBorders>
              <w:top w:val="nil"/>
              <w:bottom w:val="single" w:sz="4" w:space="0" w:color="auto"/>
            </w:tcBorders>
            <w:noWrap/>
          </w:tcPr>
          <w:p w14:paraId="04EAA4EF" w14:textId="77777777" w:rsidR="00331994" w:rsidRPr="00582304" w:rsidRDefault="00331994" w:rsidP="008B57D8">
            <w:pPr>
              <w:spacing w:line="240" w:lineRule="auto"/>
              <w:rPr>
                <w:color w:val="000000"/>
              </w:rPr>
            </w:pPr>
            <w:r>
              <w:rPr>
                <w:rFonts w:hint="eastAsia"/>
                <w:color w:val="000000"/>
              </w:rPr>
              <w:t>5.35</w:t>
            </w:r>
          </w:p>
        </w:tc>
        <w:tc>
          <w:tcPr>
            <w:tcW w:w="1089" w:type="dxa"/>
            <w:tcBorders>
              <w:top w:val="nil"/>
              <w:bottom w:val="single" w:sz="4" w:space="0" w:color="auto"/>
            </w:tcBorders>
            <w:noWrap/>
          </w:tcPr>
          <w:p w14:paraId="38C62078" w14:textId="77777777" w:rsidR="00331994" w:rsidRPr="00582304" w:rsidRDefault="00331994" w:rsidP="008B57D8">
            <w:pPr>
              <w:spacing w:line="240" w:lineRule="auto"/>
              <w:rPr>
                <w:color w:val="000000"/>
              </w:rPr>
            </w:pPr>
            <w:r>
              <w:rPr>
                <w:rFonts w:hint="eastAsia"/>
                <w:color w:val="000000"/>
              </w:rPr>
              <w:t>23.07</w:t>
            </w:r>
          </w:p>
        </w:tc>
        <w:tc>
          <w:tcPr>
            <w:tcW w:w="992" w:type="dxa"/>
            <w:tcBorders>
              <w:top w:val="nil"/>
              <w:bottom w:val="single" w:sz="4" w:space="0" w:color="auto"/>
            </w:tcBorders>
            <w:noWrap/>
          </w:tcPr>
          <w:p w14:paraId="23D8658D" w14:textId="77777777" w:rsidR="00331994" w:rsidRPr="00582304" w:rsidRDefault="00331994" w:rsidP="008B57D8">
            <w:pPr>
              <w:spacing w:line="240" w:lineRule="auto"/>
              <w:rPr>
                <w:color w:val="000000"/>
              </w:rPr>
            </w:pPr>
            <w:r>
              <w:rPr>
                <w:rFonts w:hint="eastAsia"/>
                <w:color w:val="000000"/>
              </w:rPr>
              <w:t>21.46</w:t>
            </w:r>
          </w:p>
        </w:tc>
        <w:tc>
          <w:tcPr>
            <w:tcW w:w="990" w:type="dxa"/>
            <w:tcBorders>
              <w:top w:val="nil"/>
              <w:bottom w:val="single" w:sz="4" w:space="0" w:color="auto"/>
            </w:tcBorders>
            <w:noWrap/>
          </w:tcPr>
          <w:p w14:paraId="3FBC906A" w14:textId="77777777" w:rsidR="00331994" w:rsidRPr="00582304" w:rsidRDefault="00331994" w:rsidP="008B57D8">
            <w:pPr>
              <w:spacing w:line="240" w:lineRule="auto"/>
              <w:rPr>
                <w:color w:val="000000"/>
              </w:rPr>
            </w:pPr>
            <w:r>
              <w:rPr>
                <w:rFonts w:hint="eastAsia"/>
                <w:color w:val="000000"/>
              </w:rPr>
              <w:t>23.67</w:t>
            </w:r>
          </w:p>
        </w:tc>
        <w:tc>
          <w:tcPr>
            <w:tcW w:w="1278" w:type="dxa"/>
            <w:tcBorders>
              <w:top w:val="nil"/>
              <w:bottom w:val="single" w:sz="4" w:space="0" w:color="auto"/>
            </w:tcBorders>
          </w:tcPr>
          <w:p w14:paraId="3FFD0335" w14:textId="77777777" w:rsidR="00331994" w:rsidRPr="00582304" w:rsidRDefault="00331994" w:rsidP="008B57D8">
            <w:pPr>
              <w:spacing w:line="240" w:lineRule="auto"/>
              <w:rPr>
                <w:color w:val="000000"/>
              </w:rPr>
            </w:pPr>
            <w:r>
              <w:rPr>
                <w:rFonts w:hint="eastAsia"/>
                <w:color w:val="000000"/>
              </w:rPr>
              <w:t>0.9</w:t>
            </w:r>
          </w:p>
        </w:tc>
      </w:tr>
      <w:tr w:rsidR="00331994" w:rsidRPr="00582304" w14:paraId="071E3DE1" w14:textId="77777777" w:rsidTr="008B57D8">
        <w:trPr>
          <w:trHeight w:val="324"/>
        </w:trPr>
        <w:tc>
          <w:tcPr>
            <w:tcW w:w="566" w:type="dxa"/>
            <w:vMerge w:val="restart"/>
            <w:tcBorders>
              <w:top w:val="single" w:sz="4" w:space="0" w:color="auto"/>
            </w:tcBorders>
            <w:noWrap/>
          </w:tcPr>
          <w:p w14:paraId="4B797D17"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EC0C89B"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14DC8F58" w14:textId="77777777" w:rsidR="00331994" w:rsidRPr="00582304" w:rsidRDefault="00331994" w:rsidP="008B57D8">
            <w:pPr>
              <w:spacing w:line="240" w:lineRule="auto"/>
              <w:rPr>
                <w:iCs/>
                <w:szCs w:val="24"/>
              </w:rPr>
            </w:pPr>
            <w:r>
              <w:rPr>
                <w:rFonts w:hint="eastAsia"/>
                <w:color w:val="000000"/>
              </w:rPr>
              <w:t>266.82</w:t>
            </w:r>
          </w:p>
        </w:tc>
        <w:tc>
          <w:tcPr>
            <w:tcW w:w="1084" w:type="dxa"/>
            <w:tcBorders>
              <w:top w:val="single" w:sz="4" w:space="0" w:color="auto"/>
            </w:tcBorders>
            <w:noWrap/>
          </w:tcPr>
          <w:p w14:paraId="6C73DCD0" w14:textId="77777777" w:rsidR="00331994" w:rsidRPr="00582304" w:rsidRDefault="00331994" w:rsidP="008B57D8">
            <w:pPr>
              <w:spacing w:line="240" w:lineRule="auto"/>
              <w:rPr>
                <w:iCs/>
                <w:szCs w:val="24"/>
              </w:rPr>
            </w:pPr>
            <w:r>
              <w:rPr>
                <w:rFonts w:hint="eastAsia"/>
                <w:color w:val="000000"/>
              </w:rPr>
              <w:t>297.64</w:t>
            </w:r>
          </w:p>
        </w:tc>
        <w:tc>
          <w:tcPr>
            <w:tcW w:w="1085" w:type="dxa"/>
            <w:tcBorders>
              <w:top w:val="single" w:sz="4" w:space="0" w:color="auto"/>
            </w:tcBorders>
            <w:noWrap/>
          </w:tcPr>
          <w:p w14:paraId="33EAFA18" w14:textId="77777777" w:rsidR="00331994" w:rsidRPr="00582304" w:rsidRDefault="00331994" w:rsidP="008B57D8">
            <w:pPr>
              <w:spacing w:line="240" w:lineRule="auto"/>
              <w:rPr>
                <w:iCs/>
                <w:szCs w:val="24"/>
              </w:rPr>
            </w:pPr>
            <w:r>
              <w:rPr>
                <w:rFonts w:hint="eastAsia"/>
                <w:color w:val="000000"/>
              </w:rPr>
              <w:t>-2.36</w:t>
            </w:r>
          </w:p>
        </w:tc>
        <w:tc>
          <w:tcPr>
            <w:tcW w:w="1089" w:type="dxa"/>
            <w:tcBorders>
              <w:top w:val="single" w:sz="4" w:space="0" w:color="auto"/>
            </w:tcBorders>
            <w:noWrap/>
          </w:tcPr>
          <w:p w14:paraId="58893F29" w14:textId="77777777" w:rsidR="00331994" w:rsidRPr="00582304" w:rsidRDefault="00331994" w:rsidP="008B57D8">
            <w:pPr>
              <w:spacing w:line="240" w:lineRule="auto"/>
              <w:rPr>
                <w:iCs/>
                <w:szCs w:val="24"/>
              </w:rPr>
            </w:pPr>
            <w:r>
              <w:rPr>
                <w:rFonts w:hint="eastAsia"/>
                <w:color w:val="000000"/>
              </w:rPr>
              <w:t>8.66</w:t>
            </w:r>
          </w:p>
        </w:tc>
        <w:tc>
          <w:tcPr>
            <w:tcW w:w="992" w:type="dxa"/>
            <w:tcBorders>
              <w:top w:val="single" w:sz="4" w:space="0" w:color="auto"/>
            </w:tcBorders>
            <w:noWrap/>
          </w:tcPr>
          <w:p w14:paraId="2448FCEF" w14:textId="77777777" w:rsidR="00331994" w:rsidRPr="00582304" w:rsidRDefault="00331994" w:rsidP="008B57D8">
            <w:pPr>
              <w:spacing w:line="240" w:lineRule="auto"/>
              <w:rPr>
                <w:iCs/>
                <w:szCs w:val="24"/>
              </w:rPr>
            </w:pPr>
            <w:r>
              <w:rPr>
                <w:rFonts w:hint="eastAsia"/>
                <w:color w:val="000000"/>
              </w:rPr>
              <w:t>9.02</w:t>
            </w:r>
          </w:p>
        </w:tc>
        <w:tc>
          <w:tcPr>
            <w:tcW w:w="990" w:type="dxa"/>
            <w:tcBorders>
              <w:top w:val="single" w:sz="4" w:space="0" w:color="auto"/>
            </w:tcBorders>
            <w:noWrap/>
          </w:tcPr>
          <w:p w14:paraId="1F1C2C07" w14:textId="77777777" w:rsidR="00331994" w:rsidRPr="00582304" w:rsidRDefault="00331994" w:rsidP="008B57D8">
            <w:pPr>
              <w:spacing w:line="240" w:lineRule="auto"/>
              <w:rPr>
                <w:iCs/>
                <w:szCs w:val="24"/>
              </w:rPr>
            </w:pPr>
            <w:r>
              <w:rPr>
                <w:rFonts w:hint="eastAsia"/>
                <w:color w:val="000000"/>
              </w:rPr>
              <w:t>8.97</w:t>
            </w:r>
          </w:p>
        </w:tc>
        <w:tc>
          <w:tcPr>
            <w:tcW w:w="1278" w:type="dxa"/>
            <w:tcBorders>
              <w:top w:val="single" w:sz="4" w:space="0" w:color="auto"/>
            </w:tcBorders>
          </w:tcPr>
          <w:p w14:paraId="16D1BBCC"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63E33AFE" w14:textId="77777777" w:rsidTr="008B57D8">
        <w:trPr>
          <w:trHeight w:val="324"/>
        </w:trPr>
        <w:tc>
          <w:tcPr>
            <w:tcW w:w="566" w:type="dxa"/>
            <w:vMerge/>
          </w:tcPr>
          <w:p w14:paraId="2E38A021" w14:textId="77777777" w:rsidR="00331994" w:rsidRPr="00582304" w:rsidRDefault="00331994" w:rsidP="008B57D8">
            <w:pPr>
              <w:spacing w:line="240" w:lineRule="auto"/>
              <w:rPr>
                <w:iCs/>
                <w:szCs w:val="24"/>
              </w:rPr>
            </w:pPr>
          </w:p>
        </w:tc>
        <w:tc>
          <w:tcPr>
            <w:tcW w:w="1274" w:type="dxa"/>
          </w:tcPr>
          <w:p w14:paraId="4D63DF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0B724BAD" w14:textId="77777777" w:rsidR="00331994" w:rsidRPr="00582304" w:rsidRDefault="00331994" w:rsidP="008B57D8">
            <w:pPr>
              <w:spacing w:line="240" w:lineRule="auto"/>
              <w:rPr>
                <w:iCs/>
                <w:szCs w:val="24"/>
              </w:rPr>
            </w:pPr>
          </w:p>
        </w:tc>
        <w:tc>
          <w:tcPr>
            <w:tcW w:w="1084" w:type="dxa"/>
            <w:noWrap/>
          </w:tcPr>
          <w:p w14:paraId="3ACDE8EA" w14:textId="77777777" w:rsidR="00331994" w:rsidRPr="00582304" w:rsidRDefault="00331994" w:rsidP="008B57D8">
            <w:pPr>
              <w:spacing w:line="240" w:lineRule="auto"/>
              <w:rPr>
                <w:iCs/>
                <w:szCs w:val="24"/>
              </w:rPr>
            </w:pPr>
            <w:r>
              <w:rPr>
                <w:rFonts w:hint="eastAsia"/>
                <w:color w:val="000000"/>
              </w:rPr>
              <w:t>295.41</w:t>
            </w:r>
          </w:p>
        </w:tc>
        <w:tc>
          <w:tcPr>
            <w:tcW w:w="1085" w:type="dxa"/>
            <w:noWrap/>
          </w:tcPr>
          <w:p w14:paraId="086D3446" w14:textId="77777777" w:rsidR="00331994" w:rsidRPr="00582304" w:rsidRDefault="00331994" w:rsidP="008B57D8">
            <w:pPr>
              <w:spacing w:line="240" w:lineRule="auto"/>
              <w:rPr>
                <w:iCs/>
                <w:szCs w:val="24"/>
              </w:rPr>
            </w:pPr>
            <w:r>
              <w:rPr>
                <w:rFonts w:hint="eastAsia"/>
                <w:color w:val="000000"/>
              </w:rPr>
              <w:t>-4.59</w:t>
            </w:r>
          </w:p>
        </w:tc>
        <w:tc>
          <w:tcPr>
            <w:tcW w:w="1089" w:type="dxa"/>
            <w:noWrap/>
          </w:tcPr>
          <w:p w14:paraId="607B1E0C" w14:textId="77777777" w:rsidR="00331994" w:rsidRPr="00582304" w:rsidRDefault="00331994" w:rsidP="008B57D8">
            <w:pPr>
              <w:spacing w:line="240" w:lineRule="auto"/>
              <w:rPr>
                <w:iCs/>
                <w:szCs w:val="24"/>
              </w:rPr>
            </w:pPr>
            <w:r>
              <w:rPr>
                <w:rFonts w:hint="eastAsia"/>
                <w:color w:val="000000"/>
              </w:rPr>
              <w:t>11.58</w:t>
            </w:r>
          </w:p>
        </w:tc>
        <w:tc>
          <w:tcPr>
            <w:tcW w:w="992" w:type="dxa"/>
            <w:noWrap/>
          </w:tcPr>
          <w:p w14:paraId="6E3C8A2C" w14:textId="77777777" w:rsidR="00331994" w:rsidRPr="00582304" w:rsidRDefault="00331994" w:rsidP="008B57D8">
            <w:pPr>
              <w:spacing w:line="240" w:lineRule="auto"/>
              <w:rPr>
                <w:iCs/>
                <w:szCs w:val="24"/>
              </w:rPr>
            </w:pPr>
            <w:r>
              <w:rPr>
                <w:rFonts w:hint="eastAsia"/>
                <w:color w:val="000000"/>
              </w:rPr>
              <w:t>9.24</w:t>
            </w:r>
          </w:p>
        </w:tc>
        <w:tc>
          <w:tcPr>
            <w:tcW w:w="990" w:type="dxa"/>
            <w:noWrap/>
          </w:tcPr>
          <w:p w14:paraId="238DB5B1" w14:textId="77777777" w:rsidR="00331994" w:rsidRPr="00582304" w:rsidRDefault="00331994" w:rsidP="008B57D8">
            <w:pPr>
              <w:spacing w:line="240" w:lineRule="auto"/>
              <w:rPr>
                <w:iCs/>
                <w:szCs w:val="24"/>
              </w:rPr>
            </w:pPr>
            <w:r>
              <w:rPr>
                <w:rFonts w:hint="eastAsia"/>
                <w:color w:val="000000"/>
              </w:rPr>
              <w:t>12.45</w:t>
            </w:r>
          </w:p>
        </w:tc>
        <w:tc>
          <w:tcPr>
            <w:tcW w:w="1278" w:type="dxa"/>
          </w:tcPr>
          <w:p w14:paraId="0E801CF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94C95D3" w14:textId="77777777" w:rsidTr="008B57D8">
        <w:trPr>
          <w:trHeight w:val="324"/>
        </w:trPr>
        <w:tc>
          <w:tcPr>
            <w:tcW w:w="566" w:type="dxa"/>
            <w:vMerge/>
          </w:tcPr>
          <w:p w14:paraId="1F5AFC44" w14:textId="77777777" w:rsidR="00331994" w:rsidRPr="00582304" w:rsidRDefault="00331994" w:rsidP="008B57D8">
            <w:pPr>
              <w:spacing w:line="240" w:lineRule="auto"/>
              <w:rPr>
                <w:iCs/>
                <w:szCs w:val="24"/>
              </w:rPr>
            </w:pPr>
          </w:p>
        </w:tc>
        <w:tc>
          <w:tcPr>
            <w:tcW w:w="1274" w:type="dxa"/>
          </w:tcPr>
          <w:p w14:paraId="008C75F4"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795BC6D" w14:textId="77777777" w:rsidR="00331994" w:rsidRPr="00582304" w:rsidRDefault="00331994" w:rsidP="008B57D8">
            <w:pPr>
              <w:spacing w:line="240" w:lineRule="auto"/>
              <w:rPr>
                <w:iCs/>
                <w:szCs w:val="24"/>
              </w:rPr>
            </w:pPr>
          </w:p>
        </w:tc>
        <w:tc>
          <w:tcPr>
            <w:tcW w:w="1084" w:type="dxa"/>
            <w:noWrap/>
          </w:tcPr>
          <w:p w14:paraId="366A7093" w14:textId="77777777" w:rsidR="00331994" w:rsidRPr="00582304" w:rsidRDefault="00331994" w:rsidP="008B57D8">
            <w:pPr>
              <w:spacing w:line="240" w:lineRule="auto"/>
              <w:rPr>
                <w:iCs/>
                <w:szCs w:val="24"/>
              </w:rPr>
            </w:pPr>
            <w:r>
              <w:rPr>
                <w:rFonts w:hint="eastAsia"/>
                <w:color w:val="000000"/>
              </w:rPr>
              <w:t>287.74</w:t>
            </w:r>
          </w:p>
        </w:tc>
        <w:tc>
          <w:tcPr>
            <w:tcW w:w="1085" w:type="dxa"/>
            <w:noWrap/>
          </w:tcPr>
          <w:p w14:paraId="2C6D879D" w14:textId="77777777" w:rsidR="00331994" w:rsidRPr="00582304" w:rsidRDefault="00331994" w:rsidP="008B57D8">
            <w:pPr>
              <w:spacing w:line="240" w:lineRule="auto"/>
              <w:rPr>
                <w:iCs/>
                <w:szCs w:val="24"/>
              </w:rPr>
            </w:pPr>
            <w:r>
              <w:rPr>
                <w:rFonts w:hint="eastAsia"/>
                <w:color w:val="000000"/>
              </w:rPr>
              <w:t>-12.26</w:t>
            </w:r>
          </w:p>
        </w:tc>
        <w:tc>
          <w:tcPr>
            <w:tcW w:w="1089" w:type="dxa"/>
            <w:noWrap/>
          </w:tcPr>
          <w:p w14:paraId="00F869DB" w14:textId="77777777" w:rsidR="00331994" w:rsidRPr="00582304" w:rsidRDefault="00331994" w:rsidP="008B57D8">
            <w:pPr>
              <w:spacing w:line="240" w:lineRule="auto"/>
              <w:rPr>
                <w:iCs/>
                <w:szCs w:val="24"/>
              </w:rPr>
            </w:pPr>
            <w:r>
              <w:rPr>
                <w:rFonts w:hint="eastAsia"/>
                <w:color w:val="000000"/>
              </w:rPr>
              <w:t>7.36</w:t>
            </w:r>
          </w:p>
        </w:tc>
        <w:tc>
          <w:tcPr>
            <w:tcW w:w="992" w:type="dxa"/>
            <w:noWrap/>
          </w:tcPr>
          <w:p w14:paraId="5501A58A" w14:textId="77777777" w:rsidR="00331994" w:rsidRPr="00582304" w:rsidRDefault="00331994" w:rsidP="008B57D8">
            <w:pPr>
              <w:spacing w:line="240" w:lineRule="auto"/>
              <w:rPr>
                <w:iCs/>
                <w:szCs w:val="24"/>
              </w:rPr>
            </w:pPr>
            <w:r>
              <w:rPr>
                <w:rFonts w:hint="eastAsia"/>
                <w:color w:val="000000"/>
              </w:rPr>
              <w:t>7.17</w:t>
            </w:r>
          </w:p>
        </w:tc>
        <w:tc>
          <w:tcPr>
            <w:tcW w:w="990" w:type="dxa"/>
            <w:noWrap/>
          </w:tcPr>
          <w:p w14:paraId="3B3874B4" w14:textId="77777777" w:rsidR="00331994" w:rsidRPr="00582304" w:rsidRDefault="00331994" w:rsidP="008B57D8">
            <w:pPr>
              <w:spacing w:line="240" w:lineRule="auto"/>
              <w:rPr>
                <w:iCs/>
                <w:szCs w:val="24"/>
              </w:rPr>
            </w:pPr>
            <w:r>
              <w:rPr>
                <w:rFonts w:hint="eastAsia"/>
                <w:color w:val="000000"/>
              </w:rPr>
              <w:t>14.3</w:t>
            </w:r>
          </w:p>
        </w:tc>
        <w:tc>
          <w:tcPr>
            <w:tcW w:w="1278" w:type="dxa"/>
          </w:tcPr>
          <w:p w14:paraId="7FE1ECF6"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01F91F43" w14:textId="77777777" w:rsidTr="008B57D8">
        <w:trPr>
          <w:trHeight w:val="324"/>
        </w:trPr>
        <w:tc>
          <w:tcPr>
            <w:tcW w:w="566" w:type="dxa"/>
            <w:vMerge/>
          </w:tcPr>
          <w:p w14:paraId="2A1C8E41" w14:textId="77777777" w:rsidR="00331994" w:rsidRPr="00582304" w:rsidRDefault="00331994" w:rsidP="008B57D8">
            <w:pPr>
              <w:spacing w:line="240" w:lineRule="auto"/>
              <w:rPr>
                <w:iCs/>
                <w:szCs w:val="24"/>
              </w:rPr>
            </w:pPr>
          </w:p>
        </w:tc>
        <w:tc>
          <w:tcPr>
            <w:tcW w:w="1274" w:type="dxa"/>
          </w:tcPr>
          <w:p w14:paraId="248A1BD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615B0B34" w14:textId="77777777" w:rsidR="00331994" w:rsidRPr="00582304" w:rsidRDefault="00331994" w:rsidP="008B57D8">
            <w:pPr>
              <w:spacing w:line="240" w:lineRule="auto"/>
              <w:rPr>
                <w:iCs/>
                <w:szCs w:val="24"/>
              </w:rPr>
            </w:pPr>
          </w:p>
        </w:tc>
        <w:tc>
          <w:tcPr>
            <w:tcW w:w="1084" w:type="dxa"/>
            <w:noWrap/>
          </w:tcPr>
          <w:p w14:paraId="7CC9ACA5" w14:textId="77777777" w:rsidR="00331994" w:rsidRPr="00582304" w:rsidRDefault="00331994" w:rsidP="008B57D8">
            <w:pPr>
              <w:spacing w:line="240" w:lineRule="auto"/>
              <w:rPr>
                <w:color w:val="000000"/>
              </w:rPr>
            </w:pPr>
            <w:r>
              <w:rPr>
                <w:rFonts w:hint="eastAsia"/>
                <w:color w:val="000000"/>
              </w:rPr>
              <w:t>310.82</w:t>
            </w:r>
          </w:p>
        </w:tc>
        <w:tc>
          <w:tcPr>
            <w:tcW w:w="1085" w:type="dxa"/>
            <w:noWrap/>
          </w:tcPr>
          <w:p w14:paraId="5FF11F37" w14:textId="77777777" w:rsidR="00331994" w:rsidRPr="00582304" w:rsidRDefault="00331994" w:rsidP="008B57D8">
            <w:pPr>
              <w:spacing w:line="240" w:lineRule="auto"/>
              <w:rPr>
                <w:color w:val="000000"/>
              </w:rPr>
            </w:pPr>
            <w:r>
              <w:rPr>
                <w:rFonts w:hint="eastAsia"/>
                <w:color w:val="000000"/>
              </w:rPr>
              <w:t>10.82</w:t>
            </w:r>
          </w:p>
        </w:tc>
        <w:tc>
          <w:tcPr>
            <w:tcW w:w="1089" w:type="dxa"/>
            <w:noWrap/>
          </w:tcPr>
          <w:p w14:paraId="404762C3" w14:textId="77777777" w:rsidR="00331994" w:rsidRPr="00582304" w:rsidRDefault="00331994" w:rsidP="008B57D8">
            <w:pPr>
              <w:spacing w:line="240" w:lineRule="auto"/>
              <w:rPr>
                <w:color w:val="000000"/>
              </w:rPr>
            </w:pPr>
            <w:r>
              <w:rPr>
                <w:rFonts w:hint="eastAsia"/>
                <w:color w:val="000000"/>
              </w:rPr>
              <w:t>17.42</w:t>
            </w:r>
          </w:p>
        </w:tc>
        <w:tc>
          <w:tcPr>
            <w:tcW w:w="992" w:type="dxa"/>
            <w:noWrap/>
          </w:tcPr>
          <w:p w14:paraId="0DA4AE41" w14:textId="77777777" w:rsidR="00331994" w:rsidRPr="00582304" w:rsidRDefault="00331994" w:rsidP="008B57D8">
            <w:pPr>
              <w:spacing w:line="240" w:lineRule="auto"/>
              <w:rPr>
                <w:color w:val="000000"/>
              </w:rPr>
            </w:pPr>
            <w:r>
              <w:rPr>
                <w:rFonts w:hint="eastAsia"/>
                <w:color w:val="000000"/>
              </w:rPr>
              <w:t>18.4</w:t>
            </w:r>
          </w:p>
        </w:tc>
        <w:tc>
          <w:tcPr>
            <w:tcW w:w="990" w:type="dxa"/>
            <w:noWrap/>
          </w:tcPr>
          <w:p w14:paraId="01BDBE2C" w14:textId="77777777" w:rsidR="00331994" w:rsidRPr="00582304" w:rsidRDefault="00331994" w:rsidP="008B57D8">
            <w:pPr>
              <w:spacing w:line="240" w:lineRule="auto"/>
              <w:rPr>
                <w:color w:val="000000"/>
              </w:rPr>
            </w:pPr>
            <w:r>
              <w:rPr>
                <w:rFonts w:hint="eastAsia"/>
                <w:color w:val="000000"/>
              </w:rPr>
              <w:t>20.5</w:t>
            </w:r>
          </w:p>
        </w:tc>
        <w:tc>
          <w:tcPr>
            <w:tcW w:w="1278" w:type="dxa"/>
          </w:tcPr>
          <w:p w14:paraId="67354731" w14:textId="77777777" w:rsidR="00331994" w:rsidRPr="00582304" w:rsidRDefault="00331994" w:rsidP="008B57D8">
            <w:pPr>
              <w:spacing w:line="240" w:lineRule="auto"/>
              <w:rPr>
                <w:color w:val="000000"/>
              </w:rPr>
            </w:pPr>
            <w:r>
              <w:rPr>
                <w:rFonts w:hint="eastAsia"/>
                <w:color w:val="000000"/>
              </w:rPr>
              <w:t>0.92</w:t>
            </w:r>
          </w:p>
        </w:tc>
      </w:tr>
    </w:tbl>
    <w:p w14:paraId="4D310C81" w14:textId="77777777" w:rsidR="00331994" w:rsidRDefault="00331994" w:rsidP="00331994">
      <w:pPr>
        <w:spacing w:line="240" w:lineRule="auto"/>
      </w:pPr>
    </w:p>
    <w:p w14:paraId="6DB98F6C" w14:textId="5E05C7C2" w:rsidR="00331994" w:rsidRDefault="00331994" w:rsidP="00331994">
      <w:pPr>
        <w:pStyle w:val="af1"/>
        <w:spacing w:line="240" w:lineRule="auto"/>
      </w:pPr>
      <w:bookmarkStart w:id="411" w:name="_Toc163389757"/>
      <w:bookmarkStart w:id="412" w:name="_Toc163389826"/>
      <w:bookmarkStart w:id="413" w:name="_Toc163389973"/>
      <w:r>
        <w:t xml:space="preserve">Table S. </w:t>
      </w:r>
      <w:fldSimple w:instr=" SEQ Table_S. \* ARABIC ">
        <w:r w:rsidR="009D47CB">
          <w:rPr>
            <w:noProof/>
          </w:rPr>
          <w:t>21</w:t>
        </w:r>
      </w:fldSimple>
      <w:r>
        <w:rPr>
          <w:rFonts w:hint="eastAsia"/>
        </w:rPr>
        <w:t>取後不放回的抽樣方式在第四種物種與區塊假設下，</w:t>
      </w:r>
      <w:r w:rsidRPr="00DF5744">
        <w:rPr>
          <w:rFonts w:cs="Times New Roman" w:hint="eastAsia"/>
        </w:rPr>
        <w:t>群落一為同質模型，群落二為</w:t>
      </w:r>
      <w:r w:rsidRPr="00DF5744">
        <w:rPr>
          <w:rFonts w:cs="Times New Roman" w:hint="eastAsia"/>
        </w:rPr>
        <w:t>B</w:t>
      </w:r>
      <w:r w:rsidRPr="00DF5744">
        <w:rPr>
          <w:rFonts w:cs="Times New Roman"/>
        </w:rPr>
        <w:t>roken-stick</w:t>
      </w:r>
      <w:r w:rsidRPr="00DF5744">
        <w:rPr>
          <w:rFonts w:cs="Times New Roman" w:hint="eastAsia"/>
        </w:rPr>
        <w:t>模型之情況下的估計結果。</w:t>
      </w:r>
      <w:bookmarkEnd w:id="411"/>
      <w:bookmarkEnd w:id="412"/>
      <w:bookmarkEnd w:id="413"/>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9787FC4"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2C01BEC"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EFBDF9D"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FBE4A54"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2363D27"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75D4C354"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E565644"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51385D12"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A576ACE"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6A956E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39EBF30E" w14:textId="77777777" w:rsidTr="008B57D8">
        <w:trPr>
          <w:trHeight w:val="324"/>
        </w:trPr>
        <w:tc>
          <w:tcPr>
            <w:tcW w:w="566" w:type="dxa"/>
            <w:vMerge w:val="restart"/>
            <w:tcBorders>
              <w:top w:val="double" w:sz="4" w:space="0" w:color="auto"/>
              <w:bottom w:val="nil"/>
            </w:tcBorders>
            <w:noWrap/>
            <w:hideMark/>
          </w:tcPr>
          <w:p w14:paraId="0ECA487D"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14BA56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4E15FB0C" w14:textId="77777777" w:rsidR="00331994" w:rsidRPr="00582304" w:rsidRDefault="00331994" w:rsidP="008B57D8">
            <w:pPr>
              <w:spacing w:line="240" w:lineRule="auto"/>
              <w:rPr>
                <w:iCs/>
                <w:szCs w:val="24"/>
              </w:rPr>
            </w:pPr>
            <w:r>
              <w:rPr>
                <w:rFonts w:hint="eastAsia"/>
                <w:color w:val="000000"/>
              </w:rPr>
              <w:t>159.21</w:t>
            </w:r>
          </w:p>
        </w:tc>
        <w:tc>
          <w:tcPr>
            <w:tcW w:w="1084" w:type="dxa"/>
            <w:tcBorders>
              <w:top w:val="double" w:sz="4" w:space="0" w:color="auto"/>
              <w:bottom w:val="nil"/>
            </w:tcBorders>
            <w:noWrap/>
          </w:tcPr>
          <w:p w14:paraId="3C4CDAE5" w14:textId="77777777" w:rsidR="00331994" w:rsidRPr="00582304" w:rsidRDefault="00331994" w:rsidP="008B57D8">
            <w:pPr>
              <w:spacing w:line="240" w:lineRule="auto"/>
              <w:rPr>
                <w:iCs/>
                <w:szCs w:val="24"/>
              </w:rPr>
            </w:pPr>
            <w:r>
              <w:rPr>
                <w:rFonts w:hint="eastAsia"/>
                <w:color w:val="000000"/>
              </w:rPr>
              <w:t>378.76</w:t>
            </w:r>
          </w:p>
        </w:tc>
        <w:tc>
          <w:tcPr>
            <w:tcW w:w="1085" w:type="dxa"/>
            <w:tcBorders>
              <w:top w:val="double" w:sz="4" w:space="0" w:color="auto"/>
              <w:bottom w:val="nil"/>
            </w:tcBorders>
            <w:noWrap/>
          </w:tcPr>
          <w:p w14:paraId="6B7658D5" w14:textId="77777777" w:rsidR="00331994" w:rsidRPr="00582304" w:rsidRDefault="00331994" w:rsidP="008B57D8">
            <w:pPr>
              <w:spacing w:line="240" w:lineRule="auto"/>
              <w:rPr>
                <w:iCs/>
                <w:szCs w:val="24"/>
              </w:rPr>
            </w:pPr>
            <w:r>
              <w:rPr>
                <w:rFonts w:hint="eastAsia"/>
                <w:color w:val="000000"/>
              </w:rPr>
              <w:t>78.76</w:t>
            </w:r>
          </w:p>
        </w:tc>
        <w:tc>
          <w:tcPr>
            <w:tcW w:w="1089" w:type="dxa"/>
            <w:tcBorders>
              <w:top w:val="double" w:sz="4" w:space="0" w:color="auto"/>
              <w:bottom w:val="nil"/>
            </w:tcBorders>
            <w:noWrap/>
          </w:tcPr>
          <w:p w14:paraId="363AD4D2" w14:textId="77777777" w:rsidR="00331994" w:rsidRPr="00582304" w:rsidRDefault="00331994" w:rsidP="008B57D8">
            <w:pPr>
              <w:spacing w:line="240" w:lineRule="auto"/>
              <w:rPr>
                <w:iCs/>
                <w:szCs w:val="24"/>
              </w:rPr>
            </w:pPr>
            <w:r>
              <w:rPr>
                <w:rFonts w:hint="eastAsia"/>
                <w:color w:val="000000"/>
              </w:rPr>
              <w:t>49.18</w:t>
            </w:r>
          </w:p>
        </w:tc>
        <w:tc>
          <w:tcPr>
            <w:tcW w:w="992" w:type="dxa"/>
            <w:tcBorders>
              <w:top w:val="double" w:sz="4" w:space="0" w:color="auto"/>
              <w:bottom w:val="nil"/>
            </w:tcBorders>
            <w:noWrap/>
          </w:tcPr>
          <w:p w14:paraId="0A03566E" w14:textId="77777777" w:rsidR="00331994" w:rsidRPr="00582304" w:rsidRDefault="00331994" w:rsidP="008B57D8">
            <w:pPr>
              <w:spacing w:line="240" w:lineRule="auto"/>
              <w:rPr>
                <w:iCs/>
                <w:szCs w:val="24"/>
              </w:rPr>
            </w:pPr>
            <w:r>
              <w:rPr>
                <w:rFonts w:hint="eastAsia"/>
                <w:color w:val="000000"/>
              </w:rPr>
              <w:t>39.61</w:t>
            </w:r>
          </w:p>
        </w:tc>
        <w:tc>
          <w:tcPr>
            <w:tcW w:w="990" w:type="dxa"/>
            <w:tcBorders>
              <w:top w:val="double" w:sz="4" w:space="0" w:color="auto"/>
              <w:bottom w:val="nil"/>
            </w:tcBorders>
            <w:noWrap/>
          </w:tcPr>
          <w:p w14:paraId="3D178125" w14:textId="77777777" w:rsidR="00331994" w:rsidRPr="00582304" w:rsidRDefault="00331994" w:rsidP="008B57D8">
            <w:pPr>
              <w:spacing w:line="240" w:lineRule="auto"/>
              <w:rPr>
                <w:iCs/>
                <w:szCs w:val="24"/>
              </w:rPr>
            </w:pPr>
            <w:r>
              <w:rPr>
                <w:rFonts w:hint="eastAsia"/>
                <w:color w:val="000000"/>
              </w:rPr>
              <w:t>92.84</w:t>
            </w:r>
          </w:p>
        </w:tc>
        <w:tc>
          <w:tcPr>
            <w:tcW w:w="1278" w:type="dxa"/>
            <w:tcBorders>
              <w:top w:val="double" w:sz="4" w:space="0" w:color="auto"/>
              <w:bottom w:val="nil"/>
            </w:tcBorders>
          </w:tcPr>
          <w:p w14:paraId="49C23159"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39CAF621" w14:textId="77777777" w:rsidTr="008B57D8">
        <w:trPr>
          <w:trHeight w:val="324"/>
        </w:trPr>
        <w:tc>
          <w:tcPr>
            <w:tcW w:w="566" w:type="dxa"/>
            <w:vMerge/>
            <w:tcBorders>
              <w:top w:val="nil"/>
              <w:bottom w:val="nil"/>
            </w:tcBorders>
            <w:hideMark/>
          </w:tcPr>
          <w:p w14:paraId="2BD8441E" w14:textId="77777777" w:rsidR="00331994" w:rsidRPr="00582304" w:rsidRDefault="00331994" w:rsidP="008B57D8">
            <w:pPr>
              <w:spacing w:line="240" w:lineRule="auto"/>
              <w:rPr>
                <w:iCs/>
                <w:szCs w:val="24"/>
              </w:rPr>
            </w:pPr>
          </w:p>
        </w:tc>
        <w:tc>
          <w:tcPr>
            <w:tcW w:w="1274" w:type="dxa"/>
            <w:tcBorders>
              <w:top w:val="nil"/>
              <w:bottom w:val="nil"/>
            </w:tcBorders>
          </w:tcPr>
          <w:p w14:paraId="22B9F92F"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3994216" w14:textId="77777777" w:rsidR="00331994" w:rsidRPr="00582304" w:rsidRDefault="00331994" w:rsidP="008B57D8">
            <w:pPr>
              <w:spacing w:line="240" w:lineRule="auto"/>
              <w:rPr>
                <w:iCs/>
                <w:szCs w:val="24"/>
              </w:rPr>
            </w:pPr>
          </w:p>
        </w:tc>
        <w:tc>
          <w:tcPr>
            <w:tcW w:w="1084" w:type="dxa"/>
            <w:tcBorders>
              <w:top w:val="nil"/>
              <w:bottom w:val="nil"/>
            </w:tcBorders>
            <w:noWrap/>
          </w:tcPr>
          <w:p w14:paraId="398920CE" w14:textId="77777777" w:rsidR="00331994" w:rsidRPr="00582304" w:rsidRDefault="00331994" w:rsidP="008B57D8">
            <w:pPr>
              <w:spacing w:line="240" w:lineRule="auto"/>
              <w:rPr>
                <w:iCs/>
                <w:szCs w:val="24"/>
              </w:rPr>
            </w:pPr>
            <w:r>
              <w:rPr>
                <w:rFonts w:hint="eastAsia"/>
                <w:color w:val="000000"/>
              </w:rPr>
              <w:t>390.72</w:t>
            </w:r>
          </w:p>
        </w:tc>
        <w:tc>
          <w:tcPr>
            <w:tcW w:w="1085" w:type="dxa"/>
            <w:tcBorders>
              <w:top w:val="nil"/>
              <w:bottom w:val="nil"/>
            </w:tcBorders>
            <w:noWrap/>
          </w:tcPr>
          <w:p w14:paraId="5CBC5E5E" w14:textId="77777777" w:rsidR="00331994" w:rsidRPr="00582304" w:rsidRDefault="00331994" w:rsidP="008B57D8">
            <w:pPr>
              <w:spacing w:line="240" w:lineRule="auto"/>
              <w:rPr>
                <w:iCs/>
                <w:szCs w:val="24"/>
              </w:rPr>
            </w:pPr>
            <w:r>
              <w:rPr>
                <w:rFonts w:hint="eastAsia"/>
                <w:color w:val="000000"/>
              </w:rPr>
              <w:t>90.72</w:t>
            </w:r>
          </w:p>
        </w:tc>
        <w:tc>
          <w:tcPr>
            <w:tcW w:w="1089" w:type="dxa"/>
            <w:tcBorders>
              <w:top w:val="nil"/>
              <w:bottom w:val="nil"/>
            </w:tcBorders>
            <w:noWrap/>
          </w:tcPr>
          <w:p w14:paraId="417D2CB1" w14:textId="77777777" w:rsidR="00331994" w:rsidRPr="00582304" w:rsidRDefault="00331994" w:rsidP="008B57D8">
            <w:pPr>
              <w:spacing w:line="240" w:lineRule="auto"/>
              <w:rPr>
                <w:iCs/>
                <w:szCs w:val="24"/>
              </w:rPr>
            </w:pPr>
            <w:r>
              <w:rPr>
                <w:rFonts w:hint="eastAsia"/>
                <w:color w:val="000000"/>
              </w:rPr>
              <w:t>93.01</w:t>
            </w:r>
          </w:p>
        </w:tc>
        <w:tc>
          <w:tcPr>
            <w:tcW w:w="992" w:type="dxa"/>
            <w:tcBorders>
              <w:top w:val="nil"/>
              <w:bottom w:val="nil"/>
            </w:tcBorders>
            <w:noWrap/>
          </w:tcPr>
          <w:p w14:paraId="7A285565" w14:textId="77777777" w:rsidR="00331994" w:rsidRPr="00582304" w:rsidRDefault="00331994" w:rsidP="008B57D8">
            <w:pPr>
              <w:spacing w:line="240" w:lineRule="auto"/>
              <w:rPr>
                <w:iCs/>
                <w:szCs w:val="24"/>
              </w:rPr>
            </w:pPr>
            <w:r>
              <w:rPr>
                <w:rFonts w:hint="eastAsia"/>
                <w:color w:val="000000"/>
              </w:rPr>
              <w:t>60.94</w:t>
            </w:r>
          </w:p>
        </w:tc>
        <w:tc>
          <w:tcPr>
            <w:tcW w:w="990" w:type="dxa"/>
            <w:tcBorders>
              <w:top w:val="nil"/>
              <w:bottom w:val="nil"/>
            </w:tcBorders>
            <w:noWrap/>
          </w:tcPr>
          <w:p w14:paraId="7860EE63" w14:textId="77777777" w:rsidR="00331994" w:rsidRPr="00582304" w:rsidRDefault="00331994" w:rsidP="008B57D8">
            <w:pPr>
              <w:spacing w:line="240" w:lineRule="auto"/>
              <w:rPr>
                <w:iCs/>
                <w:szCs w:val="24"/>
              </w:rPr>
            </w:pPr>
            <w:r>
              <w:rPr>
                <w:rFonts w:hint="eastAsia"/>
                <w:color w:val="000000"/>
              </w:rPr>
              <w:t>129.89</w:t>
            </w:r>
          </w:p>
        </w:tc>
        <w:tc>
          <w:tcPr>
            <w:tcW w:w="1278" w:type="dxa"/>
            <w:tcBorders>
              <w:top w:val="nil"/>
              <w:bottom w:val="nil"/>
            </w:tcBorders>
          </w:tcPr>
          <w:p w14:paraId="39A63EFB"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317A1803" w14:textId="77777777" w:rsidTr="008B57D8">
        <w:trPr>
          <w:trHeight w:val="324"/>
        </w:trPr>
        <w:tc>
          <w:tcPr>
            <w:tcW w:w="566" w:type="dxa"/>
            <w:vMerge/>
            <w:tcBorders>
              <w:top w:val="nil"/>
              <w:bottom w:val="nil"/>
            </w:tcBorders>
            <w:hideMark/>
          </w:tcPr>
          <w:p w14:paraId="3A512CC0" w14:textId="77777777" w:rsidR="00331994" w:rsidRPr="00582304" w:rsidRDefault="00331994" w:rsidP="008B57D8">
            <w:pPr>
              <w:spacing w:line="240" w:lineRule="auto"/>
              <w:rPr>
                <w:iCs/>
                <w:szCs w:val="24"/>
              </w:rPr>
            </w:pPr>
          </w:p>
        </w:tc>
        <w:tc>
          <w:tcPr>
            <w:tcW w:w="1274" w:type="dxa"/>
            <w:tcBorders>
              <w:top w:val="nil"/>
              <w:bottom w:val="nil"/>
            </w:tcBorders>
          </w:tcPr>
          <w:p w14:paraId="572E96A5"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31560A10" w14:textId="77777777" w:rsidR="00331994" w:rsidRPr="00582304" w:rsidRDefault="00331994" w:rsidP="008B57D8">
            <w:pPr>
              <w:spacing w:line="240" w:lineRule="auto"/>
              <w:rPr>
                <w:iCs/>
                <w:szCs w:val="24"/>
              </w:rPr>
            </w:pPr>
          </w:p>
        </w:tc>
        <w:tc>
          <w:tcPr>
            <w:tcW w:w="1084" w:type="dxa"/>
            <w:tcBorders>
              <w:top w:val="nil"/>
              <w:bottom w:val="nil"/>
            </w:tcBorders>
            <w:noWrap/>
          </w:tcPr>
          <w:p w14:paraId="4CCCE4A6" w14:textId="77777777" w:rsidR="00331994" w:rsidRPr="00582304" w:rsidRDefault="00331994" w:rsidP="008B57D8">
            <w:pPr>
              <w:spacing w:line="240" w:lineRule="auto"/>
              <w:rPr>
                <w:iCs/>
                <w:szCs w:val="24"/>
              </w:rPr>
            </w:pPr>
            <w:r>
              <w:rPr>
                <w:rFonts w:hint="eastAsia"/>
                <w:color w:val="000000"/>
              </w:rPr>
              <w:t>272.87</w:t>
            </w:r>
          </w:p>
        </w:tc>
        <w:tc>
          <w:tcPr>
            <w:tcW w:w="1085" w:type="dxa"/>
            <w:tcBorders>
              <w:top w:val="nil"/>
              <w:bottom w:val="nil"/>
            </w:tcBorders>
            <w:noWrap/>
          </w:tcPr>
          <w:p w14:paraId="6B6C902A" w14:textId="77777777" w:rsidR="00331994" w:rsidRPr="00582304" w:rsidRDefault="00331994" w:rsidP="008B57D8">
            <w:pPr>
              <w:spacing w:line="240" w:lineRule="auto"/>
              <w:rPr>
                <w:iCs/>
                <w:szCs w:val="24"/>
              </w:rPr>
            </w:pPr>
            <w:r>
              <w:rPr>
                <w:rFonts w:hint="eastAsia"/>
                <w:color w:val="000000"/>
              </w:rPr>
              <w:t>-27.13</w:t>
            </w:r>
          </w:p>
        </w:tc>
        <w:tc>
          <w:tcPr>
            <w:tcW w:w="1089" w:type="dxa"/>
            <w:tcBorders>
              <w:top w:val="nil"/>
              <w:bottom w:val="nil"/>
            </w:tcBorders>
            <w:noWrap/>
          </w:tcPr>
          <w:p w14:paraId="3EE38F9F" w14:textId="77777777" w:rsidR="00331994" w:rsidRPr="00582304" w:rsidRDefault="00331994" w:rsidP="008B57D8">
            <w:pPr>
              <w:spacing w:line="240" w:lineRule="auto"/>
              <w:rPr>
                <w:iCs/>
                <w:szCs w:val="24"/>
              </w:rPr>
            </w:pPr>
            <w:r>
              <w:rPr>
                <w:rFonts w:hint="eastAsia"/>
                <w:color w:val="000000"/>
              </w:rPr>
              <w:t>28.1</w:t>
            </w:r>
          </w:p>
        </w:tc>
        <w:tc>
          <w:tcPr>
            <w:tcW w:w="992" w:type="dxa"/>
            <w:tcBorders>
              <w:top w:val="nil"/>
              <w:bottom w:val="nil"/>
            </w:tcBorders>
            <w:noWrap/>
          </w:tcPr>
          <w:p w14:paraId="3B09A40C" w14:textId="77777777" w:rsidR="00331994" w:rsidRPr="00582304" w:rsidRDefault="00331994" w:rsidP="008B57D8">
            <w:pPr>
              <w:spacing w:line="240" w:lineRule="auto"/>
              <w:rPr>
                <w:iCs/>
                <w:szCs w:val="24"/>
              </w:rPr>
            </w:pPr>
            <w:r>
              <w:rPr>
                <w:rFonts w:hint="eastAsia"/>
                <w:color w:val="000000"/>
              </w:rPr>
              <w:t>24.33</w:t>
            </w:r>
          </w:p>
        </w:tc>
        <w:tc>
          <w:tcPr>
            <w:tcW w:w="990" w:type="dxa"/>
            <w:tcBorders>
              <w:top w:val="nil"/>
              <w:bottom w:val="nil"/>
            </w:tcBorders>
            <w:noWrap/>
          </w:tcPr>
          <w:p w14:paraId="7BE73FAA" w14:textId="77777777" w:rsidR="00331994" w:rsidRPr="00582304" w:rsidRDefault="00331994" w:rsidP="008B57D8">
            <w:pPr>
              <w:spacing w:line="240" w:lineRule="auto"/>
              <w:rPr>
                <w:iCs/>
                <w:szCs w:val="24"/>
              </w:rPr>
            </w:pPr>
            <w:r>
              <w:rPr>
                <w:rFonts w:hint="eastAsia"/>
                <w:color w:val="000000"/>
              </w:rPr>
              <w:t>39.05</w:t>
            </w:r>
          </w:p>
        </w:tc>
        <w:tc>
          <w:tcPr>
            <w:tcW w:w="1278" w:type="dxa"/>
            <w:tcBorders>
              <w:top w:val="nil"/>
              <w:bottom w:val="nil"/>
            </w:tcBorders>
          </w:tcPr>
          <w:p w14:paraId="71825EC1"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1549EA01" w14:textId="77777777" w:rsidTr="008B57D8">
        <w:trPr>
          <w:trHeight w:val="324"/>
        </w:trPr>
        <w:tc>
          <w:tcPr>
            <w:tcW w:w="566" w:type="dxa"/>
            <w:vMerge/>
            <w:tcBorders>
              <w:top w:val="nil"/>
              <w:bottom w:val="single" w:sz="4" w:space="0" w:color="auto"/>
            </w:tcBorders>
          </w:tcPr>
          <w:p w14:paraId="33F7F55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4A8C0B0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990187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8081A13" w14:textId="77777777" w:rsidR="00331994" w:rsidRPr="00582304" w:rsidRDefault="00331994" w:rsidP="008B57D8">
            <w:pPr>
              <w:spacing w:line="240" w:lineRule="auto"/>
              <w:rPr>
                <w:color w:val="000000"/>
              </w:rPr>
            </w:pPr>
            <w:r>
              <w:rPr>
                <w:rFonts w:hint="eastAsia"/>
                <w:color w:val="000000"/>
              </w:rPr>
              <w:t>304.06</w:t>
            </w:r>
          </w:p>
        </w:tc>
        <w:tc>
          <w:tcPr>
            <w:tcW w:w="1085" w:type="dxa"/>
            <w:tcBorders>
              <w:top w:val="nil"/>
              <w:bottom w:val="single" w:sz="4" w:space="0" w:color="auto"/>
            </w:tcBorders>
            <w:noWrap/>
          </w:tcPr>
          <w:p w14:paraId="59DD1A40" w14:textId="77777777" w:rsidR="00331994" w:rsidRPr="00582304" w:rsidRDefault="00331994" w:rsidP="008B57D8">
            <w:pPr>
              <w:spacing w:line="240" w:lineRule="auto"/>
              <w:rPr>
                <w:color w:val="000000"/>
              </w:rPr>
            </w:pPr>
            <w:r>
              <w:rPr>
                <w:rFonts w:hint="eastAsia"/>
                <w:color w:val="000000"/>
              </w:rPr>
              <w:t>4.06</w:t>
            </w:r>
          </w:p>
        </w:tc>
        <w:tc>
          <w:tcPr>
            <w:tcW w:w="1089" w:type="dxa"/>
            <w:tcBorders>
              <w:top w:val="nil"/>
              <w:bottom w:val="single" w:sz="4" w:space="0" w:color="auto"/>
            </w:tcBorders>
            <w:noWrap/>
          </w:tcPr>
          <w:p w14:paraId="1244F0CE" w14:textId="77777777" w:rsidR="00331994" w:rsidRPr="00582304" w:rsidRDefault="00331994" w:rsidP="008B57D8">
            <w:pPr>
              <w:spacing w:line="240" w:lineRule="auto"/>
              <w:rPr>
                <w:color w:val="000000"/>
              </w:rPr>
            </w:pPr>
            <w:r>
              <w:rPr>
                <w:rFonts w:hint="eastAsia"/>
                <w:color w:val="000000"/>
              </w:rPr>
              <w:t>51.66</w:t>
            </w:r>
          </w:p>
        </w:tc>
        <w:tc>
          <w:tcPr>
            <w:tcW w:w="992" w:type="dxa"/>
            <w:tcBorders>
              <w:top w:val="nil"/>
              <w:bottom w:val="single" w:sz="4" w:space="0" w:color="auto"/>
            </w:tcBorders>
            <w:noWrap/>
          </w:tcPr>
          <w:p w14:paraId="79D6C35C" w14:textId="77777777" w:rsidR="00331994" w:rsidRPr="00582304" w:rsidRDefault="00331994" w:rsidP="008B57D8">
            <w:pPr>
              <w:spacing w:line="240" w:lineRule="auto"/>
              <w:rPr>
                <w:color w:val="000000"/>
              </w:rPr>
            </w:pPr>
            <w:r>
              <w:rPr>
                <w:rFonts w:hint="eastAsia"/>
                <w:color w:val="000000"/>
              </w:rPr>
              <w:t>42.84</w:t>
            </w:r>
          </w:p>
        </w:tc>
        <w:tc>
          <w:tcPr>
            <w:tcW w:w="990" w:type="dxa"/>
            <w:tcBorders>
              <w:top w:val="nil"/>
              <w:bottom w:val="single" w:sz="4" w:space="0" w:color="auto"/>
            </w:tcBorders>
            <w:noWrap/>
          </w:tcPr>
          <w:p w14:paraId="3F1186ED" w14:textId="77777777" w:rsidR="00331994" w:rsidRPr="00582304" w:rsidRDefault="00331994" w:rsidP="008B57D8">
            <w:pPr>
              <w:spacing w:line="240" w:lineRule="auto"/>
              <w:rPr>
                <w:color w:val="000000"/>
              </w:rPr>
            </w:pPr>
            <w:r>
              <w:rPr>
                <w:rFonts w:hint="eastAsia"/>
                <w:color w:val="000000"/>
              </w:rPr>
              <w:t>51.79</w:t>
            </w:r>
          </w:p>
        </w:tc>
        <w:tc>
          <w:tcPr>
            <w:tcW w:w="1278" w:type="dxa"/>
            <w:tcBorders>
              <w:top w:val="nil"/>
              <w:bottom w:val="single" w:sz="4" w:space="0" w:color="auto"/>
            </w:tcBorders>
          </w:tcPr>
          <w:p w14:paraId="1E71F828" w14:textId="77777777" w:rsidR="00331994" w:rsidRPr="00582304" w:rsidRDefault="00331994" w:rsidP="008B57D8">
            <w:pPr>
              <w:spacing w:line="240" w:lineRule="auto"/>
              <w:rPr>
                <w:color w:val="000000"/>
              </w:rPr>
            </w:pPr>
            <w:r>
              <w:rPr>
                <w:rFonts w:hint="eastAsia"/>
                <w:color w:val="000000"/>
              </w:rPr>
              <w:t>0.9</w:t>
            </w:r>
          </w:p>
        </w:tc>
      </w:tr>
      <w:tr w:rsidR="00331994" w:rsidRPr="00582304" w14:paraId="75490717" w14:textId="77777777" w:rsidTr="008B57D8">
        <w:trPr>
          <w:trHeight w:val="324"/>
        </w:trPr>
        <w:tc>
          <w:tcPr>
            <w:tcW w:w="566" w:type="dxa"/>
            <w:vMerge w:val="restart"/>
            <w:tcBorders>
              <w:top w:val="single" w:sz="4" w:space="0" w:color="auto"/>
              <w:bottom w:val="nil"/>
            </w:tcBorders>
            <w:noWrap/>
          </w:tcPr>
          <w:p w14:paraId="4FA2E92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37D841C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7E5F8438" w14:textId="77777777" w:rsidR="00331994" w:rsidRPr="00582304" w:rsidRDefault="00331994" w:rsidP="008B57D8">
            <w:pPr>
              <w:spacing w:line="240" w:lineRule="auto"/>
              <w:rPr>
                <w:iCs/>
                <w:szCs w:val="24"/>
              </w:rPr>
            </w:pPr>
            <w:r>
              <w:rPr>
                <w:rFonts w:hint="eastAsia"/>
                <w:color w:val="000000"/>
              </w:rPr>
              <w:t>271.94</w:t>
            </w:r>
          </w:p>
        </w:tc>
        <w:tc>
          <w:tcPr>
            <w:tcW w:w="1084" w:type="dxa"/>
            <w:tcBorders>
              <w:top w:val="single" w:sz="4" w:space="0" w:color="auto"/>
              <w:bottom w:val="nil"/>
            </w:tcBorders>
            <w:noWrap/>
          </w:tcPr>
          <w:p w14:paraId="316042E5" w14:textId="77777777" w:rsidR="00331994" w:rsidRPr="00582304" w:rsidRDefault="00331994" w:rsidP="008B57D8">
            <w:pPr>
              <w:spacing w:line="240" w:lineRule="auto"/>
              <w:rPr>
                <w:iCs/>
                <w:szCs w:val="24"/>
              </w:rPr>
            </w:pPr>
            <w:r>
              <w:rPr>
                <w:rFonts w:hint="eastAsia"/>
                <w:color w:val="000000"/>
              </w:rPr>
              <w:t>304.89</w:t>
            </w:r>
          </w:p>
        </w:tc>
        <w:tc>
          <w:tcPr>
            <w:tcW w:w="1085" w:type="dxa"/>
            <w:tcBorders>
              <w:top w:val="single" w:sz="4" w:space="0" w:color="auto"/>
              <w:bottom w:val="nil"/>
            </w:tcBorders>
            <w:noWrap/>
          </w:tcPr>
          <w:p w14:paraId="54F30A0E" w14:textId="77777777" w:rsidR="00331994" w:rsidRPr="00582304" w:rsidRDefault="00331994" w:rsidP="008B57D8">
            <w:pPr>
              <w:spacing w:line="240" w:lineRule="auto"/>
              <w:rPr>
                <w:iCs/>
                <w:szCs w:val="24"/>
              </w:rPr>
            </w:pPr>
            <w:r>
              <w:rPr>
                <w:rFonts w:hint="eastAsia"/>
                <w:color w:val="000000"/>
              </w:rPr>
              <w:t>4.89</w:t>
            </w:r>
          </w:p>
        </w:tc>
        <w:tc>
          <w:tcPr>
            <w:tcW w:w="1089" w:type="dxa"/>
            <w:tcBorders>
              <w:top w:val="single" w:sz="4" w:space="0" w:color="auto"/>
              <w:bottom w:val="nil"/>
            </w:tcBorders>
            <w:noWrap/>
          </w:tcPr>
          <w:p w14:paraId="0AD5A424" w14:textId="77777777" w:rsidR="00331994" w:rsidRPr="00582304" w:rsidRDefault="00331994" w:rsidP="008B57D8">
            <w:pPr>
              <w:spacing w:line="240" w:lineRule="auto"/>
              <w:rPr>
                <w:iCs/>
                <w:szCs w:val="24"/>
              </w:rPr>
            </w:pPr>
            <w:r>
              <w:rPr>
                <w:rFonts w:hint="eastAsia"/>
                <w:color w:val="000000"/>
              </w:rPr>
              <w:t>10.57</w:t>
            </w:r>
          </w:p>
        </w:tc>
        <w:tc>
          <w:tcPr>
            <w:tcW w:w="992" w:type="dxa"/>
            <w:tcBorders>
              <w:top w:val="single" w:sz="4" w:space="0" w:color="auto"/>
              <w:bottom w:val="nil"/>
            </w:tcBorders>
            <w:noWrap/>
          </w:tcPr>
          <w:p w14:paraId="41069F84" w14:textId="77777777" w:rsidR="00331994" w:rsidRPr="00582304" w:rsidRDefault="00331994" w:rsidP="008B57D8">
            <w:pPr>
              <w:spacing w:line="240" w:lineRule="auto"/>
              <w:rPr>
                <w:iCs/>
                <w:szCs w:val="24"/>
              </w:rPr>
            </w:pPr>
            <w:r>
              <w:rPr>
                <w:rFonts w:hint="eastAsia"/>
                <w:color w:val="000000"/>
              </w:rPr>
              <w:t>7.71</w:t>
            </w:r>
          </w:p>
        </w:tc>
        <w:tc>
          <w:tcPr>
            <w:tcW w:w="990" w:type="dxa"/>
            <w:tcBorders>
              <w:top w:val="single" w:sz="4" w:space="0" w:color="auto"/>
              <w:bottom w:val="nil"/>
            </w:tcBorders>
            <w:noWrap/>
          </w:tcPr>
          <w:p w14:paraId="36226BC3" w14:textId="77777777" w:rsidR="00331994" w:rsidRPr="00582304" w:rsidRDefault="00331994" w:rsidP="008B57D8">
            <w:pPr>
              <w:spacing w:line="240" w:lineRule="auto"/>
              <w:rPr>
                <w:iCs/>
                <w:szCs w:val="24"/>
              </w:rPr>
            </w:pPr>
            <w:r>
              <w:rPr>
                <w:rFonts w:hint="eastAsia"/>
                <w:color w:val="000000"/>
              </w:rPr>
              <w:t>11.65</w:t>
            </w:r>
          </w:p>
        </w:tc>
        <w:tc>
          <w:tcPr>
            <w:tcW w:w="1278" w:type="dxa"/>
            <w:tcBorders>
              <w:top w:val="single" w:sz="4" w:space="0" w:color="auto"/>
              <w:bottom w:val="nil"/>
            </w:tcBorders>
          </w:tcPr>
          <w:p w14:paraId="618CE564"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39197923" w14:textId="77777777" w:rsidTr="008B57D8">
        <w:trPr>
          <w:trHeight w:val="324"/>
        </w:trPr>
        <w:tc>
          <w:tcPr>
            <w:tcW w:w="566" w:type="dxa"/>
            <w:vMerge/>
            <w:tcBorders>
              <w:top w:val="nil"/>
              <w:bottom w:val="nil"/>
            </w:tcBorders>
          </w:tcPr>
          <w:p w14:paraId="0DA1EE6D" w14:textId="77777777" w:rsidR="00331994" w:rsidRPr="00582304" w:rsidRDefault="00331994" w:rsidP="008B57D8">
            <w:pPr>
              <w:spacing w:line="240" w:lineRule="auto"/>
              <w:rPr>
                <w:iCs/>
                <w:szCs w:val="24"/>
              </w:rPr>
            </w:pPr>
          </w:p>
        </w:tc>
        <w:tc>
          <w:tcPr>
            <w:tcW w:w="1274" w:type="dxa"/>
            <w:tcBorders>
              <w:top w:val="nil"/>
              <w:bottom w:val="nil"/>
            </w:tcBorders>
          </w:tcPr>
          <w:p w14:paraId="184482D3"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75B871C" w14:textId="77777777" w:rsidR="00331994" w:rsidRPr="00582304" w:rsidRDefault="00331994" w:rsidP="008B57D8">
            <w:pPr>
              <w:spacing w:line="240" w:lineRule="auto"/>
              <w:rPr>
                <w:iCs/>
                <w:szCs w:val="24"/>
              </w:rPr>
            </w:pPr>
          </w:p>
        </w:tc>
        <w:tc>
          <w:tcPr>
            <w:tcW w:w="1084" w:type="dxa"/>
            <w:tcBorders>
              <w:top w:val="nil"/>
              <w:bottom w:val="nil"/>
            </w:tcBorders>
            <w:noWrap/>
          </w:tcPr>
          <w:p w14:paraId="2D5B0854" w14:textId="77777777" w:rsidR="00331994" w:rsidRPr="00582304" w:rsidRDefault="00331994" w:rsidP="008B57D8">
            <w:pPr>
              <w:spacing w:line="240" w:lineRule="auto"/>
              <w:rPr>
                <w:iCs/>
                <w:szCs w:val="24"/>
              </w:rPr>
            </w:pPr>
            <w:r>
              <w:rPr>
                <w:rFonts w:hint="eastAsia"/>
                <w:color w:val="000000"/>
              </w:rPr>
              <w:t>306.91</w:t>
            </w:r>
          </w:p>
        </w:tc>
        <w:tc>
          <w:tcPr>
            <w:tcW w:w="1085" w:type="dxa"/>
            <w:tcBorders>
              <w:top w:val="nil"/>
              <w:bottom w:val="nil"/>
            </w:tcBorders>
            <w:noWrap/>
          </w:tcPr>
          <w:p w14:paraId="185B391D" w14:textId="77777777" w:rsidR="00331994" w:rsidRPr="00582304" w:rsidRDefault="00331994" w:rsidP="008B57D8">
            <w:pPr>
              <w:spacing w:line="240" w:lineRule="auto"/>
              <w:rPr>
                <w:iCs/>
                <w:szCs w:val="24"/>
              </w:rPr>
            </w:pPr>
            <w:r>
              <w:rPr>
                <w:rFonts w:hint="eastAsia"/>
                <w:color w:val="000000"/>
              </w:rPr>
              <w:t>6.91</w:t>
            </w:r>
          </w:p>
        </w:tc>
        <w:tc>
          <w:tcPr>
            <w:tcW w:w="1089" w:type="dxa"/>
            <w:tcBorders>
              <w:top w:val="nil"/>
              <w:bottom w:val="nil"/>
            </w:tcBorders>
            <w:noWrap/>
          </w:tcPr>
          <w:p w14:paraId="7EAAC2A8" w14:textId="77777777" w:rsidR="00331994" w:rsidRPr="00582304" w:rsidRDefault="00331994" w:rsidP="008B57D8">
            <w:pPr>
              <w:spacing w:line="240" w:lineRule="auto"/>
              <w:rPr>
                <w:iCs/>
                <w:szCs w:val="24"/>
              </w:rPr>
            </w:pPr>
            <w:r>
              <w:rPr>
                <w:rFonts w:hint="eastAsia"/>
                <w:color w:val="000000"/>
              </w:rPr>
              <w:t>14.07</w:t>
            </w:r>
          </w:p>
        </w:tc>
        <w:tc>
          <w:tcPr>
            <w:tcW w:w="992" w:type="dxa"/>
            <w:tcBorders>
              <w:top w:val="nil"/>
              <w:bottom w:val="nil"/>
            </w:tcBorders>
            <w:noWrap/>
          </w:tcPr>
          <w:p w14:paraId="77FA9EEA" w14:textId="77777777" w:rsidR="00331994" w:rsidRPr="00582304" w:rsidRDefault="00331994" w:rsidP="008B57D8">
            <w:pPr>
              <w:spacing w:line="240" w:lineRule="auto"/>
              <w:rPr>
                <w:iCs/>
                <w:szCs w:val="24"/>
              </w:rPr>
            </w:pPr>
            <w:r>
              <w:rPr>
                <w:rFonts w:hint="eastAsia"/>
                <w:color w:val="000000"/>
              </w:rPr>
              <w:t>11.29</w:t>
            </w:r>
          </w:p>
        </w:tc>
        <w:tc>
          <w:tcPr>
            <w:tcW w:w="990" w:type="dxa"/>
            <w:tcBorders>
              <w:top w:val="nil"/>
              <w:bottom w:val="nil"/>
            </w:tcBorders>
            <w:noWrap/>
          </w:tcPr>
          <w:p w14:paraId="64AF68D2" w14:textId="77777777" w:rsidR="00331994" w:rsidRPr="00582304" w:rsidRDefault="00331994" w:rsidP="008B57D8">
            <w:pPr>
              <w:spacing w:line="240" w:lineRule="auto"/>
              <w:rPr>
                <w:iCs/>
                <w:szCs w:val="24"/>
              </w:rPr>
            </w:pPr>
            <w:r>
              <w:rPr>
                <w:rFonts w:hint="eastAsia"/>
                <w:color w:val="000000"/>
              </w:rPr>
              <w:t>15.67</w:t>
            </w:r>
          </w:p>
        </w:tc>
        <w:tc>
          <w:tcPr>
            <w:tcW w:w="1278" w:type="dxa"/>
            <w:tcBorders>
              <w:top w:val="nil"/>
              <w:bottom w:val="nil"/>
            </w:tcBorders>
          </w:tcPr>
          <w:p w14:paraId="38553D32"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2D99D3DA" w14:textId="77777777" w:rsidTr="008B57D8">
        <w:trPr>
          <w:trHeight w:val="324"/>
        </w:trPr>
        <w:tc>
          <w:tcPr>
            <w:tcW w:w="566" w:type="dxa"/>
            <w:vMerge/>
            <w:tcBorders>
              <w:top w:val="nil"/>
              <w:bottom w:val="nil"/>
            </w:tcBorders>
          </w:tcPr>
          <w:p w14:paraId="2149029E" w14:textId="77777777" w:rsidR="00331994" w:rsidRPr="00582304" w:rsidRDefault="00331994" w:rsidP="008B57D8">
            <w:pPr>
              <w:spacing w:line="240" w:lineRule="auto"/>
              <w:rPr>
                <w:iCs/>
                <w:szCs w:val="24"/>
              </w:rPr>
            </w:pPr>
          </w:p>
        </w:tc>
        <w:tc>
          <w:tcPr>
            <w:tcW w:w="1274" w:type="dxa"/>
            <w:tcBorders>
              <w:top w:val="nil"/>
              <w:bottom w:val="nil"/>
            </w:tcBorders>
          </w:tcPr>
          <w:p w14:paraId="08F6252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5FBA354" w14:textId="77777777" w:rsidR="00331994" w:rsidRPr="00582304" w:rsidRDefault="00331994" w:rsidP="008B57D8">
            <w:pPr>
              <w:spacing w:line="240" w:lineRule="auto"/>
              <w:rPr>
                <w:iCs/>
                <w:szCs w:val="24"/>
              </w:rPr>
            </w:pPr>
          </w:p>
        </w:tc>
        <w:tc>
          <w:tcPr>
            <w:tcW w:w="1084" w:type="dxa"/>
            <w:tcBorders>
              <w:top w:val="nil"/>
              <w:bottom w:val="nil"/>
            </w:tcBorders>
            <w:noWrap/>
          </w:tcPr>
          <w:p w14:paraId="01B5B1C6" w14:textId="77777777" w:rsidR="00331994" w:rsidRPr="00582304" w:rsidRDefault="00331994" w:rsidP="008B57D8">
            <w:pPr>
              <w:spacing w:line="240" w:lineRule="auto"/>
              <w:rPr>
                <w:iCs/>
                <w:szCs w:val="24"/>
              </w:rPr>
            </w:pPr>
            <w:r>
              <w:rPr>
                <w:rFonts w:hint="eastAsia"/>
                <w:color w:val="000000"/>
              </w:rPr>
              <w:t>291.25</w:t>
            </w:r>
          </w:p>
        </w:tc>
        <w:tc>
          <w:tcPr>
            <w:tcW w:w="1085" w:type="dxa"/>
            <w:tcBorders>
              <w:top w:val="nil"/>
              <w:bottom w:val="nil"/>
            </w:tcBorders>
            <w:noWrap/>
          </w:tcPr>
          <w:p w14:paraId="3271ADC1" w14:textId="77777777" w:rsidR="00331994" w:rsidRPr="00582304" w:rsidRDefault="00331994" w:rsidP="008B57D8">
            <w:pPr>
              <w:spacing w:line="240" w:lineRule="auto"/>
              <w:rPr>
                <w:iCs/>
                <w:szCs w:val="24"/>
              </w:rPr>
            </w:pPr>
            <w:r>
              <w:rPr>
                <w:rFonts w:hint="eastAsia"/>
                <w:color w:val="000000"/>
              </w:rPr>
              <w:t>-8.75</w:t>
            </w:r>
          </w:p>
        </w:tc>
        <w:tc>
          <w:tcPr>
            <w:tcW w:w="1089" w:type="dxa"/>
            <w:tcBorders>
              <w:top w:val="nil"/>
              <w:bottom w:val="nil"/>
            </w:tcBorders>
            <w:noWrap/>
          </w:tcPr>
          <w:p w14:paraId="4E23A121" w14:textId="77777777" w:rsidR="00331994" w:rsidRPr="00582304" w:rsidRDefault="00331994" w:rsidP="008B57D8">
            <w:pPr>
              <w:spacing w:line="240" w:lineRule="auto"/>
              <w:rPr>
                <w:iCs/>
                <w:szCs w:val="24"/>
              </w:rPr>
            </w:pPr>
            <w:r>
              <w:rPr>
                <w:rFonts w:hint="eastAsia"/>
                <w:color w:val="000000"/>
              </w:rPr>
              <w:t>7.89</w:t>
            </w:r>
          </w:p>
        </w:tc>
        <w:tc>
          <w:tcPr>
            <w:tcW w:w="992" w:type="dxa"/>
            <w:tcBorders>
              <w:top w:val="nil"/>
              <w:bottom w:val="nil"/>
            </w:tcBorders>
            <w:noWrap/>
          </w:tcPr>
          <w:p w14:paraId="47E93B91" w14:textId="77777777" w:rsidR="00331994" w:rsidRPr="00582304" w:rsidRDefault="00331994" w:rsidP="008B57D8">
            <w:pPr>
              <w:spacing w:line="240" w:lineRule="auto"/>
              <w:rPr>
                <w:iCs/>
                <w:szCs w:val="24"/>
              </w:rPr>
            </w:pPr>
            <w:r>
              <w:rPr>
                <w:rFonts w:hint="eastAsia"/>
                <w:color w:val="000000"/>
              </w:rPr>
              <w:t>7.03</w:t>
            </w:r>
          </w:p>
        </w:tc>
        <w:tc>
          <w:tcPr>
            <w:tcW w:w="990" w:type="dxa"/>
            <w:tcBorders>
              <w:top w:val="nil"/>
              <w:bottom w:val="nil"/>
            </w:tcBorders>
            <w:noWrap/>
          </w:tcPr>
          <w:p w14:paraId="599EF594" w14:textId="77777777" w:rsidR="00331994" w:rsidRPr="00582304" w:rsidRDefault="00331994" w:rsidP="008B57D8">
            <w:pPr>
              <w:spacing w:line="240" w:lineRule="auto"/>
              <w:rPr>
                <w:iCs/>
                <w:szCs w:val="24"/>
              </w:rPr>
            </w:pPr>
            <w:r>
              <w:rPr>
                <w:rFonts w:hint="eastAsia"/>
                <w:color w:val="000000"/>
              </w:rPr>
              <w:t>11.78</w:t>
            </w:r>
          </w:p>
        </w:tc>
        <w:tc>
          <w:tcPr>
            <w:tcW w:w="1278" w:type="dxa"/>
            <w:tcBorders>
              <w:top w:val="nil"/>
              <w:bottom w:val="nil"/>
            </w:tcBorders>
          </w:tcPr>
          <w:p w14:paraId="424008AE"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5EA0AD1A" w14:textId="77777777" w:rsidTr="008B57D8">
        <w:trPr>
          <w:trHeight w:val="324"/>
        </w:trPr>
        <w:tc>
          <w:tcPr>
            <w:tcW w:w="566" w:type="dxa"/>
            <w:vMerge/>
            <w:tcBorders>
              <w:top w:val="nil"/>
              <w:bottom w:val="single" w:sz="4" w:space="0" w:color="auto"/>
            </w:tcBorders>
          </w:tcPr>
          <w:p w14:paraId="0161277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733CED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992899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35B60EE9" w14:textId="77777777" w:rsidR="00331994" w:rsidRPr="00582304" w:rsidRDefault="00331994" w:rsidP="008B57D8">
            <w:pPr>
              <w:spacing w:line="240" w:lineRule="auto"/>
              <w:rPr>
                <w:color w:val="000000"/>
              </w:rPr>
            </w:pPr>
            <w:r>
              <w:rPr>
                <w:rFonts w:hint="eastAsia"/>
                <w:color w:val="000000"/>
              </w:rPr>
              <w:t>300.94</w:t>
            </w:r>
          </w:p>
        </w:tc>
        <w:tc>
          <w:tcPr>
            <w:tcW w:w="1085" w:type="dxa"/>
            <w:tcBorders>
              <w:top w:val="nil"/>
              <w:bottom w:val="single" w:sz="4" w:space="0" w:color="auto"/>
            </w:tcBorders>
            <w:noWrap/>
          </w:tcPr>
          <w:p w14:paraId="2466CBBA" w14:textId="77777777" w:rsidR="00331994" w:rsidRPr="00582304" w:rsidRDefault="00331994" w:rsidP="008B57D8">
            <w:pPr>
              <w:spacing w:line="240" w:lineRule="auto"/>
              <w:rPr>
                <w:color w:val="000000"/>
              </w:rPr>
            </w:pPr>
            <w:r>
              <w:rPr>
                <w:rFonts w:hint="eastAsia"/>
                <w:color w:val="000000"/>
              </w:rPr>
              <w:t>0.94</w:t>
            </w:r>
          </w:p>
        </w:tc>
        <w:tc>
          <w:tcPr>
            <w:tcW w:w="1089" w:type="dxa"/>
            <w:tcBorders>
              <w:top w:val="nil"/>
              <w:bottom w:val="single" w:sz="4" w:space="0" w:color="auto"/>
            </w:tcBorders>
            <w:noWrap/>
          </w:tcPr>
          <w:p w14:paraId="16A25233" w14:textId="77777777" w:rsidR="00331994" w:rsidRPr="00582304" w:rsidRDefault="00331994" w:rsidP="008B57D8">
            <w:pPr>
              <w:spacing w:line="240" w:lineRule="auto"/>
              <w:rPr>
                <w:color w:val="000000"/>
              </w:rPr>
            </w:pPr>
            <w:r>
              <w:rPr>
                <w:rFonts w:hint="eastAsia"/>
                <w:color w:val="000000"/>
              </w:rPr>
              <w:t>14.23</w:t>
            </w:r>
          </w:p>
        </w:tc>
        <w:tc>
          <w:tcPr>
            <w:tcW w:w="992" w:type="dxa"/>
            <w:tcBorders>
              <w:top w:val="nil"/>
              <w:bottom w:val="single" w:sz="4" w:space="0" w:color="auto"/>
            </w:tcBorders>
            <w:noWrap/>
          </w:tcPr>
          <w:p w14:paraId="6C3827C5" w14:textId="77777777" w:rsidR="00331994" w:rsidRPr="00582304" w:rsidRDefault="00331994" w:rsidP="008B57D8">
            <w:pPr>
              <w:spacing w:line="240" w:lineRule="auto"/>
              <w:rPr>
                <w:color w:val="000000"/>
              </w:rPr>
            </w:pPr>
            <w:r>
              <w:rPr>
                <w:rFonts w:hint="eastAsia"/>
                <w:color w:val="000000"/>
              </w:rPr>
              <w:t>13.25</w:t>
            </w:r>
          </w:p>
        </w:tc>
        <w:tc>
          <w:tcPr>
            <w:tcW w:w="990" w:type="dxa"/>
            <w:tcBorders>
              <w:top w:val="nil"/>
              <w:bottom w:val="single" w:sz="4" w:space="0" w:color="auto"/>
            </w:tcBorders>
            <w:noWrap/>
          </w:tcPr>
          <w:p w14:paraId="415AA814" w14:textId="77777777" w:rsidR="00331994" w:rsidRPr="00582304" w:rsidRDefault="00331994" w:rsidP="008B57D8">
            <w:pPr>
              <w:spacing w:line="240" w:lineRule="auto"/>
              <w:rPr>
                <w:color w:val="000000"/>
              </w:rPr>
            </w:pPr>
            <w:r>
              <w:rPr>
                <w:rFonts w:hint="eastAsia"/>
                <w:color w:val="000000"/>
              </w:rPr>
              <w:t>14.25</w:t>
            </w:r>
          </w:p>
        </w:tc>
        <w:tc>
          <w:tcPr>
            <w:tcW w:w="1278" w:type="dxa"/>
            <w:tcBorders>
              <w:top w:val="nil"/>
              <w:bottom w:val="single" w:sz="4" w:space="0" w:color="auto"/>
            </w:tcBorders>
          </w:tcPr>
          <w:p w14:paraId="4DEED650" w14:textId="77777777" w:rsidR="00331994" w:rsidRPr="00582304" w:rsidRDefault="00331994" w:rsidP="008B57D8">
            <w:pPr>
              <w:spacing w:line="240" w:lineRule="auto"/>
              <w:rPr>
                <w:color w:val="000000"/>
              </w:rPr>
            </w:pPr>
            <w:r>
              <w:rPr>
                <w:rFonts w:hint="eastAsia"/>
                <w:color w:val="000000"/>
              </w:rPr>
              <w:t>0.9</w:t>
            </w:r>
          </w:p>
        </w:tc>
      </w:tr>
      <w:tr w:rsidR="00331994" w:rsidRPr="00582304" w14:paraId="14DDAFE0" w14:textId="77777777" w:rsidTr="008B57D8">
        <w:trPr>
          <w:trHeight w:val="324"/>
        </w:trPr>
        <w:tc>
          <w:tcPr>
            <w:tcW w:w="566" w:type="dxa"/>
            <w:vMerge w:val="restart"/>
            <w:tcBorders>
              <w:top w:val="single" w:sz="4" w:space="0" w:color="auto"/>
              <w:bottom w:val="nil"/>
            </w:tcBorders>
            <w:noWrap/>
          </w:tcPr>
          <w:p w14:paraId="551DA9D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6E089BED"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B52CD9B" w14:textId="77777777" w:rsidR="00331994" w:rsidRPr="00582304" w:rsidRDefault="00331994" w:rsidP="008B57D8">
            <w:pPr>
              <w:spacing w:line="240" w:lineRule="auto"/>
              <w:rPr>
                <w:iCs/>
                <w:szCs w:val="24"/>
              </w:rPr>
            </w:pPr>
            <w:r>
              <w:rPr>
                <w:rFonts w:hint="eastAsia"/>
                <w:color w:val="000000"/>
              </w:rPr>
              <w:t>288.99</w:t>
            </w:r>
          </w:p>
        </w:tc>
        <w:tc>
          <w:tcPr>
            <w:tcW w:w="1084" w:type="dxa"/>
            <w:tcBorders>
              <w:top w:val="single" w:sz="4" w:space="0" w:color="auto"/>
              <w:bottom w:val="nil"/>
            </w:tcBorders>
            <w:noWrap/>
          </w:tcPr>
          <w:p w14:paraId="12A68C8D" w14:textId="77777777" w:rsidR="00331994" w:rsidRPr="00582304" w:rsidRDefault="00331994" w:rsidP="008B57D8">
            <w:pPr>
              <w:spacing w:line="240" w:lineRule="auto"/>
              <w:rPr>
                <w:iCs/>
                <w:szCs w:val="24"/>
              </w:rPr>
            </w:pPr>
            <w:r>
              <w:rPr>
                <w:rFonts w:hint="eastAsia"/>
                <w:color w:val="000000"/>
              </w:rPr>
              <w:t>299.8</w:t>
            </w:r>
          </w:p>
        </w:tc>
        <w:tc>
          <w:tcPr>
            <w:tcW w:w="1085" w:type="dxa"/>
            <w:tcBorders>
              <w:top w:val="single" w:sz="4" w:space="0" w:color="auto"/>
              <w:bottom w:val="nil"/>
            </w:tcBorders>
            <w:noWrap/>
          </w:tcPr>
          <w:p w14:paraId="1A6ABD84" w14:textId="77777777" w:rsidR="00331994" w:rsidRPr="00582304" w:rsidRDefault="00331994" w:rsidP="008B57D8">
            <w:pPr>
              <w:spacing w:line="240" w:lineRule="auto"/>
              <w:rPr>
                <w:iCs/>
                <w:szCs w:val="24"/>
              </w:rPr>
            </w:pPr>
            <w:r>
              <w:rPr>
                <w:rFonts w:hint="eastAsia"/>
                <w:color w:val="000000"/>
              </w:rPr>
              <w:t>-0.2</w:t>
            </w:r>
          </w:p>
        </w:tc>
        <w:tc>
          <w:tcPr>
            <w:tcW w:w="1089" w:type="dxa"/>
            <w:tcBorders>
              <w:top w:val="single" w:sz="4" w:space="0" w:color="auto"/>
              <w:bottom w:val="nil"/>
            </w:tcBorders>
            <w:noWrap/>
          </w:tcPr>
          <w:p w14:paraId="0BF51E97" w14:textId="77777777" w:rsidR="00331994" w:rsidRPr="00582304" w:rsidRDefault="00331994" w:rsidP="008B57D8">
            <w:pPr>
              <w:spacing w:line="240" w:lineRule="auto"/>
              <w:rPr>
                <w:iCs/>
                <w:szCs w:val="24"/>
              </w:rPr>
            </w:pPr>
            <w:r>
              <w:rPr>
                <w:rFonts w:hint="eastAsia"/>
                <w:color w:val="000000"/>
              </w:rPr>
              <w:t>4.89</w:t>
            </w:r>
          </w:p>
        </w:tc>
        <w:tc>
          <w:tcPr>
            <w:tcW w:w="992" w:type="dxa"/>
            <w:tcBorders>
              <w:top w:val="single" w:sz="4" w:space="0" w:color="auto"/>
              <w:bottom w:val="nil"/>
            </w:tcBorders>
            <w:noWrap/>
          </w:tcPr>
          <w:p w14:paraId="55A32BB8" w14:textId="77777777" w:rsidR="00331994" w:rsidRPr="00582304" w:rsidRDefault="00331994" w:rsidP="008B57D8">
            <w:pPr>
              <w:spacing w:line="240" w:lineRule="auto"/>
              <w:rPr>
                <w:iCs/>
                <w:szCs w:val="24"/>
              </w:rPr>
            </w:pPr>
            <w:r>
              <w:rPr>
                <w:rFonts w:hint="eastAsia"/>
                <w:color w:val="000000"/>
              </w:rPr>
              <w:t>5.05</w:t>
            </w:r>
          </w:p>
        </w:tc>
        <w:tc>
          <w:tcPr>
            <w:tcW w:w="990" w:type="dxa"/>
            <w:tcBorders>
              <w:top w:val="single" w:sz="4" w:space="0" w:color="auto"/>
              <w:bottom w:val="nil"/>
            </w:tcBorders>
            <w:noWrap/>
          </w:tcPr>
          <w:p w14:paraId="6FD119C4" w14:textId="77777777" w:rsidR="00331994" w:rsidRPr="00582304" w:rsidRDefault="00331994" w:rsidP="008B57D8">
            <w:pPr>
              <w:spacing w:line="240" w:lineRule="auto"/>
              <w:rPr>
                <w:iCs/>
                <w:szCs w:val="24"/>
              </w:rPr>
            </w:pPr>
            <w:r>
              <w:rPr>
                <w:rFonts w:hint="eastAsia"/>
                <w:color w:val="000000"/>
              </w:rPr>
              <w:t>4.89</w:t>
            </w:r>
          </w:p>
        </w:tc>
        <w:tc>
          <w:tcPr>
            <w:tcW w:w="1278" w:type="dxa"/>
            <w:tcBorders>
              <w:top w:val="single" w:sz="4" w:space="0" w:color="auto"/>
              <w:bottom w:val="nil"/>
            </w:tcBorders>
          </w:tcPr>
          <w:p w14:paraId="43D671EF"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4F6417D5" w14:textId="77777777" w:rsidTr="008B57D8">
        <w:trPr>
          <w:trHeight w:val="324"/>
        </w:trPr>
        <w:tc>
          <w:tcPr>
            <w:tcW w:w="566" w:type="dxa"/>
            <w:vMerge/>
            <w:tcBorders>
              <w:top w:val="nil"/>
              <w:bottom w:val="nil"/>
            </w:tcBorders>
          </w:tcPr>
          <w:p w14:paraId="17B0D3E2" w14:textId="77777777" w:rsidR="00331994" w:rsidRPr="00582304" w:rsidRDefault="00331994" w:rsidP="008B57D8">
            <w:pPr>
              <w:spacing w:line="240" w:lineRule="auto"/>
              <w:rPr>
                <w:iCs/>
                <w:szCs w:val="24"/>
              </w:rPr>
            </w:pPr>
          </w:p>
        </w:tc>
        <w:tc>
          <w:tcPr>
            <w:tcW w:w="1274" w:type="dxa"/>
            <w:tcBorders>
              <w:top w:val="nil"/>
              <w:bottom w:val="nil"/>
            </w:tcBorders>
          </w:tcPr>
          <w:p w14:paraId="75BD3EB8"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81C0CD4" w14:textId="77777777" w:rsidR="00331994" w:rsidRPr="00582304" w:rsidRDefault="00331994" w:rsidP="008B57D8">
            <w:pPr>
              <w:spacing w:line="240" w:lineRule="auto"/>
              <w:rPr>
                <w:iCs/>
                <w:szCs w:val="24"/>
              </w:rPr>
            </w:pPr>
          </w:p>
        </w:tc>
        <w:tc>
          <w:tcPr>
            <w:tcW w:w="1084" w:type="dxa"/>
            <w:tcBorders>
              <w:top w:val="nil"/>
              <w:bottom w:val="nil"/>
            </w:tcBorders>
            <w:noWrap/>
          </w:tcPr>
          <w:p w14:paraId="6725281C" w14:textId="77777777" w:rsidR="00331994" w:rsidRPr="00582304" w:rsidRDefault="00331994" w:rsidP="008B57D8">
            <w:pPr>
              <w:spacing w:line="240" w:lineRule="auto"/>
              <w:rPr>
                <w:iCs/>
                <w:szCs w:val="24"/>
              </w:rPr>
            </w:pPr>
            <w:r>
              <w:rPr>
                <w:rFonts w:hint="eastAsia"/>
                <w:color w:val="000000"/>
              </w:rPr>
              <w:t>299.24</w:t>
            </w:r>
          </w:p>
        </w:tc>
        <w:tc>
          <w:tcPr>
            <w:tcW w:w="1085" w:type="dxa"/>
            <w:tcBorders>
              <w:top w:val="nil"/>
              <w:bottom w:val="nil"/>
            </w:tcBorders>
            <w:noWrap/>
          </w:tcPr>
          <w:p w14:paraId="1780A732" w14:textId="77777777" w:rsidR="00331994" w:rsidRPr="00582304" w:rsidRDefault="00331994" w:rsidP="008B57D8">
            <w:pPr>
              <w:spacing w:line="240" w:lineRule="auto"/>
              <w:rPr>
                <w:iCs/>
                <w:szCs w:val="24"/>
              </w:rPr>
            </w:pPr>
            <w:r>
              <w:rPr>
                <w:rFonts w:hint="eastAsia"/>
                <w:color w:val="000000"/>
              </w:rPr>
              <w:t>-0.76</w:t>
            </w:r>
          </w:p>
        </w:tc>
        <w:tc>
          <w:tcPr>
            <w:tcW w:w="1089" w:type="dxa"/>
            <w:tcBorders>
              <w:top w:val="nil"/>
              <w:bottom w:val="nil"/>
            </w:tcBorders>
            <w:noWrap/>
          </w:tcPr>
          <w:p w14:paraId="3D9AE7A8" w14:textId="77777777" w:rsidR="00331994" w:rsidRPr="00582304" w:rsidRDefault="00331994" w:rsidP="008B57D8">
            <w:pPr>
              <w:spacing w:line="240" w:lineRule="auto"/>
              <w:rPr>
                <w:iCs/>
                <w:szCs w:val="24"/>
              </w:rPr>
            </w:pPr>
            <w:r>
              <w:rPr>
                <w:rFonts w:hint="eastAsia"/>
                <w:color w:val="000000"/>
              </w:rPr>
              <w:t>4.14</w:t>
            </w:r>
          </w:p>
        </w:tc>
        <w:tc>
          <w:tcPr>
            <w:tcW w:w="992" w:type="dxa"/>
            <w:tcBorders>
              <w:top w:val="nil"/>
              <w:bottom w:val="nil"/>
            </w:tcBorders>
            <w:noWrap/>
          </w:tcPr>
          <w:p w14:paraId="7AB5DE3C" w14:textId="77777777" w:rsidR="00331994" w:rsidRPr="00582304" w:rsidRDefault="00331994" w:rsidP="008B57D8">
            <w:pPr>
              <w:spacing w:line="240" w:lineRule="auto"/>
              <w:rPr>
                <w:iCs/>
                <w:szCs w:val="24"/>
              </w:rPr>
            </w:pPr>
            <w:r>
              <w:rPr>
                <w:rFonts w:hint="eastAsia"/>
                <w:color w:val="000000"/>
              </w:rPr>
              <w:t>3.99</w:t>
            </w:r>
          </w:p>
        </w:tc>
        <w:tc>
          <w:tcPr>
            <w:tcW w:w="990" w:type="dxa"/>
            <w:tcBorders>
              <w:top w:val="nil"/>
              <w:bottom w:val="nil"/>
            </w:tcBorders>
            <w:noWrap/>
          </w:tcPr>
          <w:p w14:paraId="2E1BAB91" w14:textId="77777777" w:rsidR="00331994" w:rsidRPr="00582304" w:rsidRDefault="00331994" w:rsidP="008B57D8">
            <w:pPr>
              <w:spacing w:line="240" w:lineRule="auto"/>
              <w:rPr>
                <w:iCs/>
                <w:szCs w:val="24"/>
              </w:rPr>
            </w:pPr>
            <w:r>
              <w:rPr>
                <w:rFonts w:hint="eastAsia"/>
                <w:color w:val="000000"/>
              </w:rPr>
              <w:t>4.21</w:t>
            </w:r>
          </w:p>
        </w:tc>
        <w:tc>
          <w:tcPr>
            <w:tcW w:w="1278" w:type="dxa"/>
            <w:tcBorders>
              <w:top w:val="nil"/>
              <w:bottom w:val="nil"/>
            </w:tcBorders>
          </w:tcPr>
          <w:p w14:paraId="7691B89B"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55A9546B" w14:textId="77777777" w:rsidTr="008B57D8">
        <w:trPr>
          <w:trHeight w:val="324"/>
        </w:trPr>
        <w:tc>
          <w:tcPr>
            <w:tcW w:w="566" w:type="dxa"/>
            <w:vMerge/>
            <w:tcBorders>
              <w:top w:val="nil"/>
              <w:bottom w:val="nil"/>
            </w:tcBorders>
          </w:tcPr>
          <w:p w14:paraId="4DF3143B" w14:textId="77777777" w:rsidR="00331994" w:rsidRPr="00582304" w:rsidRDefault="00331994" w:rsidP="008B57D8">
            <w:pPr>
              <w:spacing w:line="240" w:lineRule="auto"/>
              <w:rPr>
                <w:iCs/>
                <w:szCs w:val="24"/>
              </w:rPr>
            </w:pPr>
          </w:p>
        </w:tc>
        <w:tc>
          <w:tcPr>
            <w:tcW w:w="1274" w:type="dxa"/>
            <w:tcBorders>
              <w:top w:val="nil"/>
              <w:bottom w:val="nil"/>
            </w:tcBorders>
          </w:tcPr>
          <w:p w14:paraId="015BEAB6"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E480256" w14:textId="77777777" w:rsidR="00331994" w:rsidRPr="00582304" w:rsidRDefault="00331994" w:rsidP="008B57D8">
            <w:pPr>
              <w:spacing w:line="240" w:lineRule="auto"/>
              <w:rPr>
                <w:iCs/>
                <w:szCs w:val="24"/>
              </w:rPr>
            </w:pPr>
          </w:p>
        </w:tc>
        <w:tc>
          <w:tcPr>
            <w:tcW w:w="1084" w:type="dxa"/>
            <w:tcBorders>
              <w:top w:val="nil"/>
              <w:bottom w:val="nil"/>
            </w:tcBorders>
            <w:noWrap/>
          </w:tcPr>
          <w:p w14:paraId="6B8E7C40" w14:textId="77777777" w:rsidR="00331994" w:rsidRPr="00582304" w:rsidRDefault="00331994" w:rsidP="008B57D8">
            <w:pPr>
              <w:spacing w:line="240" w:lineRule="auto"/>
              <w:rPr>
                <w:iCs/>
                <w:szCs w:val="24"/>
              </w:rPr>
            </w:pPr>
            <w:r>
              <w:rPr>
                <w:rFonts w:hint="eastAsia"/>
                <w:color w:val="000000"/>
              </w:rPr>
              <w:t>296.71</w:t>
            </w:r>
          </w:p>
        </w:tc>
        <w:tc>
          <w:tcPr>
            <w:tcW w:w="1085" w:type="dxa"/>
            <w:tcBorders>
              <w:top w:val="nil"/>
              <w:bottom w:val="nil"/>
            </w:tcBorders>
            <w:noWrap/>
          </w:tcPr>
          <w:p w14:paraId="544194D7" w14:textId="77777777" w:rsidR="00331994" w:rsidRPr="00582304" w:rsidRDefault="00331994" w:rsidP="008B57D8">
            <w:pPr>
              <w:spacing w:line="240" w:lineRule="auto"/>
              <w:rPr>
                <w:iCs/>
                <w:szCs w:val="24"/>
              </w:rPr>
            </w:pPr>
            <w:r>
              <w:rPr>
                <w:rFonts w:hint="eastAsia"/>
                <w:color w:val="000000"/>
              </w:rPr>
              <w:t>-3.29</w:t>
            </w:r>
          </w:p>
        </w:tc>
        <w:tc>
          <w:tcPr>
            <w:tcW w:w="1089" w:type="dxa"/>
            <w:tcBorders>
              <w:top w:val="nil"/>
              <w:bottom w:val="nil"/>
            </w:tcBorders>
            <w:noWrap/>
          </w:tcPr>
          <w:p w14:paraId="72F7E407" w14:textId="77777777" w:rsidR="00331994" w:rsidRPr="00582304" w:rsidRDefault="00331994" w:rsidP="008B57D8">
            <w:pPr>
              <w:spacing w:line="240" w:lineRule="auto"/>
              <w:rPr>
                <w:iCs/>
                <w:szCs w:val="24"/>
              </w:rPr>
            </w:pPr>
            <w:r>
              <w:rPr>
                <w:rFonts w:hint="eastAsia"/>
                <w:color w:val="000000"/>
              </w:rPr>
              <w:t>4.41</w:t>
            </w:r>
          </w:p>
        </w:tc>
        <w:tc>
          <w:tcPr>
            <w:tcW w:w="992" w:type="dxa"/>
            <w:tcBorders>
              <w:top w:val="nil"/>
              <w:bottom w:val="nil"/>
            </w:tcBorders>
            <w:noWrap/>
          </w:tcPr>
          <w:p w14:paraId="2AF3DE46" w14:textId="77777777" w:rsidR="00331994" w:rsidRPr="00582304" w:rsidRDefault="00331994" w:rsidP="008B57D8">
            <w:pPr>
              <w:spacing w:line="240" w:lineRule="auto"/>
              <w:rPr>
                <w:iCs/>
                <w:szCs w:val="24"/>
              </w:rPr>
            </w:pPr>
            <w:r>
              <w:rPr>
                <w:rFonts w:hint="eastAsia"/>
                <w:color w:val="000000"/>
              </w:rPr>
              <w:t>4.11</w:t>
            </w:r>
          </w:p>
        </w:tc>
        <w:tc>
          <w:tcPr>
            <w:tcW w:w="990" w:type="dxa"/>
            <w:tcBorders>
              <w:top w:val="nil"/>
              <w:bottom w:val="nil"/>
            </w:tcBorders>
            <w:noWrap/>
          </w:tcPr>
          <w:p w14:paraId="68A2F579" w14:textId="77777777" w:rsidR="00331994" w:rsidRPr="00582304" w:rsidRDefault="00331994" w:rsidP="008B57D8">
            <w:pPr>
              <w:spacing w:line="240" w:lineRule="auto"/>
              <w:rPr>
                <w:iCs/>
                <w:szCs w:val="24"/>
              </w:rPr>
            </w:pPr>
            <w:r>
              <w:rPr>
                <w:rFonts w:hint="eastAsia"/>
                <w:color w:val="000000"/>
              </w:rPr>
              <w:t>5.51</w:t>
            </w:r>
          </w:p>
        </w:tc>
        <w:tc>
          <w:tcPr>
            <w:tcW w:w="1278" w:type="dxa"/>
            <w:tcBorders>
              <w:top w:val="nil"/>
              <w:bottom w:val="nil"/>
            </w:tcBorders>
          </w:tcPr>
          <w:p w14:paraId="4EB01F30"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01489DAB" w14:textId="77777777" w:rsidTr="008B57D8">
        <w:trPr>
          <w:trHeight w:val="324"/>
        </w:trPr>
        <w:tc>
          <w:tcPr>
            <w:tcW w:w="566" w:type="dxa"/>
            <w:vMerge/>
            <w:tcBorders>
              <w:top w:val="nil"/>
              <w:bottom w:val="single" w:sz="4" w:space="0" w:color="auto"/>
            </w:tcBorders>
          </w:tcPr>
          <w:p w14:paraId="5C1880DC"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31458A8"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E99EB9D"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61F0C3EB" w14:textId="77777777" w:rsidR="00331994" w:rsidRPr="00582304" w:rsidRDefault="00331994" w:rsidP="008B57D8">
            <w:pPr>
              <w:spacing w:line="240" w:lineRule="auto"/>
              <w:rPr>
                <w:color w:val="000000"/>
              </w:rPr>
            </w:pPr>
            <w:r>
              <w:rPr>
                <w:rFonts w:hint="eastAsia"/>
                <w:color w:val="000000"/>
              </w:rPr>
              <w:t>305.96</w:t>
            </w:r>
          </w:p>
        </w:tc>
        <w:tc>
          <w:tcPr>
            <w:tcW w:w="1085" w:type="dxa"/>
            <w:tcBorders>
              <w:top w:val="nil"/>
              <w:bottom w:val="single" w:sz="4" w:space="0" w:color="auto"/>
            </w:tcBorders>
            <w:noWrap/>
          </w:tcPr>
          <w:p w14:paraId="6C98FF10" w14:textId="77777777" w:rsidR="00331994" w:rsidRPr="00582304" w:rsidRDefault="00331994" w:rsidP="008B57D8">
            <w:pPr>
              <w:spacing w:line="240" w:lineRule="auto"/>
              <w:rPr>
                <w:color w:val="000000"/>
              </w:rPr>
            </w:pPr>
            <w:r>
              <w:rPr>
                <w:rFonts w:hint="eastAsia"/>
                <w:color w:val="000000"/>
              </w:rPr>
              <w:t>5.96</w:t>
            </w:r>
          </w:p>
        </w:tc>
        <w:tc>
          <w:tcPr>
            <w:tcW w:w="1089" w:type="dxa"/>
            <w:tcBorders>
              <w:top w:val="nil"/>
              <w:bottom w:val="single" w:sz="4" w:space="0" w:color="auto"/>
            </w:tcBorders>
            <w:noWrap/>
          </w:tcPr>
          <w:p w14:paraId="447DE9D8" w14:textId="77777777" w:rsidR="00331994" w:rsidRPr="00582304" w:rsidRDefault="00331994" w:rsidP="008B57D8">
            <w:pPr>
              <w:spacing w:line="240" w:lineRule="auto"/>
              <w:rPr>
                <w:color w:val="000000"/>
              </w:rPr>
            </w:pPr>
            <w:r>
              <w:rPr>
                <w:rFonts w:hint="eastAsia"/>
                <w:color w:val="000000"/>
              </w:rPr>
              <w:t>10.79</w:t>
            </w:r>
          </w:p>
        </w:tc>
        <w:tc>
          <w:tcPr>
            <w:tcW w:w="992" w:type="dxa"/>
            <w:tcBorders>
              <w:top w:val="nil"/>
              <w:bottom w:val="single" w:sz="4" w:space="0" w:color="auto"/>
            </w:tcBorders>
            <w:noWrap/>
          </w:tcPr>
          <w:p w14:paraId="2D80E600" w14:textId="77777777" w:rsidR="00331994" w:rsidRPr="00582304" w:rsidRDefault="00331994" w:rsidP="008B57D8">
            <w:pPr>
              <w:spacing w:line="240" w:lineRule="auto"/>
              <w:rPr>
                <w:color w:val="000000"/>
              </w:rPr>
            </w:pPr>
            <w:r>
              <w:rPr>
                <w:rFonts w:hint="eastAsia"/>
                <w:color w:val="000000"/>
              </w:rPr>
              <w:t>10.9</w:t>
            </w:r>
          </w:p>
        </w:tc>
        <w:tc>
          <w:tcPr>
            <w:tcW w:w="990" w:type="dxa"/>
            <w:tcBorders>
              <w:top w:val="nil"/>
              <w:bottom w:val="single" w:sz="4" w:space="0" w:color="auto"/>
            </w:tcBorders>
            <w:noWrap/>
          </w:tcPr>
          <w:p w14:paraId="4504625F" w14:textId="77777777" w:rsidR="00331994" w:rsidRPr="00582304" w:rsidRDefault="00331994" w:rsidP="008B57D8">
            <w:pPr>
              <w:spacing w:line="240" w:lineRule="auto"/>
              <w:rPr>
                <w:color w:val="000000"/>
              </w:rPr>
            </w:pPr>
            <w:r>
              <w:rPr>
                <w:rFonts w:hint="eastAsia"/>
                <w:color w:val="000000"/>
              </w:rPr>
              <w:t>12.32</w:t>
            </w:r>
          </w:p>
        </w:tc>
        <w:tc>
          <w:tcPr>
            <w:tcW w:w="1278" w:type="dxa"/>
            <w:tcBorders>
              <w:top w:val="nil"/>
              <w:bottom w:val="single" w:sz="4" w:space="0" w:color="auto"/>
            </w:tcBorders>
          </w:tcPr>
          <w:p w14:paraId="543E9E38" w14:textId="77777777" w:rsidR="00331994" w:rsidRPr="00582304" w:rsidRDefault="00331994" w:rsidP="008B57D8">
            <w:pPr>
              <w:spacing w:line="240" w:lineRule="auto"/>
              <w:rPr>
                <w:color w:val="000000"/>
              </w:rPr>
            </w:pPr>
            <w:r>
              <w:rPr>
                <w:rFonts w:hint="eastAsia"/>
                <w:color w:val="000000"/>
              </w:rPr>
              <w:t>0.88</w:t>
            </w:r>
          </w:p>
        </w:tc>
      </w:tr>
      <w:tr w:rsidR="00331994" w:rsidRPr="00582304" w14:paraId="761D38AF" w14:textId="77777777" w:rsidTr="008B57D8">
        <w:trPr>
          <w:trHeight w:val="324"/>
        </w:trPr>
        <w:tc>
          <w:tcPr>
            <w:tcW w:w="566" w:type="dxa"/>
            <w:vMerge w:val="restart"/>
            <w:tcBorders>
              <w:top w:val="single" w:sz="4" w:space="0" w:color="auto"/>
            </w:tcBorders>
            <w:noWrap/>
          </w:tcPr>
          <w:p w14:paraId="59D55BFF"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9372C4A"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04AAF258" w14:textId="77777777" w:rsidR="00331994" w:rsidRPr="00582304" w:rsidRDefault="00331994" w:rsidP="008B57D8">
            <w:pPr>
              <w:spacing w:line="240" w:lineRule="auto"/>
              <w:rPr>
                <w:iCs/>
                <w:szCs w:val="24"/>
              </w:rPr>
            </w:pPr>
            <w:r>
              <w:rPr>
                <w:rFonts w:hint="eastAsia"/>
                <w:color w:val="000000"/>
              </w:rPr>
              <w:t>294.62</w:t>
            </w:r>
          </w:p>
        </w:tc>
        <w:tc>
          <w:tcPr>
            <w:tcW w:w="1084" w:type="dxa"/>
            <w:tcBorders>
              <w:top w:val="single" w:sz="4" w:space="0" w:color="auto"/>
            </w:tcBorders>
            <w:noWrap/>
          </w:tcPr>
          <w:p w14:paraId="2D1FDD2E" w14:textId="77777777" w:rsidR="00331994" w:rsidRPr="00582304" w:rsidRDefault="00331994" w:rsidP="008B57D8">
            <w:pPr>
              <w:spacing w:line="240" w:lineRule="auto"/>
              <w:rPr>
                <w:iCs/>
                <w:szCs w:val="24"/>
              </w:rPr>
            </w:pPr>
            <w:r>
              <w:rPr>
                <w:rFonts w:hint="eastAsia"/>
                <w:color w:val="000000"/>
              </w:rPr>
              <w:t>299.85</w:t>
            </w:r>
          </w:p>
        </w:tc>
        <w:tc>
          <w:tcPr>
            <w:tcW w:w="1085" w:type="dxa"/>
            <w:tcBorders>
              <w:top w:val="single" w:sz="4" w:space="0" w:color="auto"/>
            </w:tcBorders>
            <w:noWrap/>
          </w:tcPr>
          <w:p w14:paraId="3A7504EE" w14:textId="77777777" w:rsidR="00331994" w:rsidRPr="00582304" w:rsidRDefault="00331994" w:rsidP="008B57D8">
            <w:pPr>
              <w:spacing w:line="240" w:lineRule="auto"/>
              <w:rPr>
                <w:iCs/>
                <w:szCs w:val="24"/>
              </w:rPr>
            </w:pPr>
            <w:r>
              <w:rPr>
                <w:rFonts w:hint="eastAsia"/>
                <w:color w:val="000000"/>
              </w:rPr>
              <w:t>-0.15</w:t>
            </w:r>
          </w:p>
        </w:tc>
        <w:tc>
          <w:tcPr>
            <w:tcW w:w="1089" w:type="dxa"/>
            <w:tcBorders>
              <w:top w:val="single" w:sz="4" w:space="0" w:color="auto"/>
            </w:tcBorders>
            <w:noWrap/>
          </w:tcPr>
          <w:p w14:paraId="364AE26C" w14:textId="77777777" w:rsidR="00331994" w:rsidRPr="00582304" w:rsidRDefault="00331994" w:rsidP="008B57D8">
            <w:pPr>
              <w:spacing w:line="240" w:lineRule="auto"/>
              <w:rPr>
                <w:iCs/>
                <w:szCs w:val="24"/>
              </w:rPr>
            </w:pPr>
            <w:r>
              <w:rPr>
                <w:rFonts w:hint="eastAsia"/>
                <w:color w:val="000000"/>
              </w:rPr>
              <w:t>2.77</w:t>
            </w:r>
          </w:p>
        </w:tc>
        <w:tc>
          <w:tcPr>
            <w:tcW w:w="992" w:type="dxa"/>
            <w:tcBorders>
              <w:top w:val="single" w:sz="4" w:space="0" w:color="auto"/>
            </w:tcBorders>
            <w:noWrap/>
          </w:tcPr>
          <w:p w14:paraId="71DD1968" w14:textId="77777777" w:rsidR="00331994" w:rsidRPr="00582304" w:rsidRDefault="00331994" w:rsidP="008B57D8">
            <w:pPr>
              <w:spacing w:line="240" w:lineRule="auto"/>
              <w:rPr>
                <w:iCs/>
                <w:szCs w:val="24"/>
              </w:rPr>
            </w:pPr>
            <w:r>
              <w:rPr>
                <w:rFonts w:hint="eastAsia"/>
                <w:color w:val="000000"/>
              </w:rPr>
              <w:t>2.84</w:t>
            </w:r>
          </w:p>
        </w:tc>
        <w:tc>
          <w:tcPr>
            <w:tcW w:w="990" w:type="dxa"/>
            <w:tcBorders>
              <w:top w:val="single" w:sz="4" w:space="0" w:color="auto"/>
            </w:tcBorders>
            <w:noWrap/>
          </w:tcPr>
          <w:p w14:paraId="4A249242" w14:textId="77777777" w:rsidR="00331994" w:rsidRPr="00582304" w:rsidRDefault="00331994" w:rsidP="008B57D8">
            <w:pPr>
              <w:spacing w:line="240" w:lineRule="auto"/>
              <w:rPr>
                <w:iCs/>
                <w:szCs w:val="24"/>
              </w:rPr>
            </w:pPr>
            <w:r>
              <w:rPr>
                <w:rFonts w:hint="eastAsia"/>
                <w:color w:val="000000"/>
              </w:rPr>
              <w:t>2.77</w:t>
            </w:r>
          </w:p>
        </w:tc>
        <w:tc>
          <w:tcPr>
            <w:tcW w:w="1278" w:type="dxa"/>
            <w:tcBorders>
              <w:top w:val="single" w:sz="4" w:space="0" w:color="auto"/>
            </w:tcBorders>
          </w:tcPr>
          <w:p w14:paraId="780BC1F8"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7EB2D212" w14:textId="77777777" w:rsidTr="008B57D8">
        <w:trPr>
          <w:trHeight w:val="324"/>
        </w:trPr>
        <w:tc>
          <w:tcPr>
            <w:tcW w:w="566" w:type="dxa"/>
            <w:vMerge/>
          </w:tcPr>
          <w:p w14:paraId="5A147980" w14:textId="77777777" w:rsidR="00331994" w:rsidRPr="00582304" w:rsidRDefault="00331994" w:rsidP="008B57D8">
            <w:pPr>
              <w:spacing w:line="240" w:lineRule="auto"/>
              <w:rPr>
                <w:iCs/>
                <w:szCs w:val="24"/>
              </w:rPr>
            </w:pPr>
          </w:p>
        </w:tc>
        <w:tc>
          <w:tcPr>
            <w:tcW w:w="1274" w:type="dxa"/>
          </w:tcPr>
          <w:p w14:paraId="5E85FAF1"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54F8C86A" w14:textId="77777777" w:rsidR="00331994" w:rsidRPr="00582304" w:rsidRDefault="00331994" w:rsidP="008B57D8">
            <w:pPr>
              <w:spacing w:line="240" w:lineRule="auto"/>
              <w:rPr>
                <w:iCs/>
                <w:szCs w:val="24"/>
              </w:rPr>
            </w:pPr>
          </w:p>
        </w:tc>
        <w:tc>
          <w:tcPr>
            <w:tcW w:w="1084" w:type="dxa"/>
            <w:noWrap/>
          </w:tcPr>
          <w:p w14:paraId="672D74AE" w14:textId="77777777" w:rsidR="00331994" w:rsidRPr="00582304" w:rsidRDefault="00331994" w:rsidP="008B57D8">
            <w:pPr>
              <w:spacing w:line="240" w:lineRule="auto"/>
              <w:rPr>
                <w:iCs/>
                <w:szCs w:val="24"/>
              </w:rPr>
            </w:pPr>
            <w:r>
              <w:rPr>
                <w:rFonts w:hint="eastAsia"/>
                <w:color w:val="000000"/>
              </w:rPr>
              <w:t>299.3</w:t>
            </w:r>
          </w:p>
        </w:tc>
        <w:tc>
          <w:tcPr>
            <w:tcW w:w="1085" w:type="dxa"/>
            <w:noWrap/>
          </w:tcPr>
          <w:p w14:paraId="55E21FCF" w14:textId="77777777" w:rsidR="00331994" w:rsidRPr="00582304" w:rsidRDefault="00331994" w:rsidP="008B57D8">
            <w:pPr>
              <w:spacing w:line="240" w:lineRule="auto"/>
              <w:rPr>
                <w:iCs/>
                <w:szCs w:val="24"/>
              </w:rPr>
            </w:pPr>
            <w:r>
              <w:rPr>
                <w:rFonts w:hint="eastAsia"/>
                <w:color w:val="000000"/>
              </w:rPr>
              <w:t>-0.7</w:t>
            </w:r>
          </w:p>
        </w:tc>
        <w:tc>
          <w:tcPr>
            <w:tcW w:w="1089" w:type="dxa"/>
            <w:noWrap/>
          </w:tcPr>
          <w:p w14:paraId="5EEB37EA" w14:textId="77777777" w:rsidR="00331994" w:rsidRPr="00582304" w:rsidRDefault="00331994" w:rsidP="008B57D8">
            <w:pPr>
              <w:spacing w:line="240" w:lineRule="auto"/>
              <w:rPr>
                <w:iCs/>
                <w:szCs w:val="24"/>
              </w:rPr>
            </w:pPr>
            <w:r>
              <w:rPr>
                <w:rFonts w:hint="eastAsia"/>
                <w:color w:val="000000"/>
              </w:rPr>
              <w:t>2.53</w:t>
            </w:r>
          </w:p>
        </w:tc>
        <w:tc>
          <w:tcPr>
            <w:tcW w:w="992" w:type="dxa"/>
            <w:noWrap/>
          </w:tcPr>
          <w:p w14:paraId="00CD058C" w14:textId="77777777" w:rsidR="00331994" w:rsidRPr="00582304" w:rsidRDefault="00331994" w:rsidP="008B57D8">
            <w:pPr>
              <w:spacing w:line="240" w:lineRule="auto"/>
              <w:rPr>
                <w:iCs/>
                <w:szCs w:val="24"/>
              </w:rPr>
            </w:pPr>
            <w:r>
              <w:rPr>
                <w:rFonts w:hint="eastAsia"/>
                <w:color w:val="000000"/>
              </w:rPr>
              <w:t>2.46</w:t>
            </w:r>
          </w:p>
        </w:tc>
        <w:tc>
          <w:tcPr>
            <w:tcW w:w="990" w:type="dxa"/>
            <w:noWrap/>
          </w:tcPr>
          <w:p w14:paraId="545A70CC" w14:textId="77777777" w:rsidR="00331994" w:rsidRPr="00582304" w:rsidRDefault="00331994" w:rsidP="008B57D8">
            <w:pPr>
              <w:spacing w:line="240" w:lineRule="auto"/>
              <w:rPr>
                <w:iCs/>
                <w:szCs w:val="24"/>
              </w:rPr>
            </w:pPr>
            <w:r>
              <w:rPr>
                <w:rFonts w:hint="eastAsia"/>
                <w:color w:val="000000"/>
              </w:rPr>
              <w:t>2.62</w:t>
            </w:r>
          </w:p>
        </w:tc>
        <w:tc>
          <w:tcPr>
            <w:tcW w:w="1278" w:type="dxa"/>
          </w:tcPr>
          <w:p w14:paraId="2CA63102"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13E99CE3" w14:textId="77777777" w:rsidTr="008B57D8">
        <w:trPr>
          <w:trHeight w:val="324"/>
        </w:trPr>
        <w:tc>
          <w:tcPr>
            <w:tcW w:w="566" w:type="dxa"/>
            <w:vMerge/>
          </w:tcPr>
          <w:p w14:paraId="2D31ED28" w14:textId="77777777" w:rsidR="00331994" w:rsidRPr="00582304" w:rsidRDefault="00331994" w:rsidP="008B57D8">
            <w:pPr>
              <w:spacing w:line="240" w:lineRule="auto"/>
              <w:rPr>
                <w:iCs/>
                <w:szCs w:val="24"/>
              </w:rPr>
            </w:pPr>
          </w:p>
        </w:tc>
        <w:tc>
          <w:tcPr>
            <w:tcW w:w="1274" w:type="dxa"/>
          </w:tcPr>
          <w:p w14:paraId="6F63F1AB"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683B1AAA" w14:textId="77777777" w:rsidR="00331994" w:rsidRPr="00582304" w:rsidRDefault="00331994" w:rsidP="008B57D8">
            <w:pPr>
              <w:spacing w:line="240" w:lineRule="auto"/>
              <w:rPr>
                <w:iCs/>
                <w:szCs w:val="24"/>
              </w:rPr>
            </w:pPr>
          </w:p>
        </w:tc>
        <w:tc>
          <w:tcPr>
            <w:tcW w:w="1084" w:type="dxa"/>
            <w:noWrap/>
          </w:tcPr>
          <w:p w14:paraId="3E7ADB2D" w14:textId="77777777" w:rsidR="00331994" w:rsidRPr="00582304" w:rsidRDefault="00331994" w:rsidP="008B57D8">
            <w:pPr>
              <w:spacing w:line="240" w:lineRule="auto"/>
              <w:rPr>
                <w:iCs/>
                <w:szCs w:val="24"/>
              </w:rPr>
            </w:pPr>
            <w:r>
              <w:rPr>
                <w:rFonts w:hint="eastAsia"/>
                <w:color w:val="000000"/>
              </w:rPr>
              <w:t>298.96</w:t>
            </w:r>
          </w:p>
        </w:tc>
        <w:tc>
          <w:tcPr>
            <w:tcW w:w="1085" w:type="dxa"/>
            <w:noWrap/>
          </w:tcPr>
          <w:p w14:paraId="0A372B03" w14:textId="77777777" w:rsidR="00331994" w:rsidRPr="00582304" w:rsidRDefault="00331994" w:rsidP="008B57D8">
            <w:pPr>
              <w:spacing w:line="240" w:lineRule="auto"/>
              <w:rPr>
                <w:iCs/>
                <w:szCs w:val="24"/>
              </w:rPr>
            </w:pPr>
            <w:r>
              <w:rPr>
                <w:rFonts w:hint="eastAsia"/>
                <w:color w:val="000000"/>
              </w:rPr>
              <w:t>-1.04</w:t>
            </w:r>
          </w:p>
        </w:tc>
        <w:tc>
          <w:tcPr>
            <w:tcW w:w="1089" w:type="dxa"/>
            <w:noWrap/>
          </w:tcPr>
          <w:p w14:paraId="0179C785" w14:textId="77777777" w:rsidR="00331994" w:rsidRPr="00582304" w:rsidRDefault="00331994" w:rsidP="008B57D8">
            <w:pPr>
              <w:spacing w:line="240" w:lineRule="auto"/>
              <w:rPr>
                <w:iCs/>
                <w:szCs w:val="24"/>
              </w:rPr>
            </w:pPr>
            <w:r>
              <w:rPr>
                <w:rFonts w:hint="eastAsia"/>
                <w:color w:val="000000"/>
              </w:rPr>
              <w:t>2.71</w:t>
            </w:r>
          </w:p>
        </w:tc>
        <w:tc>
          <w:tcPr>
            <w:tcW w:w="992" w:type="dxa"/>
            <w:noWrap/>
          </w:tcPr>
          <w:p w14:paraId="37E7D9FC" w14:textId="77777777" w:rsidR="00331994" w:rsidRPr="00582304" w:rsidRDefault="00331994" w:rsidP="008B57D8">
            <w:pPr>
              <w:spacing w:line="240" w:lineRule="auto"/>
              <w:rPr>
                <w:iCs/>
                <w:szCs w:val="24"/>
              </w:rPr>
            </w:pPr>
            <w:r>
              <w:rPr>
                <w:rFonts w:hint="eastAsia"/>
                <w:color w:val="000000"/>
              </w:rPr>
              <w:t>2.59</w:t>
            </w:r>
          </w:p>
        </w:tc>
        <w:tc>
          <w:tcPr>
            <w:tcW w:w="990" w:type="dxa"/>
            <w:noWrap/>
          </w:tcPr>
          <w:p w14:paraId="54A279E1" w14:textId="77777777" w:rsidR="00331994" w:rsidRPr="00582304" w:rsidRDefault="00331994" w:rsidP="008B57D8">
            <w:pPr>
              <w:spacing w:line="240" w:lineRule="auto"/>
              <w:rPr>
                <w:iCs/>
                <w:szCs w:val="24"/>
              </w:rPr>
            </w:pPr>
            <w:r>
              <w:rPr>
                <w:rFonts w:hint="eastAsia"/>
                <w:color w:val="000000"/>
              </w:rPr>
              <w:t>2.9</w:t>
            </w:r>
          </w:p>
        </w:tc>
        <w:tc>
          <w:tcPr>
            <w:tcW w:w="1278" w:type="dxa"/>
          </w:tcPr>
          <w:p w14:paraId="782A902A" w14:textId="77777777" w:rsidR="00331994" w:rsidRPr="00582304" w:rsidRDefault="00331994" w:rsidP="008B57D8">
            <w:pPr>
              <w:spacing w:line="240" w:lineRule="auto"/>
              <w:rPr>
                <w:color w:val="000000"/>
                <w:szCs w:val="24"/>
              </w:rPr>
            </w:pPr>
            <w:r>
              <w:rPr>
                <w:rFonts w:hint="eastAsia"/>
                <w:color w:val="000000"/>
              </w:rPr>
              <w:t>0.85</w:t>
            </w:r>
          </w:p>
        </w:tc>
      </w:tr>
      <w:tr w:rsidR="00331994" w:rsidRPr="00582304" w14:paraId="56673F57" w14:textId="77777777" w:rsidTr="008B57D8">
        <w:trPr>
          <w:trHeight w:val="324"/>
        </w:trPr>
        <w:tc>
          <w:tcPr>
            <w:tcW w:w="566" w:type="dxa"/>
            <w:vMerge/>
          </w:tcPr>
          <w:p w14:paraId="04346D3C" w14:textId="77777777" w:rsidR="00331994" w:rsidRPr="00582304" w:rsidRDefault="00331994" w:rsidP="008B57D8">
            <w:pPr>
              <w:spacing w:line="240" w:lineRule="auto"/>
              <w:rPr>
                <w:iCs/>
                <w:szCs w:val="24"/>
              </w:rPr>
            </w:pPr>
          </w:p>
        </w:tc>
        <w:tc>
          <w:tcPr>
            <w:tcW w:w="1274" w:type="dxa"/>
          </w:tcPr>
          <w:p w14:paraId="6A4F562F"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00AA3C8B" w14:textId="77777777" w:rsidR="00331994" w:rsidRPr="00582304" w:rsidRDefault="00331994" w:rsidP="008B57D8">
            <w:pPr>
              <w:spacing w:line="240" w:lineRule="auto"/>
              <w:rPr>
                <w:iCs/>
                <w:szCs w:val="24"/>
              </w:rPr>
            </w:pPr>
          </w:p>
        </w:tc>
        <w:tc>
          <w:tcPr>
            <w:tcW w:w="1084" w:type="dxa"/>
            <w:noWrap/>
          </w:tcPr>
          <w:p w14:paraId="1DE15074" w14:textId="77777777" w:rsidR="00331994" w:rsidRPr="00582304" w:rsidRDefault="00331994" w:rsidP="008B57D8">
            <w:pPr>
              <w:spacing w:line="240" w:lineRule="auto"/>
              <w:rPr>
                <w:color w:val="000000"/>
              </w:rPr>
            </w:pPr>
            <w:r>
              <w:rPr>
                <w:rFonts w:hint="eastAsia"/>
                <w:color w:val="000000"/>
              </w:rPr>
              <w:t>310.06</w:t>
            </w:r>
          </w:p>
        </w:tc>
        <w:tc>
          <w:tcPr>
            <w:tcW w:w="1085" w:type="dxa"/>
            <w:noWrap/>
          </w:tcPr>
          <w:p w14:paraId="67D82F35" w14:textId="77777777" w:rsidR="00331994" w:rsidRPr="00582304" w:rsidRDefault="00331994" w:rsidP="008B57D8">
            <w:pPr>
              <w:spacing w:line="240" w:lineRule="auto"/>
              <w:rPr>
                <w:color w:val="000000"/>
              </w:rPr>
            </w:pPr>
            <w:r>
              <w:rPr>
                <w:rFonts w:hint="eastAsia"/>
                <w:color w:val="000000"/>
              </w:rPr>
              <w:t>10.06</w:t>
            </w:r>
          </w:p>
        </w:tc>
        <w:tc>
          <w:tcPr>
            <w:tcW w:w="1089" w:type="dxa"/>
            <w:noWrap/>
          </w:tcPr>
          <w:p w14:paraId="6B97EB04" w14:textId="77777777" w:rsidR="00331994" w:rsidRPr="00582304" w:rsidRDefault="00331994" w:rsidP="008B57D8">
            <w:pPr>
              <w:spacing w:line="240" w:lineRule="auto"/>
              <w:rPr>
                <w:color w:val="000000"/>
              </w:rPr>
            </w:pPr>
            <w:r>
              <w:rPr>
                <w:rFonts w:hint="eastAsia"/>
                <w:color w:val="000000"/>
              </w:rPr>
              <w:t>9.8</w:t>
            </w:r>
          </w:p>
        </w:tc>
        <w:tc>
          <w:tcPr>
            <w:tcW w:w="992" w:type="dxa"/>
            <w:noWrap/>
          </w:tcPr>
          <w:p w14:paraId="3E1FEA0B" w14:textId="77777777" w:rsidR="00331994" w:rsidRPr="00582304" w:rsidRDefault="00331994" w:rsidP="008B57D8">
            <w:pPr>
              <w:spacing w:line="240" w:lineRule="auto"/>
              <w:rPr>
                <w:color w:val="000000"/>
              </w:rPr>
            </w:pPr>
            <w:r>
              <w:rPr>
                <w:rFonts w:hint="eastAsia"/>
                <w:color w:val="000000"/>
              </w:rPr>
              <w:t>10.72</w:t>
            </w:r>
          </w:p>
        </w:tc>
        <w:tc>
          <w:tcPr>
            <w:tcW w:w="990" w:type="dxa"/>
            <w:noWrap/>
          </w:tcPr>
          <w:p w14:paraId="69628FEB" w14:textId="77777777" w:rsidR="00331994" w:rsidRPr="00582304" w:rsidRDefault="00331994" w:rsidP="008B57D8">
            <w:pPr>
              <w:spacing w:line="240" w:lineRule="auto"/>
              <w:rPr>
                <w:color w:val="000000"/>
              </w:rPr>
            </w:pPr>
            <w:r>
              <w:rPr>
                <w:rFonts w:hint="eastAsia"/>
                <w:color w:val="000000"/>
              </w:rPr>
              <w:t>14.04</w:t>
            </w:r>
          </w:p>
        </w:tc>
        <w:tc>
          <w:tcPr>
            <w:tcW w:w="1278" w:type="dxa"/>
          </w:tcPr>
          <w:p w14:paraId="0538281B" w14:textId="77777777" w:rsidR="00331994" w:rsidRPr="00582304" w:rsidRDefault="00331994" w:rsidP="008B57D8">
            <w:pPr>
              <w:spacing w:line="240" w:lineRule="auto"/>
              <w:rPr>
                <w:color w:val="000000"/>
              </w:rPr>
            </w:pPr>
            <w:r>
              <w:rPr>
                <w:rFonts w:hint="eastAsia"/>
                <w:color w:val="000000"/>
              </w:rPr>
              <w:t>0.91</w:t>
            </w:r>
          </w:p>
        </w:tc>
      </w:tr>
    </w:tbl>
    <w:p w14:paraId="5FDB91C7" w14:textId="0046DCD3" w:rsidR="00331994" w:rsidRPr="00C44886" w:rsidRDefault="00331994" w:rsidP="00331994">
      <w:pPr>
        <w:pStyle w:val="af1"/>
        <w:spacing w:line="240" w:lineRule="auto"/>
      </w:pPr>
      <w:bookmarkStart w:id="414" w:name="_Toc163389758"/>
      <w:bookmarkStart w:id="415" w:name="_Toc163389827"/>
      <w:bookmarkStart w:id="416" w:name="_Toc163389974"/>
      <w:r>
        <w:lastRenderedPageBreak/>
        <w:t xml:space="preserve">Table S. </w:t>
      </w:r>
      <w:fldSimple w:instr=" SEQ Table_S. \* ARABIC ">
        <w:r w:rsidR="009D47CB">
          <w:rPr>
            <w:noProof/>
          </w:rPr>
          <w:t>22</w:t>
        </w:r>
      </w:fldSimple>
      <w:r w:rsidRPr="008E12A9">
        <w:rPr>
          <w:rFonts w:hint="eastAsia"/>
        </w:rPr>
        <w:t>取後</w:t>
      </w:r>
      <w:r>
        <w:rPr>
          <w:rFonts w:hint="eastAsia"/>
        </w:rPr>
        <w:t>不</w:t>
      </w:r>
      <w:r w:rsidRPr="008E12A9">
        <w:rPr>
          <w:rFonts w:hint="eastAsia"/>
        </w:rPr>
        <w:t>放回的抽樣方式在第</w:t>
      </w:r>
      <w:r>
        <w:rPr>
          <w:rFonts w:hint="eastAsia"/>
        </w:rPr>
        <w:t>四</w:t>
      </w:r>
      <w:r w:rsidRPr="008E12A9">
        <w:rPr>
          <w:rFonts w:hint="eastAsia"/>
        </w:rPr>
        <w:t>種物種與區塊假設下，</w:t>
      </w:r>
      <w:r w:rsidRPr="008E12A9">
        <w:rPr>
          <w:rFonts w:cs="Times New Roman" w:hint="eastAsia"/>
        </w:rPr>
        <w:t>兩群落皆為均勻模型之情況下的估計結果。</w:t>
      </w:r>
      <w:bookmarkEnd w:id="414"/>
      <w:bookmarkEnd w:id="415"/>
      <w:bookmarkEnd w:id="416"/>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28DFCF71"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05747289"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5F5AB32E"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3598DB81"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4429BE01"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106AF38C"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20E0AC3"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1FBFD0EE"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1CBEF821"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6541D045"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1B2F1530" w14:textId="77777777" w:rsidTr="008B57D8">
        <w:trPr>
          <w:trHeight w:val="324"/>
        </w:trPr>
        <w:tc>
          <w:tcPr>
            <w:tcW w:w="566" w:type="dxa"/>
            <w:vMerge w:val="restart"/>
            <w:tcBorders>
              <w:top w:val="double" w:sz="4" w:space="0" w:color="auto"/>
              <w:bottom w:val="nil"/>
            </w:tcBorders>
            <w:noWrap/>
            <w:hideMark/>
          </w:tcPr>
          <w:p w14:paraId="2D25FCDE"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256289D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04E0778" w14:textId="77777777" w:rsidR="00331994" w:rsidRPr="00582304" w:rsidRDefault="00331994" w:rsidP="008B57D8">
            <w:pPr>
              <w:spacing w:line="240" w:lineRule="auto"/>
              <w:rPr>
                <w:iCs/>
                <w:szCs w:val="24"/>
              </w:rPr>
            </w:pPr>
            <w:r>
              <w:rPr>
                <w:rFonts w:hint="eastAsia"/>
                <w:color w:val="000000"/>
              </w:rPr>
              <w:t>157.26</w:t>
            </w:r>
          </w:p>
        </w:tc>
        <w:tc>
          <w:tcPr>
            <w:tcW w:w="1084" w:type="dxa"/>
            <w:tcBorders>
              <w:top w:val="double" w:sz="4" w:space="0" w:color="auto"/>
              <w:bottom w:val="nil"/>
            </w:tcBorders>
            <w:noWrap/>
          </w:tcPr>
          <w:p w14:paraId="5C8159B0" w14:textId="77777777" w:rsidR="00331994" w:rsidRPr="00582304" w:rsidRDefault="00331994" w:rsidP="008B57D8">
            <w:pPr>
              <w:spacing w:line="240" w:lineRule="auto"/>
              <w:rPr>
                <w:iCs/>
                <w:szCs w:val="24"/>
              </w:rPr>
            </w:pPr>
            <w:r>
              <w:rPr>
                <w:rFonts w:hint="eastAsia"/>
                <w:color w:val="000000"/>
              </w:rPr>
              <w:t>303.89</w:t>
            </w:r>
          </w:p>
        </w:tc>
        <w:tc>
          <w:tcPr>
            <w:tcW w:w="1085" w:type="dxa"/>
            <w:tcBorders>
              <w:top w:val="double" w:sz="4" w:space="0" w:color="auto"/>
              <w:bottom w:val="nil"/>
            </w:tcBorders>
            <w:noWrap/>
          </w:tcPr>
          <w:p w14:paraId="695A9FA2" w14:textId="77777777" w:rsidR="00331994" w:rsidRPr="00582304" w:rsidRDefault="00331994" w:rsidP="008B57D8">
            <w:pPr>
              <w:spacing w:line="240" w:lineRule="auto"/>
              <w:rPr>
                <w:iCs/>
                <w:szCs w:val="24"/>
              </w:rPr>
            </w:pPr>
            <w:r>
              <w:rPr>
                <w:rFonts w:hint="eastAsia"/>
                <w:color w:val="000000"/>
              </w:rPr>
              <w:t>3.89</w:t>
            </w:r>
          </w:p>
        </w:tc>
        <w:tc>
          <w:tcPr>
            <w:tcW w:w="1089" w:type="dxa"/>
            <w:tcBorders>
              <w:top w:val="double" w:sz="4" w:space="0" w:color="auto"/>
              <w:bottom w:val="nil"/>
            </w:tcBorders>
            <w:noWrap/>
          </w:tcPr>
          <w:p w14:paraId="54AAFCDE" w14:textId="77777777" w:rsidR="00331994" w:rsidRPr="00582304" w:rsidRDefault="00331994" w:rsidP="008B57D8">
            <w:pPr>
              <w:spacing w:line="240" w:lineRule="auto"/>
              <w:rPr>
                <w:iCs/>
                <w:szCs w:val="24"/>
              </w:rPr>
            </w:pPr>
            <w:r>
              <w:rPr>
                <w:rFonts w:hint="eastAsia"/>
                <w:color w:val="000000"/>
              </w:rPr>
              <w:t>37.19</w:t>
            </w:r>
          </w:p>
        </w:tc>
        <w:tc>
          <w:tcPr>
            <w:tcW w:w="992" w:type="dxa"/>
            <w:tcBorders>
              <w:top w:val="double" w:sz="4" w:space="0" w:color="auto"/>
              <w:bottom w:val="nil"/>
            </w:tcBorders>
            <w:noWrap/>
          </w:tcPr>
          <w:p w14:paraId="3EB3A385" w14:textId="77777777" w:rsidR="00331994" w:rsidRPr="00582304" w:rsidRDefault="00331994" w:rsidP="008B57D8">
            <w:pPr>
              <w:spacing w:line="240" w:lineRule="auto"/>
              <w:rPr>
                <w:iCs/>
                <w:szCs w:val="24"/>
              </w:rPr>
            </w:pPr>
            <w:r>
              <w:rPr>
                <w:rFonts w:hint="eastAsia"/>
                <w:color w:val="000000"/>
              </w:rPr>
              <w:t>29.35</w:t>
            </w:r>
          </w:p>
        </w:tc>
        <w:tc>
          <w:tcPr>
            <w:tcW w:w="990" w:type="dxa"/>
            <w:tcBorders>
              <w:top w:val="double" w:sz="4" w:space="0" w:color="auto"/>
              <w:bottom w:val="nil"/>
            </w:tcBorders>
            <w:noWrap/>
          </w:tcPr>
          <w:p w14:paraId="0C94FB1D" w14:textId="77777777" w:rsidR="00331994" w:rsidRPr="00582304" w:rsidRDefault="00331994" w:rsidP="008B57D8">
            <w:pPr>
              <w:spacing w:line="240" w:lineRule="auto"/>
              <w:rPr>
                <w:iCs/>
                <w:szCs w:val="24"/>
              </w:rPr>
            </w:pPr>
            <w:r>
              <w:rPr>
                <w:rFonts w:hint="eastAsia"/>
                <w:color w:val="000000"/>
              </w:rPr>
              <w:t>37.37</w:t>
            </w:r>
          </w:p>
        </w:tc>
        <w:tc>
          <w:tcPr>
            <w:tcW w:w="1278" w:type="dxa"/>
            <w:tcBorders>
              <w:top w:val="double" w:sz="4" w:space="0" w:color="auto"/>
              <w:bottom w:val="nil"/>
            </w:tcBorders>
          </w:tcPr>
          <w:p w14:paraId="4A723A30" w14:textId="77777777" w:rsidR="00331994" w:rsidRPr="00582304" w:rsidRDefault="00331994" w:rsidP="008B57D8">
            <w:pPr>
              <w:spacing w:line="240" w:lineRule="auto"/>
              <w:rPr>
                <w:color w:val="FF0000"/>
                <w:szCs w:val="24"/>
              </w:rPr>
            </w:pPr>
            <w:r>
              <w:rPr>
                <w:rFonts w:hint="eastAsia"/>
                <w:color w:val="000000"/>
              </w:rPr>
              <w:t>0.88</w:t>
            </w:r>
          </w:p>
        </w:tc>
      </w:tr>
      <w:tr w:rsidR="00331994" w:rsidRPr="00582304" w14:paraId="188543A1" w14:textId="77777777" w:rsidTr="008B57D8">
        <w:trPr>
          <w:trHeight w:val="324"/>
        </w:trPr>
        <w:tc>
          <w:tcPr>
            <w:tcW w:w="566" w:type="dxa"/>
            <w:vMerge/>
            <w:tcBorders>
              <w:top w:val="nil"/>
              <w:bottom w:val="nil"/>
            </w:tcBorders>
            <w:hideMark/>
          </w:tcPr>
          <w:p w14:paraId="784C8C6E" w14:textId="77777777" w:rsidR="00331994" w:rsidRPr="00582304" w:rsidRDefault="00331994" w:rsidP="008B57D8">
            <w:pPr>
              <w:spacing w:line="240" w:lineRule="auto"/>
              <w:rPr>
                <w:iCs/>
                <w:szCs w:val="24"/>
              </w:rPr>
            </w:pPr>
          </w:p>
        </w:tc>
        <w:tc>
          <w:tcPr>
            <w:tcW w:w="1274" w:type="dxa"/>
            <w:tcBorders>
              <w:top w:val="nil"/>
              <w:bottom w:val="nil"/>
            </w:tcBorders>
          </w:tcPr>
          <w:p w14:paraId="2BB4486E"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3E4B702A" w14:textId="77777777" w:rsidR="00331994" w:rsidRPr="00582304" w:rsidRDefault="00331994" w:rsidP="008B57D8">
            <w:pPr>
              <w:spacing w:line="240" w:lineRule="auto"/>
              <w:rPr>
                <w:iCs/>
                <w:szCs w:val="24"/>
              </w:rPr>
            </w:pPr>
          </w:p>
        </w:tc>
        <w:tc>
          <w:tcPr>
            <w:tcW w:w="1084" w:type="dxa"/>
            <w:tcBorders>
              <w:top w:val="nil"/>
              <w:bottom w:val="nil"/>
            </w:tcBorders>
            <w:noWrap/>
          </w:tcPr>
          <w:p w14:paraId="6F1ACAAE" w14:textId="77777777" w:rsidR="00331994" w:rsidRPr="00582304" w:rsidRDefault="00331994" w:rsidP="008B57D8">
            <w:pPr>
              <w:spacing w:line="240" w:lineRule="auto"/>
              <w:rPr>
                <w:iCs/>
                <w:szCs w:val="24"/>
              </w:rPr>
            </w:pPr>
            <w:r>
              <w:rPr>
                <w:rFonts w:hint="eastAsia"/>
                <w:color w:val="000000"/>
              </w:rPr>
              <w:t>305.92</w:t>
            </w:r>
          </w:p>
        </w:tc>
        <w:tc>
          <w:tcPr>
            <w:tcW w:w="1085" w:type="dxa"/>
            <w:tcBorders>
              <w:top w:val="nil"/>
              <w:bottom w:val="nil"/>
            </w:tcBorders>
            <w:noWrap/>
          </w:tcPr>
          <w:p w14:paraId="71DE63BA" w14:textId="77777777" w:rsidR="00331994" w:rsidRPr="00582304" w:rsidRDefault="00331994" w:rsidP="008B57D8">
            <w:pPr>
              <w:spacing w:line="240" w:lineRule="auto"/>
              <w:rPr>
                <w:iCs/>
                <w:szCs w:val="24"/>
              </w:rPr>
            </w:pPr>
            <w:r>
              <w:rPr>
                <w:rFonts w:hint="eastAsia"/>
                <w:color w:val="000000"/>
              </w:rPr>
              <w:t>5.92</w:t>
            </w:r>
          </w:p>
        </w:tc>
        <w:tc>
          <w:tcPr>
            <w:tcW w:w="1089" w:type="dxa"/>
            <w:tcBorders>
              <w:top w:val="nil"/>
              <w:bottom w:val="nil"/>
            </w:tcBorders>
            <w:noWrap/>
          </w:tcPr>
          <w:p w14:paraId="7BA4D3C6" w14:textId="77777777" w:rsidR="00331994" w:rsidRPr="00582304" w:rsidRDefault="00331994" w:rsidP="008B57D8">
            <w:pPr>
              <w:spacing w:line="240" w:lineRule="auto"/>
              <w:rPr>
                <w:iCs/>
                <w:szCs w:val="24"/>
              </w:rPr>
            </w:pPr>
            <w:r>
              <w:rPr>
                <w:rFonts w:hint="eastAsia"/>
                <w:color w:val="000000"/>
              </w:rPr>
              <w:t>46.18</w:t>
            </w:r>
          </w:p>
        </w:tc>
        <w:tc>
          <w:tcPr>
            <w:tcW w:w="992" w:type="dxa"/>
            <w:tcBorders>
              <w:top w:val="nil"/>
              <w:bottom w:val="nil"/>
            </w:tcBorders>
            <w:noWrap/>
          </w:tcPr>
          <w:p w14:paraId="7D5D40D9" w14:textId="77777777" w:rsidR="00331994" w:rsidRPr="00582304" w:rsidRDefault="00331994" w:rsidP="008B57D8">
            <w:pPr>
              <w:spacing w:line="240" w:lineRule="auto"/>
              <w:rPr>
                <w:iCs/>
                <w:szCs w:val="24"/>
              </w:rPr>
            </w:pPr>
            <w:r>
              <w:rPr>
                <w:rFonts w:hint="eastAsia"/>
                <w:color w:val="000000"/>
              </w:rPr>
              <w:t>37.24</w:t>
            </w:r>
          </w:p>
        </w:tc>
        <w:tc>
          <w:tcPr>
            <w:tcW w:w="990" w:type="dxa"/>
            <w:tcBorders>
              <w:top w:val="nil"/>
              <w:bottom w:val="nil"/>
            </w:tcBorders>
            <w:noWrap/>
          </w:tcPr>
          <w:p w14:paraId="7D8DB0A7" w14:textId="77777777" w:rsidR="00331994" w:rsidRPr="00582304" w:rsidRDefault="00331994" w:rsidP="008B57D8">
            <w:pPr>
              <w:spacing w:line="240" w:lineRule="auto"/>
              <w:rPr>
                <w:iCs/>
                <w:szCs w:val="24"/>
              </w:rPr>
            </w:pPr>
            <w:r>
              <w:rPr>
                <w:rFonts w:hint="eastAsia"/>
                <w:color w:val="000000"/>
              </w:rPr>
              <w:t>46.53</w:t>
            </w:r>
          </w:p>
        </w:tc>
        <w:tc>
          <w:tcPr>
            <w:tcW w:w="1278" w:type="dxa"/>
            <w:tcBorders>
              <w:top w:val="nil"/>
              <w:bottom w:val="nil"/>
            </w:tcBorders>
          </w:tcPr>
          <w:p w14:paraId="3FBEDF31"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79BB177A" w14:textId="77777777" w:rsidTr="008B57D8">
        <w:trPr>
          <w:trHeight w:val="324"/>
        </w:trPr>
        <w:tc>
          <w:tcPr>
            <w:tcW w:w="566" w:type="dxa"/>
            <w:vMerge/>
            <w:tcBorders>
              <w:top w:val="nil"/>
              <w:bottom w:val="nil"/>
            </w:tcBorders>
            <w:hideMark/>
          </w:tcPr>
          <w:p w14:paraId="4B802F62" w14:textId="77777777" w:rsidR="00331994" w:rsidRPr="00582304" w:rsidRDefault="00331994" w:rsidP="008B57D8">
            <w:pPr>
              <w:spacing w:line="240" w:lineRule="auto"/>
              <w:rPr>
                <w:iCs/>
                <w:szCs w:val="24"/>
              </w:rPr>
            </w:pPr>
          </w:p>
        </w:tc>
        <w:tc>
          <w:tcPr>
            <w:tcW w:w="1274" w:type="dxa"/>
            <w:tcBorders>
              <w:top w:val="nil"/>
              <w:bottom w:val="nil"/>
            </w:tcBorders>
          </w:tcPr>
          <w:p w14:paraId="0FA6AFC6"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08B20B5C" w14:textId="77777777" w:rsidR="00331994" w:rsidRPr="00582304" w:rsidRDefault="00331994" w:rsidP="008B57D8">
            <w:pPr>
              <w:spacing w:line="240" w:lineRule="auto"/>
              <w:rPr>
                <w:iCs/>
                <w:szCs w:val="24"/>
              </w:rPr>
            </w:pPr>
          </w:p>
        </w:tc>
        <w:tc>
          <w:tcPr>
            <w:tcW w:w="1084" w:type="dxa"/>
            <w:tcBorders>
              <w:top w:val="nil"/>
              <w:bottom w:val="nil"/>
            </w:tcBorders>
            <w:noWrap/>
          </w:tcPr>
          <w:p w14:paraId="316A8664" w14:textId="77777777" w:rsidR="00331994" w:rsidRPr="00582304" w:rsidRDefault="00331994" w:rsidP="008B57D8">
            <w:pPr>
              <w:spacing w:line="240" w:lineRule="auto"/>
              <w:rPr>
                <w:iCs/>
                <w:szCs w:val="24"/>
              </w:rPr>
            </w:pPr>
            <w:r>
              <w:rPr>
                <w:rFonts w:hint="eastAsia"/>
                <w:color w:val="000000"/>
              </w:rPr>
              <w:t>231.82</w:t>
            </w:r>
          </w:p>
        </w:tc>
        <w:tc>
          <w:tcPr>
            <w:tcW w:w="1085" w:type="dxa"/>
            <w:tcBorders>
              <w:top w:val="nil"/>
              <w:bottom w:val="nil"/>
            </w:tcBorders>
            <w:noWrap/>
          </w:tcPr>
          <w:p w14:paraId="5EB2661F" w14:textId="77777777" w:rsidR="00331994" w:rsidRPr="00582304" w:rsidRDefault="00331994" w:rsidP="008B57D8">
            <w:pPr>
              <w:spacing w:line="240" w:lineRule="auto"/>
              <w:rPr>
                <w:iCs/>
                <w:szCs w:val="24"/>
              </w:rPr>
            </w:pPr>
            <w:r>
              <w:rPr>
                <w:rFonts w:hint="eastAsia"/>
                <w:color w:val="000000"/>
              </w:rPr>
              <w:t>-68.18</w:t>
            </w:r>
          </w:p>
        </w:tc>
        <w:tc>
          <w:tcPr>
            <w:tcW w:w="1089" w:type="dxa"/>
            <w:tcBorders>
              <w:top w:val="nil"/>
              <w:bottom w:val="nil"/>
            </w:tcBorders>
            <w:noWrap/>
          </w:tcPr>
          <w:p w14:paraId="7D048B26" w14:textId="77777777" w:rsidR="00331994" w:rsidRPr="00582304" w:rsidRDefault="00331994" w:rsidP="008B57D8">
            <w:pPr>
              <w:spacing w:line="240" w:lineRule="auto"/>
              <w:rPr>
                <w:iCs/>
                <w:szCs w:val="24"/>
              </w:rPr>
            </w:pPr>
            <w:r>
              <w:rPr>
                <w:rFonts w:hint="eastAsia"/>
                <w:color w:val="000000"/>
              </w:rPr>
              <w:t>21.15</w:t>
            </w:r>
          </w:p>
        </w:tc>
        <w:tc>
          <w:tcPr>
            <w:tcW w:w="992" w:type="dxa"/>
            <w:tcBorders>
              <w:top w:val="nil"/>
              <w:bottom w:val="nil"/>
            </w:tcBorders>
            <w:noWrap/>
          </w:tcPr>
          <w:p w14:paraId="325B337B" w14:textId="77777777" w:rsidR="00331994" w:rsidRPr="00582304" w:rsidRDefault="00331994" w:rsidP="008B57D8">
            <w:pPr>
              <w:spacing w:line="240" w:lineRule="auto"/>
              <w:rPr>
                <w:iCs/>
                <w:szCs w:val="24"/>
              </w:rPr>
            </w:pPr>
            <w:r>
              <w:rPr>
                <w:rFonts w:hint="eastAsia"/>
                <w:color w:val="000000"/>
              </w:rPr>
              <w:t>17.38</w:t>
            </w:r>
          </w:p>
        </w:tc>
        <w:tc>
          <w:tcPr>
            <w:tcW w:w="990" w:type="dxa"/>
            <w:tcBorders>
              <w:top w:val="nil"/>
              <w:bottom w:val="nil"/>
            </w:tcBorders>
            <w:noWrap/>
          </w:tcPr>
          <w:p w14:paraId="6FD2C721" w14:textId="77777777" w:rsidR="00331994" w:rsidRPr="00582304" w:rsidRDefault="00331994" w:rsidP="008B57D8">
            <w:pPr>
              <w:spacing w:line="240" w:lineRule="auto"/>
              <w:rPr>
                <w:iCs/>
                <w:szCs w:val="24"/>
              </w:rPr>
            </w:pPr>
            <w:r>
              <w:rPr>
                <w:rFonts w:hint="eastAsia"/>
                <w:color w:val="000000"/>
              </w:rPr>
              <w:t>71.38</w:t>
            </w:r>
          </w:p>
        </w:tc>
        <w:tc>
          <w:tcPr>
            <w:tcW w:w="1278" w:type="dxa"/>
            <w:tcBorders>
              <w:top w:val="nil"/>
              <w:bottom w:val="nil"/>
            </w:tcBorders>
          </w:tcPr>
          <w:p w14:paraId="042E27D7"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99274EE" w14:textId="77777777" w:rsidTr="008B57D8">
        <w:trPr>
          <w:trHeight w:val="324"/>
        </w:trPr>
        <w:tc>
          <w:tcPr>
            <w:tcW w:w="566" w:type="dxa"/>
            <w:vMerge/>
            <w:tcBorders>
              <w:top w:val="nil"/>
              <w:bottom w:val="single" w:sz="4" w:space="0" w:color="auto"/>
            </w:tcBorders>
          </w:tcPr>
          <w:p w14:paraId="1980A24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6DD3FB2"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0E196B0"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95E9DB5" w14:textId="77777777" w:rsidR="00331994" w:rsidRPr="00582304" w:rsidRDefault="00331994" w:rsidP="008B57D8">
            <w:pPr>
              <w:spacing w:line="240" w:lineRule="auto"/>
              <w:rPr>
                <w:color w:val="000000"/>
              </w:rPr>
            </w:pPr>
            <w:r>
              <w:rPr>
                <w:rFonts w:hint="eastAsia"/>
                <w:color w:val="000000"/>
              </w:rPr>
              <w:t>256.95</w:t>
            </w:r>
          </w:p>
        </w:tc>
        <w:tc>
          <w:tcPr>
            <w:tcW w:w="1085" w:type="dxa"/>
            <w:tcBorders>
              <w:top w:val="nil"/>
              <w:bottom w:val="single" w:sz="4" w:space="0" w:color="auto"/>
            </w:tcBorders>
            <w:noWrap/>
          </w:tcPr>
          <w:p w14:paraId="0DD4CBF9" w14:textId="77777777" w:rsidR="00331994" w:rsidRPr="00582304" w:rsidRDefault="00331994" w:rsidP="008B57D8">
            <w:pPr>
              <w:spacing w:line="240" w:lineRule="auto"/>
              <w:rPr>
                <w:color w:val="000000"/>
              </w:rPr>
            </w:pPr>
            <w:r>
              <w:rPr>
                <w:rFonts w:hint="eastAsia"/>
                <w:color w:val="000000"/>
              </w:rPr>
              <w:t>-43.05</w:t>
            </w:r>
          </w:p>
        </w:tc>
        <w:tc>
          <w:tcPr>
            <w:tcW w:w="1089" w:type="dxa"/>
            <w:tcBorders>
              <w:top w:val="nil"/>
              <w:bottom w:val="single" w:sz="4" w:space="0" w:color="auto"/>
            </w:tcBorders>
            <w:noWrap/>
          </w:tcPr>
          <w:p w14:paraId="37A1D12C" w14:textId="77777777" w:rsidR="00331994" w:rsidRPr="00582304" w:rsidRDefault="00331994" w:rsidP="008B57D8">
            <w:pPr>
              <w:spacing w:line="240" w:lineRule="auto"/>
              <w:rPr>
                <w:color w:val="000000"/>
              </w:rPr>
            </w:pPr>
            <w:r>
              <w:rPr>
                <w:rFonts w:hint="eastAsia"/>
                <w:color w:val="000000"/>
              </w:rPr>
              <w:t>38.25</w:t>
            </w:r>
          </w:p>
        </w:tc>
        <w:tc>
          <w:tcPr>
            <w:tcW w:w="992" w:type="dxa"/>
            <w:tcBorders>
              <w:top w:val="nil"/>
              <w:bottom w:val="single" w:sz="4" w:space="0" w:color="auto"/>
            </w:tcBorders>
            <w:noWrap/>
          </w:tcPr>
          <w:p w14:paraId="55E243EC" w14:textId="77777777" w:rsidR="00331994" w:rsidRPr="00582304" w:rsidRDefault="00331994" w:rsidP="008B57D8">
            <w:pPr>
              <w:spacing w:line="240" w:lineRule="auto"/>
              <w:rPr>
                <w:color w:val="000000"/>
              </w:rPr>
            </w:pPr>
            <w:r>
              <w:rPr>
                <w:rFonts w:hint="eastAsia"/>
                <w:color w:val="000000"/>
              </w:rPr>
              <w:t>32.16</w:t>
            </w:r>
          </w:p>
        </w:tc>
        <w:tc>
          <w:tcPr>
            <w:tcW w:w="990" w:type="dxa"/>
            <w:tcBorders>
              <w:top w:val="nil"/>
              <w:bottom w:val="single" w:sz="4" w:space="0" w:color="auto"/>
            </w:tcBorders>
            <w:noWrap/>
          </w:tcPr>
          <w:p w14:paraId="6454A4C0" w14:textId="77777777" w:rsidR="00331994" w:rsidRPr="00582304" w:rsidRDefault="00331994" w:rsidP="008B57D8">
            <w:pPr>
              <w:spacing w:line="240" w:lineRule="auto"/>
              <w:rPr>
                <w:color w:val="000000"/>
              </w:rPr>
            </w:pPr>
            <w:r>
              <w:rPr>
                <w:rFonts w:hint="eastAsia"/>
                <w:color w:val="000000"/>
              </w:rPr>
              <w:t>57.57</w:t>
            </w:r>
          </w:p>
        </w:tc>
        <w:tc>
          <w:tcPr>
            <w:tcW w:w="1278" w:type="dxa"/>
            <w:tcBorders>
              <w:top w:val="nil"/>
              <w:bottom w:val="single" w:sz="4" w:space="0" w:color="auto"/>
            </w:tcBorders>
          </w:tcPr>
          <w:p w14:paraId="1E4148CC" w14:textId="77777777" w:rsidR="00331994" w:rsidRPr="00582304" w:rsidRDefault="00331994" w:rsidP="008B57D8">
            <w:pPr>
              <w:spacing w:line="240" w:lineRule="auto"/>
              <w:rPr>
                <w:color w:val="000000"/>
              </w:rPr>
            </w:pPr>
            <w:r>
              <w:rPr>
                <w:rFonts w:hint="eastAsia"/>
                <w:color w:val="000000"/>
              </w:rPr>
              <w:t>0.88</w:t>
            </w:r>
          </w:p>
        </w:tc>
      </w:tr>
      <w:tr w:rsidR="00331994" w:rsidRPr="00582304" w14:paraId="546FB1F6" w14:textId="77777777" w:rsidTr="008B57D8">
        <w:trPr>
          <w:trHeight w:val="324"/>
        </w:trPr>
        <w:tc>
          <w:tcPr>
            <w:tcW w:w="566" w:type="dxa"/>
            <w:vMerge w:val="restart"/>
            <w:tcBorders>
              <w:top w:val="single" w:sz="4" w:space="0" w:color="auto"/>
              <w:bottom w:val="nil"/>
            </w:tcBorders>
            <w:noWrap/>
          </w:tcPr>
          <w:p w14:paraId="129C987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1C92DEEF"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497F4367" w14:textId="77777777" w:rsidR="00331994" w:rsidRPr="00582304" w:rsidRDefault="00331994" w:rsidP="008B57D8">
            <w:pPr>
              <w:spacing w:line="240" w:lineRule="auto"/>
              <w:rPr>
                <w:iCs/>
                <w:szCs w:val="24"/>
              </w:rPr>
            </w:pPr>
            <w:r>
              <w:rPr>
                <w:rFonts w:hint="eastAsia"/>
                <w:color w:val="000000"/>
              </w:rPr>
              <w:t>250.49</w:t>
            </w:r>
          </w:p>
        </w:tc>
        <w:tc>
          <w:tcPr>
            <w:tcW w:w="1084" w:type="dxa"/>
            <w:tcBorders>
              <w:top w:val="single" w:sz="4" w:space="0" w:color="auto"/>
              <w:bottom w:val="nil"/>
            </w:tcBorders>
            <w:noWrap/>
          </w:tcPr>
          <w:p w14:paraId="32499252" w14:textId="77777777" w:rsidR="00331994" w:rsidRPr="00582304" w:rsidRDefault="00331994" w:rsidP="008B57D8">
            <w:pPr>
              <w:spacing w:line="240" w:lineRule="auto"/>
              <w:rPr>
                <w:iCs/>
                <w:szCs w:val="24"/>
              </w:rPr>
            </w:pPr>
            <w:r>
              <w:rPr>
                <w:rFonts w:hint="eastAsia"/>
                <w:color w:val="000000"/>
              </w:rPr>
              <w:t>296.33</w:t>
            </w:r>
          </w:p>
        </w:tc>
        <w:tc>
          <w:tcPr>
            <w:tcW w:w="1085" w:type="dxa"/>
            <w:tcBorders>
              <w:top w:val="single" w:sz="4" w:space="0" w:color="auto"/>
              <w:bottom w:val="nil"/>
            </w:tcBorders>
            <w:noWrap/>
          </w:tcPr>
          <w:p w14:paraId="4B7F2DB4" w14:textId="77777777" w:rsidR="00331994" w:rsidRPr="00582304" w:rsidRDefault="00331994" w:rsidP="008B57D8">
            <w:pPr>
              <w:spacing w:line="240" w:lineRule="auto"/>
              <w:rPr>
                <w:iCs/>
                <w:szCs w:val="24"/>
              </w:rPr>
            </w:pPr>
            <w:r>
              <w:rPr>
                <w:rFonts w:hint="eastAsia"/>
                <w:color w:val="000000"/>
              </w:rPr>
              <w:t>-3.67</w:t>
            </w:r>
          </w:p>
        </w:tc>
        <w:tc>
          <w:tcPr>
            <w:tcW w:w="1089" w:type="dxa"/>
            <w:tcBorders>
              <w:top w:val="single" w:sz="4" w:space="0" w:color="auto"/>
              <w:bottom w:val="nil"/>
            </w:tcBorders>
            <w:noWrap/>
          </w:tcPr>
          <w:p w14:paraId="69092B07" w14:textId="77777777" w:rsidR="00331994" w:rsidRPr="00582304" w:rsidRDefault="00331994" w:rsidP="008B57D8">
            <w:pPr>
              <w:spacing w:line="240" w:lineRule="auto"/>
              <w:rPr>
                <w:iCs/>
                <w:szCs w:val="24"/>
              </w:rPr>
            </w:pPr>
            <w:r>
              <w:rPr>
                <w:rFonts w:hint="eastAsia"/>
                <w:color w:val="000000"/>
              </w:rPr>
              <w:t>13.18</w:t>
            </w:r>
          </w:p>
        </w:tc>
        <w:tc>
          <w:tcPr>
            <w:tcW w:w="992" w:type="dxa"/>
            <w:tcBorders>
              <w:top w:val="single" w:sz="4" w:space="0" w:color="auto"/>
              <w:bottom w:val="nil"/>
            </w:tcBorders>
            <w:noWrap/>
          </w:tcPr>
          <w:p w14:paraId="1FC4A72D" w14:textId="77777777" w:rsidR="00331994" w:rsidRPr="00582304" w:rsidRDefault="00331994" w:rsidP="008B57D8">
            <w:pPr>
              <w:spacing w:line="240" w:lineRule="auto"/>
              <w:rPr>
                <w:iCs/>
                <w:szCs w:val="24"/>
              </w:rPr>
            </w:pPr>
            <w:r>
              <w:rPr>
                <w:rFonts w:hint="eastAsia"/>
                <w:color w:val="000000"/>
              </w:rPr>
              <w:t>10.6</w:t>
            </w:r>
          </w:p>
        </w:tc>
        <w:tc>
          <w:tcPr>
            <w:tcW w:w="990" w:type="dxa"/>
            <w:tcBorders>
              <w:top w:val="single" w:sz="4" w:space="0" w:color="auto"/>
              <w:bottom w:val="nil"/>
            </w:tcBorders>
            <w:noWrap/>
          </w:tcPr>
          <w:p w14:paraId="564E37F2" w14:textId="77777777" w:rsidR="00331994" w:rsidRPr="00582304" w:rsidRDefault="00331994" w:rsidP="008B57D8">
            <w:pPr>
              <w:spacing w:line="240" w:lineRule="auto"/>
              <w:rPr>
                <w:iCs/>
                <w:szCs w:val="24"/>
              </w:rPr>
            </w:pPr>
            <w:r>
              <w:rPr>
                <w:rFonts w:hint="eastAsia"/>
                <w:color w:val="000000"/>
              </w:rPr>
              <w:t>13.68</w:t>
            </w:r>
          </w:p>
        </w:tc>
        <w:tc>
          <w:tcPr>
            <w:tcW w:w="1278" w:type="dxa"/>
            <w:tcBorders>
              <w:top w:val="single" w:sz="4" w:space="0" w:color="auto"/>
              <w:bottom w:val="nil"/>
            </w:tcBorders>
          </w:tcPr>
          <w:p w14:paraId="11C52D83"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7831E720" w14:textId="77777777" w:rsidTr="008B57D8">
        <w:trPr>
          <w:trHeight w:val="324"/>
        </w:trPr>
        <w:tc>
          <w:tcPr>
            <w:tcW w:w="566" w:type="dxa"/>
            <w:vMerge/>
            <w:tcBorders>
              <w:top w:val="nil"/>
              <w:bottom w:val="nil"/>
            </w:tcBorders>
          </w:tcPr>
          <w:p w14:paraId="5C0B0D1F" w14:textId="77777777" w:rsidR="00331994" w:rsidRPr="00582304" w:rsidRDefault="00331994" w:rsidP="008B57D8">
            <w:pPr>
              <w:spacing w:line="240" w:lineRule="auto"/>
              <w:rPr>
                <w:iCs/>
                <w:szCs w:val="24"/>
              </w:rPr>
            </w:pPr>
          </w:p>
        </w:tc>
        <w:tc>
          <w:tcPr>
            <w:tcW w:w="1274" w:type="dxa"/>
            <w:tcBorders>
              <w:top w:val="nil"/>
              <w:bottom w:val="nil"/>
            </w:tcBorders>
          </w:tcPr>
          <w:p w14:paraId="2F03478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2BDC347A" w14:textId="77777777" w:rsidR="00331994" w:rsidRPr="00582304" w:rsidRDefault="00331994" w:rsidP="008B57D8">
            <w:pPr>
              <w:spacing w:line="240" w:lineRule="auto"/>
              <w:rPr>
                <w:iCs/>
                <w:szCs w:val="24"/>
              </w:rPr>
            </w:pPr>
          </w:p>
        </w:tc>
        <w:tc>
          <w:tcPr>
            <w:tcW w:w="1084" w:type="dxa"/>
            <w:tcBorders>
              <w:top w:val="nil"/>
              <w:bottom w:val="nil"/>
            </w:tcBorders>
            <w:noWrap/>
          </w:tcPr>
          <w:p w14:paraId="39D600C4" w14:textId="77777777" w:rsidR="00331994" w:rsidRPr="00582304" w:rsidRDefault="00331994" w:rsidP="008B57D8">
            <w:pPr>
              <w:spacing w:line="240" w:lineRule="auto"/>
              <w:rPr>
                <w:iCs/>
                <w:szCs w:val="24"/>
              </w:rPr>
            </w:pPr>
            <w:r>
              <w:rPr>
                <w:rFonts w:hint="eastAsia"/>
                <w:color w:val="000000"/>
              </w:rPr>
              <w:t>297.62</w:t>
            </w:r>
          </w:p>
        </w:tc>
        <w:tc>
          <w:tcPr>
            <w:tcW w:w="1085" w:type="dxa"/>
            <w:tcBorders>
              <w:top w:val="nil"/>
              <w:bottom w:val="nil"/>
            </w:tcBorders>
            <w:noWrap/>
          </w:tcPr>
          <w:p w14:paraId="61E82DE0" w14:textId="77777777" w:rsidR="00331994" w:rsidRPr="00582304" w:rsidRDefault="00331994" w:rsidP="008B57D8">
            <w:pPr>
              <w:spacing w:line="240" w:lineRule="auto"/>
              <w:rPr>
                <w:iCs/>
                <w:szCs w:val="24"/>
              </w:rPr>
            </w:pPr>
            <w:r>
              <w:rPr>
                <w:rFonts w:hint="eastAsia"/>
                <w:color w:val="000000"/>
              </w:rPr>
              <w:t>-2.38</w:t>
            </w:r>
          </w:p>
        </w:tc>
        <w:tc>
          <w:tcPr>
            <w:tcW w:w="1089" w:type="dxa"/>
            <w:tcBorders>
              <w:top w:val="nil"/>
              <w:bottom w:val="nil"/>
            </w:tcBorders>
            <w:noWrap/>
          </w:tcPr>
          <w:p w14:paraId="2334DFF1" w14:textId="77777777" w:rsidR="00331994" w:rsidRPr="00582304" w:rsidRDefault="00331994" w:rsidP="008B57D8">
            <w:pPr>
              <w:spacing w:line="240" w:lineRule="auto"/>
              <w:rPr>
                <w:iCs/>
                <w:szCs w:val="24"/>
              </w:rPr>
            </w:pPr>
            <w:r>
              <w:rPr>
                <w:rFonts w:hint="eastAsia"/>
                <w:color w:val="000000"/>
              </w:rPr>
              <w:t>19.24</w:t>
            </w:r>
          </w:p>
        </w:tc>
        <w:tc>
          <w:tcPr>
            <w:tcW w:w="992" w:type="dxa"/>
            <w:tcBorders>
              <w:top w:val="nil"/>
              <w:bottom w:val="nil"/>
            </w:tcBorders>
            <w:noWrap/>
          </w:tcPr>
          <w:p w14:paraId="3E7FD3CD" w14:textId="77777777" w:rsidR="00331994" w:rsidRPr="00582304" w:rsidRDefault="00331994" w:rsidP="008B57D8">
            <w:pPr>
              <w:spacing w:line="240" w:lineRule="auto"/>
              <w:rPr>
                <w:iCs/>
                <w:szCs w:val="24"/>
              </w:rPr>
            </w:pPr>
            <w:r>
              <w:rPr>
                <w:rFonts w:hint="eastAsia"/>
                <w:color w:val="000000"/>
              </w:rPr>
              <w:t>15.12</w:t>
            </w:r>
          </w:p>
        </w:tc>
        <w:tc>
          <w:tcPr>
            <w:tcW w:w="990" w:type="dxa"/>
            <w:tcBorders>
              <w:top w:val="nil"/>
              <w:bottom w:val="nil"/>
            </w:tcBorders>
            <w:noWrap/>
          </w:tcPr>
          <w:p w14:paraId="48ED429A" w14:textId="77777777" w:rsidR="00331994" w:rsidRPr="00582304" w:rsidRDefault="00331994" w:rsidP="008B57D8">
            <w:pPr>
              <w:spacing w:line="240" w:lineRule="auto"/>
              <w:rPr>
                <w:iCs/>
                <w:szCs w:val="24"/>
              </w:rPr>
            </w:pPr>
            <w:r>
              <w:rPr>
                <w:rFonts w:hint="eastAsia"/>
                <w:color w:val="000000"/>
              </w:rPr>
              <w:t>19.37</w:t>
            </w:r>
          </w:p>
        </w:tc>
        <w:tc>
          <w:tcPr>
            <w:tcW w:w="1278" w:type="dxa"/>
            <w:tcBorders>
              <w:top w:val="nil"/>
              <w:bottom w:val="nil"/>
            </w:tcBorders>
          </w:tcPr>
          <w:p w14:paraId="5120F3B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1B932C1" w14:textId="77777777" w:rsidTr="008B57D8">
        <w:trPr>
          <w:trHeight w:val="324"/>
        </w:trPr>
        <w:tc>
          <w:tcPr>
            <w:tcW w:w="566" w:type="dxa"/>
            <w:vMerge/>
            <w:tcBorders>
              <w:top w:val="nil"/>
              <w:bottom w:val="nil"/>
            </w:tcBorders>
          </w:tcPr>
          <w:p w14:paraId="2D7CB34F" w14:textId="77777777" w:rsidR="00331994" w:rsidRPr="00582304" w:rsidRDefault="00331994" w:rsidP="008B57D8">
            <w:pPr>
              <w:spacing w:line="240" w:lineRule="auto"/>
              <w:rPr>
                <w:iCs/>
                <w:szCs w:val="24"/>
              </w:rPr>
            </w:pPr>
          </w:p>
        </w:tc>
        <w:tc>
          <w:tcPr>
            <w:tcW w:w="1274" w:type="dxa"/>
            <w:tcBorders>
              <w:top w:val="nil"/>
              <w:bottom w:val="nil"/>
            </w:tcBorders>
          </w:tcPr>
          <w:p w14:paraId="23F79AC5"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CF92C77" w14:textId="77777777" w:rsidR="00331994" w:rsidRPr="00582304" w:rsidRDefault="00331994" w:rsidP="008B57D8">
            <w:pPr>
              <w:spacing w:line="240" w:lineRule="auto"/>
              <w:rPr>
                <w:iCs/>
                <w:szCs w:val="24"/>
              </w:rPr>
            </w:pPr>
          </w:p>
        </w:tc>
        <w:tc>
          <w:tcPr>
            <w:tcW w:w="1084" w:type="dxa"/>
            <w:tcBorders>
              <w:top w:val="nil"/>
              <w:bottom w:val="nil"/>
            </w:tcBorders>
            <w:noWrap/>
          </w:tcPr>
          <w:p w14:paraId="2E2BB436" w14:textId="77777777" w:rsidR="00331994" w:rsidRPr="00582304" w:rsidRDefault="00331994" w:rsidP="008B57D8">
            <w:pPr>
              <w:spacing w:line="240" w:lineRule="auto"/>
              <w:rPr>
                <w:iCs/>
                <w:szCs w:val="24"/>
              </w:rPr>
            </w:pPr>
            <w:r>
              <w:rPr>
                <w:rFonts w:hint="eastAsia"/>
                <w:color w:val="000000"/>
              </w:rPr>
              <w:t>277.91</w:t>
            </w:r>
          </w:p>
        </w:tc>
        <w:tc>
          <w:tcPr>
            <w:tcW w:w="1085" w:type="dxa"/>
            <w:tcBorders>
              <w:top w:val="nil"/>
              <w:bottom w:val="nil"/>
            </w:tcBorders>
            <w:noWrap/>
          </w:tcPr>
          <w:p w14:paraId="5DAD5382" w14:textId="77777777" w:rsidR="00331994" w:rsidRPr="00582304" w:rsidRDefault="00331994" w:rsidP="008B57D8">
            <w:pPr>
              <w:spacing w:line="240" w:lineRule="auto"/>
              <w:rPr>
                <w:iCs/>
                <w:szCs w:val="24"/>
              </w:rPr>
            </w:pPr>
            <w:r>
              <w:rPr>
                <w:rFonts w:hint="eastAsia"/>
                <w:color w:val="000000"/>
              </w:rPr>
              <w:t>-22.09</w:t>
            </w:r>
          </w:p>
        </w:tc>
        <w:tc>
          <w:tcPr>
            <w:tcW w:w="1089" w:type="dxa"/>
            <w:tcBorders>
              <w:top w:val="nil"/>
              <w:bottom w:val="nil"/>
            </w:tcBorders>
            <w:noWrap/>
          </w:tcPr>
          <w:p w14:paraId="5D697E89" w14:textId="77777777" w:rsidR="00331994" w:rsidRPr="00582304" w:rsidRDefault="00331994" w:rsidP="008B57D8">
            <w:pPr>
              <w:spacing w:line="240" w:lineRule="auto"/>
              <w:rPr>
                <w:iCs/>
                <w:szCs w:val="24"/>
              </w:rPr>
            </w:pPr>
            <w:r>
              <w:rPr>
                <w:rFonts w:hint="eastAsia"/>
                <w:color w:val="000000"/>
              </w:rPr>
              <w:t>9.81</w:t>
            </w:r>
          </w:p>
        </w:tc>
        <w:tc>
          <w:tcPr>
            <w:tcW w:w="992" w:type="dxa"/>
            <w:tcBorders>
              <w:top w:val="nil"/>
              <w:bottom w:val="nil"/>
            </w:tcBorders>
            <w:noWrap/>
          </w:tcPr>
          <w:p w14:paraId="33284595" w14:textId="77777777" w:rsidR="00331994" w:rsidRPr="00582304" w:rsidRDefault="00331994" w:rsidP="008B57D8">
            <w:pPr>
              <w:spacing w:line="240" w:lineRule="auto"/>
              <w:rPr>
                <w:iCs/>
                <w:szCs w:val="24"/>
              </w:rPr>
            </w:pPr>
            <w:r>
              <w:rPr>
                <w:rFonts w:hint="eastAsia"/>
                <w:color w:val="000000"/>
              </w:rPr>
              <w:t>8.74</w:t>
            </w:r>
          </w:p>
        </w:tc>
        <w:tc>
          <w:tcPr>
            <w:tcW w:w="990" w:type="dxa"/>
            <w:tcBorders>
              <w:top w:val="nil"/>
              <w:bottom w:val="nil"/>
            </w:tcBorders>
            <w:noWrap/>
          </w:tcPr>
          <w:p w14:paraId="2B02299D" w14:textId="77777777" w:rsidR="00331994" w:rsidRPr="00582304" w:rsidRDefault="00331994" w:rsidP="008B57D8">
            <w:pPr>
              <w:spacing w:line="240" w:lineRule="auto"/>
              <w:rPr>
                <w:iCs/>
                <w:szCs w:val="24"/>
              </w:rPr>
            </w:pPr>
            <w:r>
              <w:rPr>
                <w:rFonts w:hint="eastAsia"/>
                <w:color w:val="000000"/>
              </w:rPr>
              <w:t>24.16</w:t>
            </w:r>
          </w:p>
        </w:tc>
        <w:tc>
          <w:tcPr>
            <w:tcW w:w="1278" w:type="dxa"/>
            <w:tcBorders>
              <w:top w:val="nil"/>
              <w:bottom w:val="nil"/>
            </w:tcBorders>
          </w:tcPr>
          <w:p w14:paraId="0D0346A0"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55B16826" w14:textId="77777777" w:rsidTr="008B57D8">
        <w:trPr>
          <w:trHeight w:val="324"/>
        </w:trPr>
        <w:tc>
          <w:tcPr>
            <w:tcW w:w="566" w:type="dxa"/>
            <w:vMerge/>
            <w:tcBorders>
              <w:top w:val="nil"/>
              <w:bottom w:val="single" w:sz="4" w:space="0" w:color="auto"/>
            </w:tcBorders>
          </w:tcPr>
          <w:p w14:paraId="48DCECA8"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E6FBB00"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F65E442"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2F2C273" w14:textId="77777777" w:rsidR="00331994" w:rsidRPr="00582304" w:rsidRDefault="00331994" w:rsidP="008B57D8">
            <w:pPr>
              <w:spacing w:line="240" w:lineRule="auto"/>
              <w:rPr>
                <w:color w:val="000000"/>
              </w:rPr>
            </w:pPr>
            <w:r>
              <w:rPr>
                <w:rFonts w:hint="eastAsia"/>
                <w:color w:val="000000"/>
              </w:rPr>
              <w:t>295.75</w:t>
            </w:r>
          </w:p>
        </w:tc>
        <w:tc>
          <w:tcPr>
            <w:tcW w:w="1085" w:type="dxa"/>
            <w:tcBorders>
              <w:top w:val="nil"/>
              <w:bottom w:val="single" w:sz="4" w:space="0" w:color="auto"/>
            </w:tcBorders>
            <w:noWrap/>
          </w:tcPr>
          <w:p w14:paraId="361A5CAB" w14:textId="77777777" w:rsidR="00331994" w:rsidRPr="00582304" w:rsidRDefault="00331994" w:rsidP="008B57D8">
            <w:pPr>
              <w:spacing w:line="240" w:lineRule="auto"/>
              <w:rPr>
                <w:color w:val="000000"/>
              </w:rPr>
            </w:pPr>
            <w:r>
              <w:rPr>
                <w:rFonts w:hint="eastAsia"/>
                <w:color w:val="000000"/>
              </w:rPr>
              <w:t>-4.25</w:t>
            </w:r>
          </w:p>
        </w:tc>
        <w:tc>
          <w:tcPr>
            <w:tcW w:w="1089" w:type="dxa"/>
            <w:tcBorders>
              <w:top w:val="nil"/>
              <w:bottom w:val="single" w:sz="4" w:space="0" w:color="auto"/>
            </w:tcBorders>
            <w:noWrap/>
          </w:tcPr>
          <w:p w14:paraId="2C61CA04" w14:textId="77777777" w:rsidR="00331994" w:rsidRPr="00582304" w:rsidRDefault="00331994" w:rsidP="008B57D8">
            <w:pPr>
              <w:spacing w:line="240" w:lineRule="auto"/>
              <w:rPr>
                <w:color w:val="000000"/>
              </w:rPr>
            </w:pPr>
            <w:r>
              <w:rPr>
                <w:rFonts w:hint="eastAsia"/>
                <w:color w:val="000000"/>
              </w:rPr>
              <w:t>19.08</w:t>
            </w:r>
          </w:p>
        </w:tc>
        <w:tc>
          <w:tcPr>
            <w:tcW w:w="992" w:type="dxa"/>
            <w:tcBorders>
              <w:top w:val="nil"/>
              <w:bottom w:val="single" w:sz="4" w:space="0" w:color="auto"/>
            </w:tcBorders>
            <w:noWrap/>
          </w:tcPr>
          <w:p w14:paraId="3E8FC748" w14:textId="77777777" w:rsidR="00331994" w:rsidRPr="00582304" w:rsidRDefault="00331994" w:rsidP="008B57D8">
            <w:pPr>
              <w:spacing w:line="240" w:lineRule="auto"/>
              <w:rPr>
                <w:color w:val="000000"/>
              </w:rPr>
            </w:pPr>
            <w:r>
              <w:rPr>
                <w:rFonts w:hint="eastAsia"/>
                <w:color w:val="000000"/>
              </w:rPr>
              <w:t>17.75</w:t>
            </w:r>
          </w:p>
        </w:tc>
        <w:tc>
          <w:tcPr>
            <w:tcW w:w="990" w:type="dxa"/>
            <w:tcBorders>
              <w:top w:val="nil"/>
              <w:bottom w:val="single" w:sz="4" w:space="0" w:color="auto"/>
            </w:tcBorders>
            <w:noWrap/>
          </w:tcPr>
          <w:p w14:paraId="2CDCE81A" w14:textId="77777777" w:rsidR="00331994" w:rsidRPr="00582304" w:rsidRDefault="00331994" w:rsidP="008B57D8">
            <w:pPr>
              <w:spacing w:line="240" w:lineRule="auto"/>
              <w:rPr>
                <w:color w:val="000000"/>
              </w:rPr>
            </w:pPr>
            <w:r>
              <w:rPr>
                <w:rFonts w:hint="eastAsia"/>
                <w:color w:val="000000"/>
              </w:rPr>
              <w:t>19.53</w:t>
            </w:r>
          </w:p>
        </w:tc>
        <w:tc>
          <w:tcPr>
            <w:tcW w:w="1278" w:type="dxa"/>
            <w:tcBorders>
              <w:top w:val="nil"/>
              <w:bottom w:val="single" w:sz="4" w:space="0" w:color="auto"/>
            </w:tcBorders>
          </w:tcPr>
          <w:p w14:paraId="31C10A35" w14:textId="77777777" w:rsidR="00331994" w:rsidRPr="00582304" w:rsidRDefault="00331994" w:rsidP="008B57D8">
            <w:pPr>
              <w:spacing w:line="240" w:lineRule="auto"/>
              <w:rPr>
                <w:color w:val="000000"/>
              </w:rPr>
            </w:pPr>
            <w:r>
              <w:rPr>
                <w:rFonts w:hint="eastAsia"/>
                <w:color w:val="000000"/>
              </w:rPr>
              <w:t>0.9</w:t>
            </w:r>
          </w:p>
        </w:tc>
      </w:tr>
      <w:tr w:rsidR="00331994" w:rsidRPr="00582304" w14:paraId="3FF9DF46" w14:textId="77777777" w:rsidTr="008B57D8">
        <w:trPr>
          <w:trHeight w:val="324"/>
        </w:trPr>
        <w:tc>
          <w:tcPr>
            <w:tcW w:w="566" w:type="dxa"/>
            <w:vMerge w:val="restart"/>
            <w:tcBorders>
              <w:top w:val="single" w:sz="4" w:space="0" w:color="auto"/>
              <w:bottom w:val="nil"/>
            </w:tcBorders>
            <w:noWrap/>
          </w:tcPr>
          <w:p w14:paraId="11F54BEE"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0A6E9FF0"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50FA6FB0" w14:textId="77777777" w:rsidR="00331994" w:rsidRPr="00582304" w:rsidRDefault="00331994" w:rsidP="008B57D8">
            <w:pPr>
              <w:spacing w:line="240" w:lineRule="auto"/>
              <w:rPr>
                <w:iCs/>
                <w:szCs w:val="24"/>
              </w:rPr>
            </w:pPr>
            <w:r>
              <w:rPr>
                <w:rFonts w:hint="eastAsia"/>
                <w:color w:val="000000"/>
              </w:rPr>
              <w:t>275.77</w:t>
            </w:r>
          </w:p>
        </w:tc>
        <w:tc>
          <w:tcPr>
            <w:tcW w:w="1084" w:type="dxa"/>
            <w:tcBorders>
              <w:top w:val="single" w:sz="4" w:space="0" w:color="auto"/>
              <w:bottom w:val="nil"/>
            </w:tcBorders>
            <w:noWrap/>
          </w:tcPr>
          <w:p w14:paraId="329B80F0" w14:textId="77777777" w:rsidR="00331994" w:rsidRPr="00582304" w:rsidRDefault="00331994" w:rsidP="008B57D8">
            <w:pPr>
              <w:spacing w:line="240" w:lineRule="auto"/>
              <w:rPr>
                <w:iCs/>
                <w:szCs w:val="24"/>
              </w:rPr>
            </w:pPr>
            <w:r>
              <w:rPr>
                <w:rFonts w:hint="eastAsia"/>
                <w:color w:val="000000"/>
              </w:rPr>
              <w:t>298.84</w:t>
            </w:r>
          </w:p>
        </w:tc>
        <w:tc>
          <w:tcPr>
            <w:tcW w:w="1085" w:type="dxa"/>
            <w:tcBorders>
              <w:top w:val="single" w:sz="4" w:space="0" w:color="auto"/>
              <w:bottom w:val="nil"/>
            </w:tcBorders>
            <w:noWrap/>
          </w:tcPr>
          <w:p w14:paraId="12AE5467" w14:textId="77777777" w:rsidR="00331994" w:rsidRPr="00582304" w:rsidRDefault="00331994" w:rsidP="008B57D8">
            <w:pPr>
              <w:spacing w:line="240" w:lineRule="auto"/>
              <w:rPr>
                <w:iCs/>
                <w:szCs w:val="24"/>
              </w:rPr>
            </w:pPr>
            <w:r>
              <w:rPr>
                <w:rFonts w:hint="eastAsia"/>
                <w:color w:val="000000"/>
              </w:rPr>
              <w:t>-1.16</w:t>
            </w:r>
          </w:p>
        </w:tc>
        <w:tc>
          <w:tcPr>
            <w:tcW w:w="1089" w:type="dxa"/>
            <w:tcBorders>
              <w:top w:val="single" w:sz="4" w:space="0" w:color="auto"/>
              <w:bottom w:val="nil"/>
            </w:tcBorders>
            <w:noWrap/>
          </w:tcPr>
          <w:p w14:paraId="44E8A565" w14:textId="77777777" w:rsidR="00331994" w:rsidRPr="00582304" w:rsidRDefault="00331994" w:rsidP="008B57D8">
            <w:pPr>
              <w:spacing w:line="240" w:lineRule="auto"/>
              <w:rPr>
                <w:iCs/>
                <w:szCs w:val="24"/>
              </w:rPr>
            </w:pPr>
            <w:r>
              <w:rPr>
                <w:rFonts w:hint="eastAsia"/>
                <w:color w:val="000000"/>
              </w:rPr>
              <w:t>7.36</w:t>
            </w:r>
          </w:p>
        </w:tc>
        <w:tc>
          <w:tcPr>
            <w:tcW w:w="992" w:type="dxa"/>
            <w:tcBorders>
              <w:top w:val="single" w:sz="4" w:space="0" w:color="auto"/>
              <w:bottom w:val="nil"/>
            </w:tcBorders>
            <w:noWrap/>
          </w:tcPr>
          <w:p w14:paraId="2C1DF374" w14:textId="77777777" w:rsidR="00331994" w:rsidRPr="00582304" w:rsidRDefault="00331994" w:rsidP="008B57D8">
            <w:pPr>
              <w:spacing w:line="240" w:lineRule="auto"/>
              <w:rPr>
                <w:iCs/>
                <w:szCs w:val="24"/>
              </w:rPr>
            </w:pPr>
            <w:r>
              <w:rPr>
                <w:rFonts w:hint="eastAsia"/>
                <w:color w:val="000000"/>
              </w:rPr>
              <w:t>6.71</w:t>
            </w:r>
          </w:p>
        </w:tc>
        <w:tc>
          <w:tcPr>
            <w:tcW w:w="990" w:type="dxa"/>
            <w:tcBorders>
              <w:top w:val="single" w:sz="4" w:space="0" w:color="auto"/>
              <w:bottom w:val="nil"/>
            </w:tcBorders>
            <w:noWrap/>
          </w:tcPr>
          <w:p w14:paraId="141161DD" w14:textId="77777777" w:rsidR="00331994" w:rsidRPr="00582304" w:rsidRDefault="00331994" w:rsidP="008B57D8">
            <w:pPr>
              <w:spacing w:line="240" w:lineRule="auto"/>
              <w:rPr>
                <w:iCs/>
                <w:szCs w:val="24"/>
              </w:rPr>
            </w:pPr>
            <w:r>
              <w:rPr>
                <w:rFonts w:hint="eastAsia"/>
                <w:color w:val="000000"/>
              </w:rPr>
              <w:t>7.45</w:t>
            </w:r>
          </w:p>
        </w:tc>
        <w:tc>
          <w:tcPr>
            <w:tcW w:w="1278" w:type="dxa"/>
            <w:tcBorders>
              <w:top w:val="single" w:sz="4" w:space="0" w:color="auto"/>
              <w:bottom w:val="nil"/>
            </w:tcBorders>
          </w:tcPr>
          <w:p w14:paraId="79E42204"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4B34D6A7" w14:textId="77777777" w:rsidTr="008B57D8">
        <w:trPr>
          <w:trHeight w:val="324"/>
        </w:trPr>
        <w:tc>
          <w:tcPr>
            <w:tcW w:w="566" w:type="dxa"/>
            <w:vMerge/>
            <w:tcBorders>
              <w:top w:val="nil"/>
              <w:bottom w:val="nil"/>
            </w:tcBorders>
          </w:tcPr>
          <w:p w14:paraId="6FF768F4" w14:textId="77777777" w:rsidR="00331994" w:rsidRPr="00582304" w:rsidRDefault="00331994" w:rsidP="008B57D8">
            <w:pPr>
              <w:spacing w:line="240" w:lineRule="auto"/>
              <w:rPr>
                <w:iCs/>
                <w:szCs w:val="24"/>
              </w:rPr>
            </w:pPr>
          </w:p>
        </w:tc>
        <w:tc>
          <w:tcPr>
            <w:tcW w:w="1274" w:type="dxa"/>
            <w:tcBorders>
              <w:top w:val="nil"/>
              <w:bottom w:val="nil"/>
            </w:tcBorders>
          </w:tcPr>
          <w:p w14:paraId="0182416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7D1370C4" w14:textId="77777777" w:rsidR="00331994" w:rsidRPr="00582304" w:rsidRDefault="00331994" w:rsidP="008B57D8">
            <w:pPr>
              <w:spacing w:line="240" w:lineRule="auto"/>
              <w:rPr>
                <w:iCs/>
                <w:szCs w:val="24"/>
              </w:rPr>
            </w:pPr>
          </w:p>
        </w:tc>
        <w:tc>
          <w:tcPr>
            <w:tcW w:w="1084" w:type="dxa"/>
            <w:tcBorders>
              <w:top w:val="nil"/>
              <w:bottom w:val="nil"/>
            </w:tcBorders>
            <w:noWrap/>
          </w:tcPr>
          <w:p w14:paraId="6DDA0E6E" w14:textId="77777777" w:rsidR="00331994" w:rsidRPr="00582304" w:rsidRDefault="00331994" w:rsidP="008B57D8">
            <w:pPr>
              <w:spacing w:line="240" w:lineRule="auto"/>
              <w:rPr>
                <w:iCs/>
                <w:szCs w:val="24"/>
              </w:rPr>
            </w:pPr>
            <w:r>
              <w:rPr>
                <w:rFonts w:hint="eastAsia"/>
                <w:color w:val="000000"/>
              </w:rPr>
              <w:t>298.2</w:t>
            </w:r>
          </w:p>
        </w:tc>
        <w:tc>
          <w:tcPr>
            <w:tcW w:w="1085" w:type="dxa"/>
            <w:tcBorders>
              <w:top w:val="nil"/>
              <w:bottom w:val="nil"/>
            </w:tcBorders>
            <w:noWrap/>
          </w:tcPr>
          <w:p w14:paraId="616887AC" w14:textId="77777777" w:rsidR="00331994" w:rsidRPr="00582304" w:rsidRDefault="00331994" w:rsidP="008B57D8">
            <w:pPr>
              <w:spacing w:line="240" w:lineRule="auto"/>
              <w:rPr>
                <w:iCs/>
                <w:szCs w:val="24"/>
              </w:rPr>
            </w:pPr>
            <w:r>
              <w:rPr>
                <w:rFonts w:hint="eastAsia"/>
                <w:color w:val="000000"/>
              </w:rPr>
              <w:t>-1.8</w:t>
            </w:r>
          </w:p>
        </w:tc>
        <w:tc>
          <w:tcPr>
            <w:tcW w:w="1089" w:type="dxa"/>
            <w:tcBorders>
              <w:top w:val="nil"/>
              <w:bottom w:val="nil"/>
            </w:tcBorders>
            <w:noWrap/>
          </w:tcPr>
          <w:p w14:paraId="0229B91D" w14:textId="77777777" w:rsidR="00331994" w:rsidRPr="00582304" w:rsidRDefault="00331994" w:rsidP="008B57D8">
            <w:pPr>
              <w:spacing w:line="240" w:lineRule="auto"/>
              <w:rPr>
                <w:iCs/>
                <w:szCs w:val="24"/>
              </w:rPr>
            </w:pPr>
            <w:r>
              <w:rPr>
                <w:rFonts w:hint="eastAsia"/>
                <w:color w:val="000000"/>
              </w:rPr>
              <w:t>7.68</w:t>
            </w:r>
          </w:p>
        </w:tc>
        <w:tc>
          <w:tcPr>
            <w:tcW w:w="992" w:type="dxa"/>
            <w:tcBorders>
              <w:top w:val="nil"/>
              <w:bottom w:val="nil"/>
            </w:tcBorders>
            <w:noWrap/>
          </w:tcPr>
          <w:p w14:paraId="15AF4908" w14:textId="77777777" w:rsidR="00331994" w:rsidRPr="00582304" w:rsidRDefault="00331994" w:rsidP="008B57D8">
            <w:pPr>
              <w:spacing w:line="240" w:lineRule="auto"/>
              <w:rPr>
                <w:iCs/>
                <w:szCs w:val="24"/>
              </w:rPr>
            </w:pPr>
            <w:r>
              <w:rPr>
                <w:rFonts w:hint="eastAsia"/>
                <w:color w:val="000000"/>
              </w:rPr>
              <w:t>6.89</w:t>
            </w:r>
          </w:p>
        </w:tc>
        <w:tc>
          <w:tcPr>
            <w:tcW w:w="990" w:type="dxa"/>
            <w:tcBorders>
              <w:top w:val="nil"/>
              <w:bottom w:val="nil"/>
            </w:tcBorders>
            <w:noWrap/>
          </w:tcPr>
          <w:p w14:paraId="009173EE" w14:textId="77777777" w:rsidR="00331994" w:rsidRPr="00582304" w:rsidRDefault="00331994" w:rsidP="008B57D8">
            <w:pPr>
              <w:spacing w:line="240" w:lineRule="auto"/>
              <w:rPr>
                <w:iCs/>
                <w:szCs w:val="24"/>
              </w:rPr>
            </w:pPr>
            <w:r>
              <w:rPr>
                <w:rFonts w:hint="eastAsia"/>
                <w:color w:val="000000"/>
              </w:rPr>
              <w:t>7.89</w:t>
            </w:r>
          </w:p>
        </w:tc>
        <w:tc>
          <w:tcPr>
            <w:tcW w:w="1278" w:type="dxa"/>
            <w:tcBorders>
              <w:top w:val="nil"/>
              <w:bottom w:val="nil"/>
            </w:tcBorders>
          </w:tcPr>
          <w:p w14:paraId="67192888"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58546E01" w14:textId="77777777" w:rsidTr="008B57D8">
        <w:trPr>
          <w:trHeight w:val="324"/>
        </w:trPr>
        <w:tc>
          <w:tcPr>
            <w:tcW w:w="566" w:type="dxa"/>
            <w:vMerge/>
            <w:tcBorders>
              <w:top w:val="nil"/>
              <w:bottom w:val="nil"/>
            </w:tcBorders>
          </w:tcPr>
          <w:p w14:paraId="451BA387" w14:textId="77777777" w:rsidR="00331994" w:rsidRPr="00582304" w:rsidRDefault="00331994" w:rsidP="008B57D8">
            <w:pPr>
              <w:spacing w:line="240" w:lineRule="auto"/>
              <w:rPr>
                <w:iCs/>
                <w:szCs w:val="24"/>
              </w:rPr>
            </w:pPr>
          </w:p>
        </w:tc>
        <w:tc>
          <w:tcPr>
            <w:tcW w:w="1274" w:type="dxa"/>
            <w:tcBorders>
              <w:top w:val="nil"/>
              <w:bottom w:val="nil"/>
            </w:tcBorders>
          </w:tcPr>
          <w:p w14:paraId="505D4A3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25F5B19F" w14:textId="77777777" w:rsidR="00331994" w:rsidRPr="00582304" w:rsidRDefault="00331994" w:rsidP="008B57D8">
            <w:pPr>
              <w:spacing w:line="240" w:lineRule="auto"/>
              <w:rPr>
                <w:iCs/>
                <w:szCs w:val="24"/>
              </w:rPr>
            </w:pPr>
          </w:p>
        </w:tc>
        <w:tc>
          <w:tcPr>
            <w:tcW w:w="1084" w:type="dxa"/>
            <w:tcBorders>
              <w:top w:val="nil"/>
              <w:bottom w:val="nil"/>
            </w:tcBorders>
            <w:noWrap/>
          </w:tcPr>
          <w:p w14:paraId="5DABE1B9" w14:textId="77777777" w:rsidR="00331994" w:rsidRPr="00582304" w:rsidRDefault="00331994" w:rsidP="008B57D8">
            <w:pPr>
              <w:spacing w:line="240" w:lineRule="auto"/>
              <w:rPr>
                <w:iCs/>
                <w:szCs w:val="24"/>
              </w:rPr>
            </w:pPr>
            <w:r>
              <w:rPr>
                <w:rFonts w:hint="eastAsia"/>
                <w:color w:val="000000"/>
              </w:rPr>
              <w:t>291.99</w:t>
            </w:r>
          </w:p>
        </w:tc>
        <w:tc>
          <w:tcPr>
            <w:tcW w:w="1085" w:type="dxa"/>
            <w:tcBorders>
              <w:top w:val="nil"/>
              <w:bottom w:val="nil"/>
            </w:tcBorders>
            <w:noWrap/>
          </w:tcPr>
          <w:p w14:paraId="25FF628E" w14:textId="77777777" w:rsidR="00331994" w:rsidRPr="00582304" w:rsidRDefault="00331994" w:rsidP="008B57D8">
            <w:pPr>
              <w:spacing w:line="240" w:lineRule="auto"/>
              <w:rPr>
                <w:iCs/>
                <w:szCs w:val="24"/>
              </w:rPr>
            </w:pPr>
            <w:r>
              <w:rPr>
                <w:rFonts w:hint="eastAsia"/>
                <w:color w:val="000000"/>
              </w:rPr>
              <w:t>-8.01</w:t>
            </w:r>
          </w:p>
        </w:tc>
        <w:tc>
          <w:tcPr>
            <w:tcW w:w="1089" w:type="dxa"/>
            <w:tcBorders>
              <w:top w:val="nil"/>
              <w:bottom w:val="nil"/>
            </w:tcBorders>
            <w:noWrap/>
          </w:tcPr>
          <w:p w14:paraId="5174AE16" w14:textId="77777777" w:rsidR="00331994" w:rsidRPr="00582304" w:rsidRDefault="00331994" w:rsidP="008B57D8">
            <w:pPr>
              <w:spacing w:line="240" w:lineRule="auto"/>
              <w:rPr>
                <w:iCs/>
                <w:szCs w:val="24"/>
              </w:rPr>
            </w:pPr>
            <w:r>
              <w:rPr>
                <w:rFonts w:hint="eastAsia"/>
                <w:color w:val="000000"/>
              </w:rPr>
              <w:t>6.51</w:t>
            </w:r>
          </w:p>
        </w:tc>
        <w:tc>
          <w:tcPr>
            <w:tcW w:w="992" w:type="dxa"/>
            <w:tcBorders>
              <w:top w:val="nil"/>
              <w:bottom w:val="nil"/>
            </w:tcBorders>
            <w:noWrap/>
          </w:tcPr>
          <w:p w14:paraId="04476D4B" w14:textId="77777777" w:rsidR="00331994" w:rsidRPr="00582304" w:rsidRDefault="00331994" w:rsidP="008B57D8">
            <w:pPr>
              <w:spacing w:line="240" w:lineRule="auto"/>
              <w:rPr>
                <w:iCs/>
                <w:szCs w:val="24"/>
              </w:rPr>
            </w:pPr>
            <w:r>
              <w:rPr>
                <w:rFonts w:hint="eastAsia"/>
                <w:color w:val="000000"/>
              </w:rPr>
              <w:t>5.92</w:t>
            </w:r>
          </w:p>
        </w:tc>
        <w:tc>
          <w:tcPr>
            <w:tcW w:w="990" w:type="dxa"/>
            <w:tcBorders>
              <w:top w:val="nil"/>
              <w:bottom w:val="nil"/>
            </w:tcBorders>
            <w:noWrap/>
          </w:tcPr>
          <w:p w14:paraId="43388DEB" w14:textId="77777777" w:rsidR="00331994" w:rsidRPr="00582304" w:rsidRDefault="00331994" w:rsidP="008B57D8">
            <w:pPr>
              <w:spacing w:line="240" w:lineRule="auto"/>
              <w:rPr>
                <w:iCs/>
                <w:szCs w:val="24"/>
              </w:rPr>
            </w:pPr>
            <w:r>
              <w:rPr>
                <w:rFonts w:hint="eastAsia"/>
                <w:color w:val="000000"/>
              </w:rPr>
              <w:t>10.32</w:t>
            </w:r>
          </w:p>
        </w:tc>
        <w:tc>
          <w:tcPr>
            <w:tcW w:w="1278" w:type="dxa"/>
            <w:tcBorders>
              <w:top w:val="nil"/>
              <w:bottom w:val="nil"/>
            </w:tcBorders>
          </w:tcPr>
          <w:p w14:paraId="6BA948A2"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3ED895C9" w14:textId="77777777" w:rsidTr="008B57D8">
        <w:trPr>
          <w:trHeight w:val="324"/>
        </w:trPr>
        <w:tc>
          <w:tcPr>
            <w:tcW w:w="566" w:type="dxa"/>
            <w:vMerge/>
            <w:tcBorders>
              <w:top w:val="nil"/>
              <w:bottom w:val="single" w:sz="4" w:space="0" w:color="auto"/>
            </w:tcBorders>
          </w:tcPr>
          <w:p w14:paraId="3A0CFFA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FB82A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773A5DEC"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1532242B" w14:textId="77777777" w:rsidR="00331994" w:rsidRPr="00582304" w:rsidRDefault="00331994" w:rsidP="008B57D8">
            <w:pPr>
              <w:spacing w:line="240" w:lineRule="auto"/>
              <w:rPr>
                <w:color w:val="000000"/>
              </w:rPr>
            </w:pPr>
            <w:r>
              <w:rPr>
                <w:rFonts w:hint="eastAsia"/>
                <w:color w:val="000000"/>
              </w:rPr>
              <w:t>311.21</w:t>
            </w:r>
          </w:p>
        </w:tc>
        <w:tc>
          <w:tcPr>
            <w:tcW w:w="1085" w:type="dxa"/>
            <w:tcBorders>
              <w:top w:val="nil"/>
              <w:bottom w:val="single" w:sz="4" w:space="0" w:color="auto"/>
            </w:tcBorders>
            <w:noWrap/>
          </w:tcPr>
          <w:p w14:paraId="3FA23BCB" w14:textId="77777777" w:rsidR="00331994" w:rsidRPr="00582304" w:rsidRDefault="00331994" w:rsidP="008B57D8">
            <w:pPr>
              <w:spacing w:line="240" w:lineRule="auto"/>
              <w:rPr>
                <w:color w:val="000000"/>
              </w:rPr>
            </w:pPr>
            <w:r>
              <w:rPr>
                <w:rFonts w:hint="eastAsia"/>
                <w:color w:val="000000"/>
              </w:rPr>
              <w:t>11.21</w:t>
            </w:r>
          </w:p>
        </w:tc>
        <w:tc>
          <w:tcPr>
            <w:tcW w:w="1089" w:type="dxa"/>
            <w:tcBorders>
              <w:top w:val="nil"/>
              <w:bottom w:val="single" w:sz="4" w:space="0" w:color="auto"/>
            </w:tcBorders>
            <w:noWrap/>
          </w:tcPr>
          <w:p w14:paraId="4DDCC119" w14:textId="77777777" w:rsidR="00331994" w:rsidRPr="00582304" w:rsidRDefault="00331994" w:rsidP="008B57D8">
            <w:pPr>
              <w:spacing w:line="240" w:lineRule="auto"/>
              <w:rPr>
                <w:color w:val="000000"/>
              </w:rPr>
            </w:pPr>
            <w:r>
              <w:rPr>
                <w:rFonts w:hint="eastAsia"/>
                <w:color w:val="000000"/>
              </w:rPr>
              <w:t>15.68</w:t>
            </w:r>
          </w:p>
        </w:tc>
        <w:tc>
          <w:tcPr>
            <w:tcW w:w="992" w:type="dxa"/>
            <w:tcBorders>
              <w:top w:val="nil"/>
              <w:bottom w:val="single" w:sz="4" w:space="0" w:color="auto"/>
            </w:tcBorders>
            <w:noWrap/>
          </w:tcPr>
          <w:p w14:paraId="28E8BA91" w14:textId="77777777" w:rsidR="00331994" w:rsidRPr="00582304" w:rsidRDefault="00331994" w:rsidP="008B57D8">
            <w:pPr>
              <w:spacing w:line="240" w:lineRule="auto"/>
              <w:rPr>
                <w:color w:val="000000"/>
              </w:rPr>
            </w:pPr>
            <w:r>
              <w:rPr>
                <w:rFonts w:hint="eastAsia"/>
                <w:color w:val="000000"/>
              </w:rPr>
              <w:t>15.64</w:t>
            </w:r>
          </w:p>
        </w:tc>
        <w:tc>
          <w:tcPr>
            <w:tcW w:w="990" w:type="dxa"/>
            <w:tcBorders>
              <w:top w:val="nil"/>
              <w:bottom w:val="single" w:sz="4" w:space="0" w:color="auto"/>
            </w:tcBorders>
            <w:noWrap/>
          </w:tcPr>
          <w:p w14:paraId="034A2864" w14:textId="77777777" w:rsidR="00331994" w:rsidRPr="00582304" w:rsidRDefault="00331994" w:rsidP="008B57D8">
            <w:pPr>
              <w:spacing w:line="240" w:lineRule="auto"/>
              <w:rPr>
                <w:color w:val="000000"/>
              </w:rPr>
            </w:pPr>
            <w:r>
              <w:rPr>
                <w:rFonts w:hint="eastAsia"/>
                <w:color w:val="000000"/>
              </w:rPr>
              <w:t>19.27</w:t>
            </w:r>
          </w:p>
        </w:tc>
        <w:tc>
          <w:tcPr>
            <w:tcW w:w="1278" w:type="dxa"/>
            <w:tcBorders>
              <w:top w:val="nil"/>
              <w:bottom w:val="single" w:sz="4" w:space="0" w:color="auto"/>
            </w:tcBorders>
          </w:tcPr>
          <w:p w14:paraId="4EFC4464" w14:textId="77777777" w:rsidR="00331994" w:rsidRPr="00582304" w:rsidRDefault="00331994" w:rsidP="008B57D8">
            <w:pPr>
              <w:spacing w:line="240" w:lineRule="auto"/>
              <w:rPr>
                <w:color w:val="000000"/>
              </w:rPr>
            </w:pPr>
            <w:r>
              <w:rPr>
                <w:rFonts w:hint="eastAsia"/>
                <w:color w:val="000000"/>
              </w:rPr>
              <w:t>0.92</w:t>
            </w:r>
          </w:p>
        </w:tc>
      </w:tr>
      <w:tr w:rsidR="00331994" w:rsidRPr="00582304" w14:paraId="31CFE161" w14:textId="77777777" w:rsidTr="008B57D8">
        <w:trPr>
          <w:trHeight w:val="324"/>
        </w:trPr>
        <w:tc>
          <w:tcPr>
            <w:tcW w:w="566" w:type="dxa"/>
            <w:vMerge w:val="restart"/>
            <w:tcBorders>
              <w:top w:val="single" w:sz="4" w:space="0" w:color="auto"/>
            </w:tcBorders>
            <w:noWrap/>
          </w:tcPr>
          <w:p w14:paraId="15F70841"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41045CF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5F70124D" w14:textId="77777777" w:rsidR="00331994" w:rsidRPr="00582304" w:rsidRDefault="00331994" w:rsidP="008B57D8">
            <w:pPr>
              <w:spacing w:line="240" w:lineRule="auto"/>
              <w:rPr>
                <w:iCs/>
                <w:szCs w:val="24"/>
              </w:rPr>
            </w:pPr>
            <w:r>
              <w:rPr>
                <w:rFonts w:hint="eastAsia"/>
                <w:color w:val="000000"/>
              </w:rPr>
              <w:t>288.22</w:t>
            </w:r>
          </w:p>
        </w:tc>
        <w:tc>
          <w:tcPr>
            <w:tcW w:w="1084" w:type="dxa"/>
            <w:tcBorders>
              <w:top w:val="single" w:sz="4" w:space="0" w:color="auto"/>
            </w:tcBorders>
            <w:noWrap/>
          </w:tcPr>
          <w:p w14:paraId="697AFD3F" w14:textId="77777777" w:rsidR="00331994" w:rsidRPr="00582304" w:rsidRDefault="00331994" w:rsidP="008B57D8">
            <w:pPr>
              <w:spacing w:line="240" w:lineRule="auto"/>
              <w:rPr>
                <w:iCs/>
                <w:szCs w:val="24"/>
              </w:rPr>
            </w:pPr>
            <w:r>
              <w:rPr>
                <w:rFonts w:hint="eastAsia"/>
                <w:color w:val="000000"/>
              </w:rPr>
              <w:t>299.65</w:t>
            </w:r>
          </w:p>
        </w:tc>
        <w:tc>
          <w:tcPr>
            <w:tcW w:w="1085" w:type="dxa"/>
            <w:tcBorders>
              <w:top w:val="single" w:sz="4" w:space="0" w:color="auto"/>
            </w:tcBorders>
            <w:noWrap/>
          </w:tcPr>
          <w:p w14:paraId="2E523B98" w14:textId="77777777" w:rsidR="00331994" w:rsidRPr="00582304" w:rsidRDefault="00331994" w:rsidP="008B57D8">
            <w:pPr>
              <w:spacing w:line="240" w:lineRule="auto"/>
              <w:rPr>
                <w:iCs/>
                <w:szCs w:val="24"/>
              </w:rPr>
            </w:pPr>
            <w:r>
              <w:rPr>
                <w:rFonts w:hint="eastAsia"/>
                <w:color w:val="000000"/>
              </w:rPr>
              <w:t>-0.35</w:t>
            </w:r>
          </w:p>
        </w:tc>
        <w:tc>
          <w:tcPr>
            <w:tcW w:w="1089" w:type="dxa"/>
            <w:tcBorders>
              <w:top w:val="single" w:sz="4" w:space="0" w:color="auto"/>
            </w:tcBorders>
            <w:noWrap/>
          </w:tcPr>
          <w:p w14:paraId="23C50AAA" w14:textId="77777777" w:rsidR="00331994" w:rsidRPr="00582304" w:rsidRDefault="00331994" w:rsidP="008B57D8">
            <w:pPr>
              <w:spacing w:line="240" w:lineRule="auto"/>
              <w:rPr>
                <w:iCs/>
                <w:szCs w:val="24"/>
              </w:rPr>
            </w:pPr>
            <w:r>
              <w:rPr>
                <w:rFonts w:hint="eastAsia"/>
                <w:color w:val="000000"/>
              </w:rPr>
              <w:t>4.22</w:t>
            </w:r>
          </w:p>
        </w:tc>
        <w:tc>
          <w:tcPr>
            <w:tcW w:w="992" w:type="dxa"/>
            <w:tcBorders>
              <w:top w:val="single" w:sz="4" w:space="0" w:color="auto"/>
            </w:tcBorders>
            <w:noWrap/>
          </w:tcPr>
          <w:p w14:paraId="5936EA6E" w14:textId="77777777" w:rsidR="00331994" w:rsidRPr="00582304" w:rsidRDefault="00331994" w:rsidP="008B57D8">
            <w:pPr>
              <w:spacing w:line="240" w:lineRule="auto"/>
              <w:rPr>
                <w:iCs/>
                <w:szCs w:val="24"/>
              </w:rPr>
            </w:pPr>
            <w:r>
              <w:rPr>
                <w:rFonts w:hint="eastAsia"/>
                <w:color w:val="000000"/>
              </w:rPr>
              <w:t>4.07</w:t>
            </w:r>
          </w:p>
        </w:tc>
        <w:tc>
          <w:tcPr>
            <w:tcW w:w="990" w:type="dxa"/>
            <w:tcBorders>
              <w:top w:val="single" w:sz="4" w:space="0" w:color="auto"/>
            </w:tcBorders>
            <w:noWrap/>
          </w:tcPr>
          <w:p w14:paraId="2ACC7386" w14:textId="77777777" w:rsidR="00331994" w:rsidRPr="00582304" w:rsidRDefault="00331994" w:rsidP="008B57D8">
            <w:pPr>
              <w:spacing w:line="240" w:lineRule="auto"/>
              <w:rPr>
                <w:iCs/>
                <w:szCs w:val="24"/>
              </w:rPr>
            </w:pPr>
            <w:r>
              <w:rPr>
                <w:rFonts w:hint="eastAsia"/>
                <w:color w:val="000000"/>
              </w:rPr>
              <w:t>4.23</w:t>
            </w:r>
          </w:p>
        </w:tc>
        <w:tc>
          <w:tcPr>
            <w:tcW w:w="1278" w:type="dxa"/>
            <w:tcBorders>
              <w:top w:val="single" w:sz="4" w:space="0" w:color="auto"/>
            </w:tcBorders>
          </w:tcPr>
          <w:p w14:paraId="0078B54C"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3E05CFDF" w14:textId="77777777" w:rsidTr="008B57D8">
        <w:trPr>
          <w:trHeight w:val="324"/>
        </w:trPr>
        <w:tc>
          <w:tcPr>
            <w:tcW w:w="566" w:type="dxa"/>
            <w:vMerge/>
          </w:tcPr>
          <w:p w14:paraId="0F0605A2" w14:textId="77777777" w:rsidR="00331994" w:rsidRPr="00582304" w:rsidRDefault="00331994" w:rsidP="008B57D8">
            <w:pPr>
              <w:spacing w:line="240" w:lineRule="auto"/>
              <w:rPr>
                <w:iCs/>
                <w:szCs w:val="24"/>
              </w:rPr>
            </w:pPr>
          </w:p>
        </w:tc>
        <w:tc>
          <w:tcPr>
            <w:tcW w:w="1274" w:type="dxa"/>
          </w:tcPr>
          <w:p w14:paraId="7512CA17"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6CDFB952" w14:textId="77777777" w:rsidR="00331994" w:rsidRPr="00582304" w:rsidRDefault="00331994" w:rsidP="008B57D8">
            <w:pPr>
              <w:spacing w:line="240" w:lineRule="auto"/>
              <w:rPr>
                <w:iCs/>
                <w:szCs w:val="24"/>
              </w:rPr>
            </w:pPr>
          </w:p>
        </w:tc>
        <w:tc>
          <w:tcPr>
            <w:tcW w:w="1084" w:type="dxa"/>
            <w:noWrap/>
          </w:tcPr>
          <w:p w14:paraId="5DD562AB" w14:textId="77777777" w:rsidR="00331994" w:rsidRPr="00582304" w:rsidRDefault="00331994" w:rsidP="008B57D8">
            <w:pPr>
              <w:spacing w:line="240" w:lineRule="auto"/>
              <w:rPr>
                <w:iCs/>
                <w:szCs w:val="24"/>
              </w:rPr>
            </w:pPr>
            <w:r>
              <w:rPr>
                <w:rFonts w:hint="eastAsia"/>
                <w:color w:val="000000"/>
              </w:rPr>
              <w:t>298.83</w:t>
            </w:r>
          </w:p>
        </w:tc>
        <w:tc>
          <w:tcPr>
            <w:tcW w:w="1085" w:type="dxa"/>
            <w:noWrap/>
          </w:tcPr>
          <w:p w14:paraId="5E3718E7" w14:textId="77777777" w:rsidR="00331994" w:rsidRPr="00582304" w:rsidRDefault="00331994" w:rsidP="008B57D8">
            <w:pPr>
              <w:spacing w:line="240" w:lineRule="auto"/>
              <w:rPr>
                <w:iCs/>
                <w:szCs w:val="24"/>
              </w:rPr>
            </w:pPr>
            <w:r>
              <w:rPr>
                <w:rFonts w:hint="eastAsia"/>
                <w:color w:val="000000"/>
              </w:rPr>
              <w:t>-1.17</w:t>
            </w:r>
          </w:p>
        </w:tc>
        <w:tc>
          <w:tcPr>
            <w:tcW w:w="1089" w:type="dxa"/>
            <w:noWrap/>
          </w:tcPr>
          <w:p w14:paraId="02C34D82" w14:textId="77777777" w:rsidR="00331994" w:rsidRPr="00582304" w:rsidRDefault="00331994" w:rsidP="008B57D8">
            <w:pPr>
              <w:spacing w:line="240" w:lineRule="auto"/>
              <w:rPr>
                <w:iCs/>
                <w:szCs w:val="24"/>
              </w:rPr>
            </w:pPr>
            <w:r>
              <w:rPr>
                <w:rFonts w:hint="eastAsia"/>
                <w:color w:val="000000"/>
              </w:rPr>
              <w:t>3.97</w:t>
            </w:r>
          </w:p>
        </w:tc>
        <w:tc>
          <w:tcPr>
            <w:tcW w:w="992" w:type="dxa"/>
            <w:noWrap/>
          </w:tcPr>
          <w:p w14:paraId="198123CF" w14:textId="77777777" w:rsidR="00331994" w:rsidRPr="00582304" w:rsidRDefault="00331994" w:rsidP="008B57D8">
            <w:pPr>
              <w:spacing w:line="240" w:lineRule="auto"/>
              <w:rPr>
                <w:iCs/>
                <w:szCs w:val="24"/>
              </w:rPr>
            </w:pPr>
            <w:r>
              <w:rPr>
                <w:rFonts w:hint="eastAsia"/>
                <w:color w:val="000000"/>
              </w:rPr>
              <w:t>3.79</w:t>
            </w:r>
          </w:p>
        </w:tc>
        <w:tc>
          <w:tcPr>
            <w:tcW w:w="990" w:type="dxa"/>
            <w:noWrap/>
          </w:tcPr>
          <w:p w14:paraId="0A477CCB" w14:textId="77777777" w:rsidR="00331994" w:rsidRPr="00582304" w:rsidRDefault="00331994" w:rsidP="008B57D8">
            <w:pPr>
              <w:spacing w:line="240" w:lineRule="auto"/>
              <w:rPr>
                <w:iCs/>
                <w:szCs w:val="24"/>
              </w:rPr>
            </w:pPr>
            <w:r>
              <w:rPr>
                <w:rFonts w:hint="eastAsia"/>
                <w:color w:val="000000"/>
              </w:rPr>
              <w:t>4.13</w:t>
            </w:r>
          </w:p>
        </w:tc>
        <w:tc>
          <w:tcPr>
            <w:tcW w:w="1278" w:type="dxa"/>
          </w:tcPr>
          <w:p w14:paraId="738B31E3"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769DEBDF" w14:textId="77777777" w:rsidTr="008B57D8">
        <w:trPr>
          <w:trHeight w:val="324"/>
        </w:trPr>
        <w:tc>
          <w:tcPr>
            <w:tcW w:w="566" w:type="dxa"/>
            <w:vMerge/>
          </w:tcPr>
          <w:p w14:paraId="000461FA" w14:textId="77777777" w:rsidR="00331994" w:rsidRPr="00582304" w:rsidRDefault="00331994" w:rsidP="008B57D8">
            <w:pPr>
              <w:spacing w:line="240" w:lineRule="auto"/>
              <w:rPr>
                <w:iCs/>
                <w:szCs w:val="24"/>
              </w:rPr>
            </w:pPr>
          </w:p>
        </w:tc>
        <w:tc>
          <w:tcPr>
            <w:tcW w:w="1274" w:type="dxa"/>
          </w:tcPr>
          <w:p w14:paraId="432F5DA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0B27D0F8" w14:textId="77777777" w:rsidR="00331994" w:rsidRPr="00582304" w:rsidRDefault="00331994" w:rsidP="008B57D8">
            <w:pPr>
              <w:spacing w:line="240" w:lineRule="auto"/>
              <w:rPr>
                <w:iCs/>
                <w:szCs w:val="24"/>
              </w:rPr>
            </w:pPr>
          </w:p>
        </w:tc>
        <w:tc>
          <w:tcPr>
            <w:tcW w:w="1084" w:type="dxa"/>
            <w:noWrap/>
          </w:tcPr>
          <w:p w14:paraId="11887584" w14:textId="77777777" w:rsidR="00331994" w:rsidRPr="00582304" w:rsidRDefault="00331994" w:rsidP="008B57D8">
            <w:pPr>
              <w:spacing w:line="240" w:lineRule="auto"/>
              <w:rPr>
                <w:iCs/>
                <w:szCs w:val="24"/>
              </w:rPr>
            </w:pPr>
            <w:r>
              <w:rPr>
                <w:rFonts w:hint="eastAsia"/>
                <w:color w:val="000000"/>
              </w:rPr>
              <w:t>297.66</w:t>
            </w:r>
          </w:p>
        </w:tc>
        <w:tc>
          <w:tcPr>
            <w:tcW w:w="1085" w:type="dxa"/>
            <w:noWrap/>
          </w:tcPr>
          <w:p w14:paraId="3B10FE01" w14:textId="77777777" w:rsidR="00331994" w:rsidRPr="00582304" w:rsidRDefault="00331994" w:rsidP="008B57D8">
            <w:pPr>
              <w:spacing w:line="240" w:lineRule="auto"/>
              <w:rPr>
                <w:iCs/>
                <w:szCs w:val="24"/>
              </w:rPr>
            </w:pPr>
            <w:r>
              <w:rPr>
                <w:rFonts w:hint="eastAsia"/>
                <w:color w:val="000000"/>
              </w:rPr>
              <w:t>-2.34</w:t>
            </w:r>
          </w:p>
        </w:tc>
        <w:tc>
          <w:tcPr>
            <w:tcW w:w="1089" w:type="dxa"/>
            <w:noWrap/>
          </w:tcPr>
          <w:p w14:paraId="15ED36EB" w14:textId="77777777" w:rsidR="00331994" w:rsidRPr="00582304" w:rsidRDefault="00331994" w:rsidP="008B57D8">
            <w:pPr>
              <w:spacing w:line="240" w:lineRule="auto"/>
              <w:rPr>
                <w:iCs/>
                <w:szCs w:val="24"/>
              </w:rPr>
            </w:pPr>
            <w:r>
              <w:rPr>
                <w:rFonts w:hint="eastAsia"/>
                <w:color w:val="000000"/>
              </w:rPr>
              <w:t>4.12</w:t>
            </w:r>
          </w:p>
        </w:tc>
        <w:tc>
          <w:tcPr>
            <w:tcW w:w="992" w:type="dxa"/>
            <w:noWrap/>
          </w:tcPr>
          <w:p w14:paraId="4860A4F2" w14:textId="77777777" w:rsidR="00331994" w:rsidRPr="00582304" w:rsidRDefault="00331994" w:rsidP="008B57D8">
            <w:pPr>
              <w:spacing w:line="240" w:lineRule="auto"/>
              <w:rPr>
                <w:iCs/>
                <w:szCs w:val="24"/>
              </w:rPr>
            </w:pPr>
            <w:r>
              <w:rPr>
                <w:rFonts w:hint="eastAsia"/>
                <w:color w:val="000000"/>
              </w:rPr>
              <w:t>3.82</w:t>
            </w:r>
          </w:p>
        </w:tc>
        <w:tc>
          <w:tcPr>
            <w:tcW w:w="990" w:type="dxa"/>
            <w:noWrap/>
          </w:tcPr>
          <w:p w14:paraId="3EA4AE02" w14:textId="77777777" w:rsidR="00331994" w:rsidRPr="00582304" w:rsidRDefault="00331994" w:rsidP="008B57D8">
            <w:pPr>
              <w:spacing w:line="240" w:lineRule="auto"/>
              <w:rPr>
                <w:iCs/>
                <w:szCs w:val="24"/>
              </w:rPr>
            </w:pPr>
            <w:r>
              <w:rPr>
                <w:rFonts w:hint="eastAsia"/>
                <w:color w:val="000000"/>
              </w:rPr>
              <w:t>4.74</w:t>
            </w:r>
          </w:p>
        </w:tc>
        <w:tc>
          <w:tcPr>
            <w:tcW w:w="1278" w:type="dxa"/>
          </w:tcPr>
          <w:p w14:paraId="4EB45140"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EAB1F5C" w14:textId="77777777" w:rsidTr="008B57D8">
        <w:trPr>
          <w:trHeight w:val="324"/>
        </w:trPr>
        <w:tc>
          <w:tcPr>
            <w:tcW w:w="566" w:type="dxa"/>
            <w:vMerge/>
          </w:tcPr>
          <w:p w14:paraId="236ED23C" w14:textId="77777777" w:rsidR="00331994" w:rsidRPr="00582304" w:rsidRDefault="00331994" w:rsidP="008B57D8">
            <w:pPr>
              <w:spacing w:line="240" w:lineRule="auto"/>
              <w:rPr>
                <w:iCs/>
                <w:szCs w:val="24"/>
              </w:rPr>
            </w:pPr>
          </w:p>
        </w:tc>
        <w:tc>
          <w:tcPr>
            <w:tcW w:w="1274" w:type="dxa"/>
          </w:tcPr>
          <w:p w14:paraId="6D8403F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C98EF19" w14:textId="77777777" w:rsidR="00331994" w:rsidRPr="00582304" w:rsidRDefault="00331994" w:rsidP="008B57D8">
            <w:pPr>
              <w:spacing w:line="240" w:lineRule="auto"/>
              <w:rPr>
                <w:iCs/>
                <w:szCs w:val="24"/>
              </w:rPr>
            </w:pPr>
          </w:p>
        </w:tc>
        <w:tc>
          <w:tcPr>
            <w:tcW w:w="1084" w:type="dxa"/>
            <w:noWrap/>
          </w:tcPr>
          <w:p w14:paraId="1219804E" w14:textId="77777777" w:rsidR="00331994" w:rsidRPr="00582304" w:rsidRDefault="00331994" w:rsidP="008B57D8">
            <w:pPr>
              <w:spacing w:line="240" w:lineRule="auto"/>
              <w:rPr>
                <w:color w:val="000000"/>
              </w:rPr>
            </w:pPr>
            <w:r>
              <w:rPr>
                <w:rFonts w:hint="eastAsia"/>
                <w:color w:val="000000"/>
              </w:rPr>
              <w:t>323.15</w:t>
            </w:r>
          </w:p>
        </w:tc>
        <w:tc>
          <w:tcPr>
            <w:tcW w:w="1085" w:type="dxa"/>
            <w:noWrap/>
          </w:tcPr>
          <w:p w14:paraId="775BEB4D" w14:textId="77777777" w:rsidR="00331994" w:rsidRPr="00582304" w:rsidRDefault="00331994" w:rsidP="008B57D8">
            <w:pPr>
              <w:spacing w:line="240" w:lineRule="auto"/>
              <w:rPr>
                <w:color w:val="000000"/>
              </w:rPr>
            </w:pPr>
            <w:r>
              <w:rPr>
                <w:rFonts w:hint="eastAsia"/>
                <w:color w:val="000000"/>
              </w:rPr>
              <w:t>23.15</w:t>
            </w:r>
          </w:p>
        </w:tc>
        <w:tc>
          <w:tcPr>
            <w:tcW w:w="1089" w:type="dxa"/>
            <w:noWrap/>
          </w:tcPr>
          <w:p w14:paraId="1C5EE74E" w14:textId="77777777" w:rsidR="00331994" w:rsidRPr="00582304" w:rsidRDefault="00331994" w:rsidP="008B57D8">
            <w:pPr>
              <w:spacing w:line="240" w:lineRule="auto"/>
              <w:rPr>
                <w:color w:val="000000"/>
              </w:rPr>
            </w:pPr>
            <w:r>
              <w:rPr>
                <w:rFonts w:hint="eastAsia"/>
                <w:color w:val="000000"/>
              </w:rPr>
              <w:t>14.83</w:t>
            </w:r>
          </w:p>
        </w:tc>
        <w:tc>
          <w:tcPr>
            <w:tcW w:w="992" w:type="dxa"/>
            <w:noWrap/>
          </w:tcPr>
          <w:p w14:paraId="7FDC5866" w14:textId="77777777" w:rsidR="00331994" w:rsidRPr="00582304" w:rsidRDefault="00331994" w:rsidP="008B57D8">
            <w:pPr>
              <w:spacing w:line="240" w:lineRule="auto"/>
              <w:rPr>
                <w:color w:val="000000"/>
              </w:rPr>
            </w:pPr>
            <w:r>
              <w:rPr>
                <w:rFonts w:hint="eastAsia"/>
                <w:color w:val="000000"/>
              </w:rPr>
              <w:t>16.28</w:t>
            </w:r>
          </w:p>
        </w:tc>
        <w:tc>
          <w:tcPr>
            <w:tcW w:w="990" w:type="dxa"/>
            <w:noWrap/>
          </w:tcPr>
          <w:p w14:paraId="433842AE" w14:textId="77777777" w:rsidR="00331994" w:rsidRPr="00582304" w:rsidRDefault="00331994" w:rsidP="008B57D8">
            <w:pPr>
              <w:spacing w:line="240" w:lineRule="auto"/>
              <w:rPr>
                <w:color w:val="000000"/>
              </w:rPr>
            </w:pPr>
            <w:r>
              <w:rPr>
                <w:rFonts w:hint="eastAsia"/>
                <w:color w:val="000000"/>
              </w:rPr>
              <w:t>27.49</w:t>
            </w:r>
          </w:p>
        </w:tc>
        <w:tc>
          <w:tcPr>
            <w:tcW w:w="1278" w:type="dxa"/>
          </w:tcPr>
          <w:p w14:paraId="6062F057" w14:textId="77777777" w:rsidR="00331994" w:rsidRPr="00582304" w:rsidRDefault="00331994" w:rsidP="008B57D8">
            <w:pPr>
              <w:spacing w:line="240" w:lineRule="auto"/>
              <w:rPr>
                <w:color w:val="000000"/>
              </w:rPr>
            </w:pPr>
            <w:r>
              <w:rPr>
                <w:rFonts w:hint="eastAsia"/>
                <w:color w:val="000000"/>
              </w:rPr>
              <w:t>0.93</w:t>
            </w:r>
          </w:p>
        </w:tc>
      </w:tr>
    </w:tbl>
    <w:p w14:paraId="15DED987" w14:textId="77777777" w:rsidR="00331994" w:rsidRDefault="00331994" w:rsidP="00331994">
      <w:pPr>
        <w:spacing w:line="240" w:lineRule="auto"/>
      </w:pPr>
    </w:p>
    <w:p w14:paraId="214BC000" w14:textId="7E04E22F" w:rsidR="00331994" w:rsidRPr="00C44886" w:rsidRDefault="00331994" w:rsidP="00331994">
      <w:pPr>
        <w:pStyle w:val="af1"/>
        <w:spacing w:line="240" w:lineRule="auto"/>
      </w:pPr>
      <w:bookmarkStart w:id="417" w:name="_Toc163389759"/>
      <w:bookmarkStart w:id="418" w:name="_Toc163389828"/>
      <w:bookmarkStart w:id="419" w:name="_Toc163389975"/>
      <w:r>
        <w:t xml:space="preserve">Table S. </w:t>
      </w:r>
      <w:fldSimple w:instr=" SEQ Table_S. \* ARABIC ">
        <w:r w:rsidR="009D47CB">
          <w:rPr>
            <w:noProof/>
          </w:rPr>
          <w:t>23</w:t>
        </w:r>
      </w:fldSimple>
      <w:r w:rsidRPr="008E12A9">
        <w:rPr>
          <w:rFonts w:hint="eastAsia"/>
        </w:rPr>
        <w:t>取後</w:t>
      </w:r>
      <w:r>
        <w:rPr>
          <w:rFonts w:hint="eastAsia"/>
        </w:rPr>
        <w:t>不</w:t>
      </w:r>
      <w:r w:rsidRPr="008E12A9">
        <w:rPr>
          <w:rFonts w:hint="eastAsia"/>
        </w:rPr>
        <w:t>放回的抽樣方式在第</w:t>
      </w:r>
      <w:r>
        <w:rPr>
          <w:rFonts w:hint="eastAsia"/>
        </w:rPr>
        <w:t>四</w:t>
      </w:r>
      <w:r w:rsidRPr="008E12A9">
        <w:rPr>
          <w:rFonts w:hint="eastAsia"/>
        </w:rPr>
        <w:t>種物種與區塊假設下，</w:t>
      </w:r>
      <w:r w:rsidRPr="008E12A9">
        <w:rPr>
          <w:rFonts w:cs="Times New Roman" w:hint="eastAsia"/>
        </w:rPr>
        <w:t>群落一為均勻模型，群落二為</w:t>
      </w:r>
      <w:r w:rsidRPr="008E12A9">
        <w:rPr>
          <w:rFonts w:cs="Times New Roman" w:hint="eastAsia"/>
        </w:rPr>
        <w:t>B</w:t>
      </w:r>
      <w:r w:rsidRPr="008E12A9">
        <w:rPr>
          <w:rFonts w:cs="Times New Roman"/>
        </w:rPr>
        <w:t>roken-stick</w:t>
      </w:r>
      <w:r w:rsidRPr="008E12A9">
        <w:rPr>
          <w:rFonts w:cs="Times New Roman" w:hint="eastAsia"/>
        </w:rPr>
        <w:t>模型之情況下的估計結果。</w:t>
      </w:r>
      <w:bookmarkEnd w:id="417"/>
      <w:bookmarkEnd w:id="418"/>
      <w:bookmarkEnd w:id="419"/>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7C0AADA5"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72117D10"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23F7D071"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5043BD1"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3E77A6AE"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0F422E77"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78FD491E"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27EB0574"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7E3CE8DC"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01BE4932"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0578A140" w14:textId="77777777" w:rsidTr="008B57D8">
        <w:trPr>
          <w:trHeight w:val="324"/>
        </w:trPr>
        <w:tc>
          <w:tcPr>
            <w:tcW w:w="566" w:type="dxa"/>
            <w:vMerge w:val="restart"/>
            <w:tcBorders>
              <w:top w:val="double" w:sz="4" w:space="0" w:color="auto"/>
              <w:bottom w:val="nil"/>
            </w:tcBorders>
            <w:noWrap/>
            <w:hideMark/>
          </w:tcPr>
          <w:p w14:paraId="40B492C6"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6A6F7BD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51EEACA3" w14:textId="77777777" w:rsidR="00331994" w:rsidRPr="00582304" w:rsidRDefault="00331994" w:rsidP="008B57D8">
            <w:pPr>
              <w:spacing w:line="240" w:lineRule="auto"/>
              <w:rPr>
                <w:iCs/>
                <w:szCs w:val="24"/>
              </w:rPr>
            </w:pPr>
            <w:r>
              <w:rPr>
                <w:rFonts w:hint="eastAsia"/>
                <w:color w:val="000000"/>
              </w:rPr>
              <w:t>156.58</w:t>
            </w:r>
          </w:p>
        </w:tc>
        <w:tc>
          <w:tcPr>
            <w:tcW w:w="1084" w:type="dxa"/>
            <w:tcBorders>
              <w:top w:val="double" w:sz="4" w:space="0" w:color="auto"/>
              <w:bottom w:val="nil"/>
            </w:tcBorders>
            <w:noWrap/>
          </w:tcPr>
          <w:p w14:paraId="4C61D8A2" w14:textId="77777777" w:rsidR="00331994" w:rsidRPr="00582304" w:rsidRDefault="00331994" w:rsidP="008B57D8">
            <w:pPr>
              <w:spacing w:line="240" w:lineRule="auto"/>
              <w:rPr>
                <w:iCs/>
                <w:szCs w:val="24"/>
              </w:rPr>
            </w:pPr>
            <w:r>
              <w:rPr>
                <w:rFonts w:hint="eastAsia"/>
                <w:color w:val="000000"/>
              </w:rPr>
              <w:t>299.21</w:t>
            </w:r>
          </w:p>
        </w:tc>
        <w:tc>
          <w:tcPr>
            <w:tcW w:w="1085" w:type="dxa"/>
            <w:tcBorders>
              <w:top w:val="double" w:sz="4" w:space="0" w:color="auto"/>
              <w:bottom w:val="nil"/>
            </w:tcBorders>
            <w:noWrap/>
          </w:tcPr>
          <w:p w14:paraId="60C09C83" w14:textId="77777777" w:rsidR="00331994" w:rsidRPr="00582304" w:rsidRDefault="00331994" w:rsidP="008B57D8">
            <w:pPr>
              <w:spacing w:line="240" w:lineRule="auto"/>
              <w:rPr>
                <w:iCs/>
                <w:szCs w:val="24"/>
              </w:rPr>
            </w:pPr>
            <w:r>
              <w:rPr>
                <w:rFonts w:hint="eastAsia"/>
                <w:color w:val="000000"/>
              </w:rPr>
              <w:t>-0.79</w:t>
            </w:r>
          </w:p>
        </w:tc>
        <w:tc>
          <w:tcPr>
            <w:tcW w:w="1089" w:type="dxa"/>
            <w:tcBorders>
              <w:top w:val="double" w:sz="4" w:space="0" w:color="auto"/>
              <w:bottom w:val="nil"/>
            </w:tcBorders>
            <w:noWrap/>
          </w:tcPr>
          <w:p w14:paraId="58412960" w14:textId="77777777" w:rsidR="00331994" w:rsidRPr="00582304" w:rsidRDefault="00331994" w:rsidP="008B57D8">
            <w:pPr>
              <w:spacing w:line="240" w:lineRule="auto"/>
              <w:rPr>
                <w:iCs/>
                <w:szCs w:val="24"/>
              </w:rPr>
            </w:pPr>
            <w:r>
              <w:rPr>
                <w:rFonts w:hint="eastAsia"/>
                <w:color w:val="000000"/>
              </w:rPr>
              <w:t>36.43</w:t>
            </w:r>
          </w:p>
        </w:tc>
        <w:tc>
          <w:tcPr>
            <w:tcW w:w="992" w:type="dxa"/>
            <w:tcBorders>
              <w:top w:val="double" w:sz="4" w:space="0" w:color="auto"/>
              <w:bottom w:val="nil"/>
            </w:tcBorders>
            <w:noWrap/>
          </w:tcPr>
          <w:p w14:paraId="56DD3545" w14:textId="77777777" w:rsidR="00331994" w:rsidRPr="00582304" w:rsidRDefault="00331994" w:rsidP="008B57D8">
            <w:pPr>
              <w:spacing w:line="240" w:lineRule="auto"/>
              <w:rPr>
                <w:iCs/>
                <w:szCs w:val="24"/>
              </w:rPr>
            </w:pPr>
            <w:r>
              <w:rPr>
                <w:rFonts w:hint="eastAsia"/>
                <w:color w:val="000000"/>
              </w:rPr>
              <w:t>27.89</w:t>
            </w:r>
          </w:p>
        </w:tc>
        <w:tc>
          <w:tcPr>
            <w:tcW w:w="990" w:type="dxa"/>
            <w:tcBorders>
              <w:top w:val="double" w:sz="4" w:space="0" w:color="auto"/>
              <w:bottom w:val="nil"/>
            </w:tcBorders>
            <w:noWrap/>
          </w:tcPr>
          <w:p w14:paraId="7F517965" w14:textId="77777777" w:rsidR="00331994" w:rsidRPr="00582304" w:rsidRDefault="00331994" w:rsidP="008B57D8">
            <w:pPr>
              <w:spacing w:line="240" w:lineRule="auto"/>
              <w:rPr>
                <w:iCs/>
                <w:szCs w:val="24"/>
              </w:rPr>
            </w:pPr>
            <w:r>
              <w:rPr>
                <w:rFonts w:hint="eastAsia"/>
                <w:color w:val="000000"/>
              </w:rPr>
              <w:t>36.42</w:t>
            </w:r>
          </w:p>
        </w:tc>
        <w:tc>
          <w:tcPr>
            <w:tcW w:w="1278" w:type="dxa"/>
            <w:tcBorders>
              <w:top w:val="double" w:sz="4" w:space="0" w:color="auto"/>
              <w:bottom w:val="nil"/>
            </w:tcBorders>
          </w:tcPr>
          <w:p w14:paraId="73AB1605" w14:textId="77777777" w:rsidR="00331994" w:rsidRPr="00582304" w:rsidRDefault="00331994" w:rsidP="008B57D8">
            <w:pPr>
              <w:spacing w:line="240" w:lineRule="auto"/>
              <w:rPr>
                <w:color w:val="FF0000"/>
                <w:szCs w:val="24"/>
              </w:rPr>
            </w:pPr>
            <w:r>
              <w:rPr>
                <w:rFonts w:hint="eastAsia"/>
                <w:color w:val="000000"/>
              </w:rPr>
              <w:t>0.87</w:t>
            </w:r>
          </w:p>
        </w:tc>
      </w:tr>
      <w:tr w:rsidR="00331994" w:rsidRPr="00582304" w14:paraId="11167539" w14:textId="77777777" w:rsidTr="008B57D8">
        <w:trPr>
          <w:trHeight w:val="324"/>
        </w:trPr>
        <w:tc>
          <w:tcPr>
            <w:tcW w:w="566" w:type="dxa"/>
            <w:vMerge/>
            <w:tcBorders>
              <w:top w:val="nil"/>
              <w:bottom w:val="nil"/>
            </w:tcBorders>
            <w:hideMark/>
          </w:tcPr>
          <w:p w14:paraId="7FCEC939" w14:textId="77777777" w:rsidR="00331994" w:rsidRPr="00582304" w:rsidRDefault="00331994" w:rsidP="008B57D8">
            <w:pPr>
              <w:spacing w:line="240" w:lineRule="auto"/>
              <w:rPr>
                <w:iCs/>
                <w:szCs w:val="24"/>
              </w:rPr>
            </w:pPr>
          </w:p>
        </w:tc>
        <w:tc>
          <w:tcPr>
            <w:tcW w:w="1274" w:type="dxa"/>
            <w:tcBorders>
              <w:top w:val="nil"/>
              <w:bottom w:val="nil"/>
            </w:tcBorders>
          </w:tcPr>
          <w:p w14:paraId="3B0A79A8"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BE9F5E1" w14:textId="77777777" w:rsidR="00331994" w:rsidRPr="00582304" w:rsidRDefault="00331994" w:rsidP="008B57D8">
            <w:pPr>
              <w:spacing w:line="240" w:lineRule="auto"/>
              <w:rPr>
                <w:iCs/>
                <w:szCs w:val="24"/>
              </w:rPr>
            </w:pPr>
          </w:p>
        </w:tc>
        <w:tc>
          <w:tcPr>
            <w:tcW w:w="1084" w:type="dxa"/>
            <w:tcBorders>
              <w:top w:val="nil"/>
              <w:bottom w:val="nil"/>
            </w:tcBorders>
            <w:noWrap/>
          </w:tcPr>
          <w:p w14:paraId="798A7607" w14:textId="77777777" w:rsidR="00331994" w:rsidRPr="00582304" w:rsidRDefault="00331994" w:rsidP="008B57D8">
            <w:pPr>
              <w:spacing w:line="240" w:lineRule="auto"/>
              <w:rPr>
                <w:iCs/>
                <w:szCs w:val="24"/>
              </w:rPr>
            </w:pPr>
            <w:r>
              <w:rPr>
                <w:rFonts w:hint="eastAsia"/>
                <w:color w:val="000000"/>
              </w:rPr>
              <w:t>308.3</w:t>
            </w:r>
          </w:p>
        </w:tc>
        <w:tc>
          <w:tcPr>
            <w:tcW w:w="1085" w:type="dxa"/>
            <w:tcBorders>
              <w:top w:val="nil"/>
              <w:bottom w:val="nil"/>
            </w:tcBorders>
            <w:noWrap/>
          </w:tcPr>
          <w:p w14:paraId="4FDEDAB6" w14:textId="77777777" w:rsidR="00331994" w:rsidRPr="00582304" w:rsidRDefault="00331994" w:rsidP="008B57D8">
            <w:pPr>
              <w:spacing w:line="240" w:lineRule="auto"/>
              <w:rPr>
                <w:iCs/>
                <w:szCs w:val="24"/>
              </w:rPr>
            </w:pPr>
            <w:r>
              <w:rPr>
                <w:rFonts w:hint="eastAsia"/>
                <w:color w:val="000000"/>
              </w:rPr>
              <w:t>8.3</w:t>
            </w:r>
          </w:p>
        </w:tc>
        <w:tc>
          <w:tcPr>
            <w:tcW w:w="1089" w:type="dxa"/>
            <w:tcBorders>
              <w:top w:val="nil"/>
              <w:bottom w:val="nil"/>
            </w:tcBorders>
            <w:noWrap/>
          </w:tcPr>
          <w:p w14:paraId="33794ECF" w14:textId="77777777" w:rsidR="00331994" w:rsidRPr="00582304" w:rsidRDefault="00331994" w:rsidP="008B57D8">
            <w:pPr>
              <w:spacing w:line="240" w:lineRule="auto"/>
              <w:rPr>
                <w:iCs/>
                <w:szCs w:val="24"/>
              </w:rPr>
            </w:pPr>
            <w:r>
              <w:rPr>
                <w:rFonts w:hint="eastAsia"/>
                <w:color w:val="000000"/>
              </w:rPr>
              <w:t>52.99</w:t>
            </w:r>
          </w:p>
        </w:tc>
        <w:tc>
          <w:tcPr>
            <w:tcW w:w="992" w:type="dxa"/>
            <w:tcBorders>
              <w:top w:val="nil"/>
              <w:bottom w:val="nil"/>
            </w:tcBorders>
            <w:noWrap/>
          </w:tcPr>
          <w:p w14:paraId="4FD13B1B" w14:textId="77777777" w:rsidR="00331994" w:rsidRPr="00582304" w:rsidRDefault="00331994" w:rsidP="008B57D8">
            <w:pPr>
              <w:spacing w:line="240" w:lineRule="auto"/>
              <w:rPr>
                <w:iCs/>
                <w:szCs w:val="24"/>
              </w:rPr>
            </w:pPr>
            <w:r>
              <w:rPr>
                <w:rFonts w:hint="eastAsia"/>
                <w:color w:val="000000"/>
              </w:rPr>
              <w:t>42.89</w:t>
            </w:r>
          </w:p>
        </w:tc>
        <w:tc>
          <w:tcPr>
            <w:tcW w:w="990" w:type="dxa"/>
            <w:tcBorders>
              <w:top w:val="nil"/>
              <w:bottom w:val="nil"/>
            </w:tcBorders>
            <w:noWrap/>
          </w:tcPr>
          <w:p w14:paraId="28D567D5" w14:textId="77777777" w:rsidR="00331994" w:rsidRPr="00582304" w:rsidRDefault="00331994" w:rsidP="008B57D8">
            <w:pPr>
              <w:spacing w:line="240" w:lineRule="auto"/>
              <w:rPr>
                <w:iCs/>
                <w:szCs w:val="24"/>
              </w:rPr>
            </w:pPr>
            <w:r>
              <w:rPr>
                <w:rFonts w:hint="eastAsia"/>
                <w:color w:val="000000"/>
              </w:rPr>
              <w:t>53.61</w:t>
            </w:r>
          </w:p>
        </w:tc>
        <w:tc>
          <w:tcPr>
            <w:tcW w:w="1278" w:type="dxa"/>
            <w:tcBorders>
              <w:top w:val="nil"/>
              <w:bottom w:val="nil"/>
            </w:tcBorders>
          </w:tcPr>
          <w:p w14:paraId="1DFD14DF" w14:textId="77777777" w:rsidR="00331994" w:rsidRPr="00582304" w:rsidRDefault="00331994" w:rsidP="008B57D8">
            <w:pPr>
              <w:spacing w:line="240" w:lineRule="auto"/>
              <w:rPr>
                <w:color w:val="FF0000"/>
                <w:szCs w:val="24"/>
              </w:rPr>
            </w:pPr>
            <w:r>
              <w:rPr>
                <w:rFonts w:hint="eastAsia"/>
                <w:color w:val="000000"/>
              </w:rPr>
              <w:t>0.93</w:t>
            </w:r>
          </w:p>
        </w:tc>
      </w:tr>
      <w:tr w:rsidR="00331994" w:rsidRPr="00582304" w14:paraId="57DFF395" w14:textId="77777777" w:rsidTr="008B57D8">
        <w:trPr>
          <w:trHeight w:val="324"/>
        </w:trPr>
        <w:tc>
          <w:tcPr>
            <w:tcW w:w="566" w:type="dxa"/>
            <w:vMerge/>
            <w:tcBorders>
              <w:top w:val="nil"/>
              <w:bottom w:val="nil"/>
            </w:tcBorders>
            <w:hideMark/>
          </w:tcPr>
          <w:p w14:paraId="259BC6C1" w14:textId="77777777" w:rsidR="00331994" w:rsidRPr="00582304" w:rsidRDefault="00331994" w:rsidP="008B57D8">
            <w:pPr>
              <w:spacing w:line="240" w:lineRule="auto"/>
              <w:rPr>
                <w:iCs/>
                <w:szCs w:val="24"/>
              </w:rPr>
            </w:pPr>
          </w:p>
        </w:tc>
        <w:tc>
          <w:tcPr>
            <w:tcW w:w="1274" w:type="dxa"/>
            <w:tcBorders>
              <w:top w:val="nil"/>
              <w:bottom w:val="nil"/>
            </w:tcBorders>
          </w:tcPr>
          <w:p w14:paraId="642492AF"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6A1C22BB" w14:textId="77777777" w:rsidR="00331994" w:rsidRPr="00582304" w:rsidRDefault="00331994" w:rsidP="008B57D8">
            <w:pPr>
              <w:spacing w:line="240" w:lineRule="auto"/>
              <w:rPr>
                <w:iCs/>
                <w:szCs w:val="24"/>
              </w:rPr>
            </w:pPr>
          </w:p>
        </w:tc>
        <w:tc>
          <w:tcPr>
            <w:tcW w:w="1084" w:type="dxa"/>
            <w:tcBorders>
              <w:top w:val="nil"/>
              <w:bottom w:val="nil"/>
            </w:tcBorders>
            <w:noWrap/>
          </w:tcPr>
          <w:p w14:paraId="546D53FF" w14:textId="77777777" w:rsidR="00331994" w:rsidRPr="00582304" w:rsidRDefault="00331994" w:rsidP="008B57D8">
            <w:pPr>
              <w:spacing w:line="240" w:lineRule="auto"/>
              <w:rPr>
                <w:iCs/>
                <w:szCs w:val="24"/>
              </w:rPr>
            </w:pPr>
            <w:r>
              <w:rPr>
                <w:rFonts w:hint="eastAsia"/>
                <w:color w:val="000000"/>
              </w:rPr>
              <w:t>229.88</w:t>
            </w:r>
          </w:p>
        </w:tc>
        <w:tc>
          <w:tcPr>
            <w:tcW w:w="1085" w:type="dxa"/>
            <w:tcBorders>
              <w:top w:val="nil"/>
              <w:bottom w:val="nil"/>
            </w:tcBorders>
            <w:noWrap/>
          </w:tcPr>
          <w:p w14:paraId="013C4557" w14:textId="77777777" w:rsidR="00331994" w:rsidRPr="00582304" w:rsidRDefault="00331994" w:rsidP="008B57D8">
            <w:pPr>
              <w:spacing w:line="240" w:lineRule="auto"/>
              <w:rPr>
                <w:iCs/>
                <w:szCs w:val="24"/>
              </w:rPr>
            </w:pPr>
            <w:r>
              <w:rPr>
                <w:rFonts w:hint="eastAsia"/>
                <w:color w:val="000000"/>
              </w:rPr>
              <w:t>-70.12</w:t>
            </w:r>
          </w:p>
        </w:tc>
        <w:tc>
          <w:tcPr>
            <w:tcW w:w="1089" w:type="dxa"/>
            <w:tcBorders>
              <w:top w:val="nil"/>
              <w:bottom w:val="nil"/>
            </w:tcBorders>
            <w:noWrap/>
          </w:tcPr>
          <w:p w14:paraId="003CDD12" w14:textId="77777777" w:rsidR="00331994" w:rsidRPr="00582304" w:rsidRDefault="00331994" w:rsidP="008B57D8">
            <w:pPr>
              <w:spacing w:line="240" w:lineRule="auto"/>
              <w:rPr>
                <w:iCs/>
                <w:szCs w:val="24"/>
              </w:rPr>
            </w:pPr>
            <w:r>
              <w:rPr>
                <w:rFonts w:hint="eastAsia"/>
                <w:color w:val="000000"/>
              </w:rPr>
              <w:t>20.99</w:t>
            </w:r>
          </w:p>
        </w:tc>
        <w:tc>
          <w:tcPr>
            <w:tcW w:w="992" w:type="dxa"/>
            <w:tcBorders>
              <w:top w:val="nil"/>
              <w:bottom w:val="nil"/>
            </w:tcBorders>
            <w:noWrap/>
          </w:tcPr>
          <w:p w14:paraId="39F9B370" w14:textId="77777777" w:rsidR="00331994" w:rsidRPr="00582304" w:rsidRDefault="00331994" w:rsidP="008B57D8">
            <w:pPr>
              <w:spacing w:line="240" w:lineRule="auto"/>
              <w:rPr>
                <w:iCs/>
                <w:szCs w:val="24"/>
              </w:rPr>
            </w:pPr>
            <w:r>
              <w:rPr>
                <w:rFonts w:hint="eastAsia"/>
                <w:color w:val="000000"/>
              </w:rPr>
              <w:t>17.59</w:t>
            </w:r>
          </w:p>
        </w:tc>
        <w:tc>
          <w:tcPr>
            <w:tcW w:w="990" w:type="dxa"/>
            <w:tcBorders>
              <w:top w:val="nil"/>
              <w:bottom w:val="nil"/>
            </w:tcBorders>
            <w:noWrap/>
          </w:tcPr>
          <w:p w14:paraId="3B65A1FF" w14:textId="77777777" w:rsidR="00331994" w:rsidRPr="00582304" w:rsidRDefault="00331994" w:rsidP="008B57D8">
            <w:pPr>
              <w:spacing w:line="240" w:lineRule="auto"/>
              <w:rPr>
                <w:iCs/>
                <w:szCs w:val="24"/>
              </w:rPr>
            </w:pPr>
            <w:r>
              <w:rPr>
                <w:rFonts w:hint="eastAsia"/>
                <w:color w:val="000000"/>
              </w:rPr>
              <w:t>73.19</w:t>
            </w:r>
          </w:p>
        </w:tc>
        <w:tc>
          <w:tcPr>
            <w:tcW w:w="1278" w:type="dxa"/>
            <w:tcBorders>
              <w:top w:val="nil"/>
              <w:bottom w:val="nil"/>
            </w:tcBorders>
          </w:tcPr>
          <w:p w14:paraId="45047A98"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E257F67" w14:textId="77777777" w:rsidTr="008B57D8">
        <w:trPr>
          <w:trHeight w:val="324"/>
        </w:trPr>
        <w:tc>
          <w:tcPr>
            <w:tcW w:w="566" w:type="dxa"/>
            <w:vMerge/>
            <w:tcBorders>
              <w:top w:val="nil"/>
              <w:bottom w:val="single" w:sz="4" w:space="0" w:color="auto"/>
            </w:tcBorders>
          </w:tcPr>
          <w:p w14:paraId="45907737"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23A5BE3"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3E3E451"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8BAAA86" w14:textId="77777777" w:rsidR="00331994" w:rsidRPr="00582304" w:rsidRDefault="00331994" w:rsidP="008B57D8">
            <w:pPr>
              <w:spacing w:line="240" w:lineRule="auto"/>
              <w:rPr>
                <w:color w:val="000000"/>
              </w:rPr>
            </w:pPr>
            <w:r>
              <w:rPr>
                <w:rFonts w:hint="eastAsia"/>
                <w:color w:val="000000"/>
              </w:rPr>
              <w:t>256.18</w:t>
            </w:r>
          </w:p>
        </w:tc>
        <w:tc>
          <w:tcPr>
            <w:tcW w:w="1085" w:type="dxa"/>
            <w:tcBorders>
              <w:top w:val="nil"/>
              <w:bottom w:val="single" w:sz="4" w:space="0" w:color="auto"/>
            </w:tcBorders>
            <w:noWrap/>
          </w:tcPr>
          <w:p w14:paraId="2C2CD23D" w14:textId="77777777" w:rsidR="00331994" w:rsidRPr="00582304" w:rsidRDefault="00331994" w:rsidP="008B57D8">
            <w:pPr>
              <w:spacing w:line="240" w:lineRule="auto"/>
              <w:rPr>
                <w:color w:val="000000"/>
              </w:rPr>
            </w:pPr>
            <w:r>
              <w:rPr>
                <w:rFonts w:hint="eastAsia"/>
                <w:color w:val="000000"/>
              </w:rPr>
              <w:t>-43.82</w:t>
            </w:r>
          </w:p>
        </w:tc>
        <w:tc>
          <w:tcPr>
            <w:tcW w:w="1089" w:type="dxa"/>
            <w:tcBorders>
              <w:top w:val="nil"/>
              <w:bottom w:val="single" w:sz="4" w:space="0" w:color="auto"/>
            </w:tcBorders>
            <w:noWrap/>
          </w:tcPr>
          <w:p w14:paraId="4E8A35DE" w14:textId="77777777" w:rsidR="00331994" w:rsidRPr="00582304" w:rsidRDefault="00331994" w:rsidP="008B57D8">
            <w:pPr>
              <w:spacing w:line="240" w:lineRule="auto"/>
              <w:rPr>
                <w:color w:val="000000"/>
              </w:rPr>
            </w:pPr>
            <w:r>
              <w:rPr>
                <w:rFonts w:hint="eastAsia"/>
                <w:color w:val="000000"/>
              </w:rPr>
              <w:t>40.83</w:t>
            </w:r>
          </w:p>
        </w:tc>
        <w:tc>
          <w:tcPr>
            <w:tcW w:w="992" w:type="dxa"/>
            <w:tcBorders>
              <w:top w:val="nil"/>
              <w:bottom w:val="single" w:sz="4" w:space="0" w:color="auto"/>
            </w:tcBorders>
            <w:noWrap/>
          </w:tcPr>
          <w:p w14:paraId="274158F8" w14:textId="77777777" w:rsidR="00331994" w:rsidRPr="00582304" w:rsidRDefault="00331994" w:rsidP="008B57D8">
            <w:pPr>
              <w:spacing w:line="240" w:lineRule="auto"/>
              <w:rPr>
                <w:color w:val="000000"/>
              </w:rPr>
            </w:pPr>
            <w:r>
              <w:rPr>
                <w:rFonts w:hint="eastAsia"/>
                <w:color w:val="000000"/>
              </w:rPr>
              <w:t>33.23</w:t>
            </w:r>
          </w:p>
        </w:tc>
        <w:tc>
          <w:tcPr>
            <w:tcW w:w="990" w:type="dxa"/>
            <w:tcBorders>
              <w:top w:val="nil"/>
              <w:bottom w:val="single" w:sz="4" w:space="0" w:color="auto"/>
            </w:tcBorders>
            <w:noWrap/>
          </w:tcPr>
          <w:p w14:paraId="10FEFB56" w14:textId="77777777" w:rsidR="00331994" w:rsidRPr="00582304" w:rsidRDefault="00331994" w:rsidP="008B57D8">
            <w:pPr>
              <w:spacing w:line="240" w:lineRule="auto"/>
              <w:rPr>
                <w:color w:val="000000"/>
              </w:rPr>
            </w:pPr>
            <w:r>
              <w:rPr>
                <w:rFonts w:hint="eastAsia"/>
                <w:color w:val="000000"/>
              </w:rPr>
              <w:t>59.88</w:t>
            </w:r>
          </w:p>
        </w:tc>
        <w:tc>
          <w:tcPr>
            <w:tcW w:w="1278" w:type="dxa"/>
            <w:tcBorders>
              <w:top w:val="nil"/>
              <w:bottom w:val="single" w:sz="4" w:space="0" w:color="auto"/>
            </w:tcBorders>
          </w:tcPr>
          <w:p w14:paraId="20FCD288" w14:textId="77777777" w:rsidR="00331994" w:rsidRPr="00582304" w:rsidRDefault="00331994" w:rsidP="008B57D8">
            <w:pPr>
              <w:spacing w:line="240" w:lineRule="auto"/>
              <w:rPr>
                <w:color w:val="000000"/>
              </w:rPr>
            </w:pPr>
            <w:r>
              <w:rPr>
                <w:rFonts w:hint="eastAsia"/>
                <w:color w:val="000000"/>
              </w:rPr>
              <w:t>0.89</w:t>
            </w:r>
          </w:p>
        </w:tc>
      </w:tr>
      <w:tr w:rsidR="00331994" w:rsidRPr="00582304" w14:paraId="05C7BDDA" w14:textId="77777777" w:rsidTr="008B57D8">
        <w:trPr>
          <w:trHeight w:val="324"/>
        </w:trPr>
        <w:tc>
          <w:tcPr>
            <w:tcW w:w="566" w:type="dxa"/>
            <w:vMerge w:val="restart"/>
            <w:tcBorders>
              <w:top w:val="single" w:sz="4" w:space="0" w:color="auto"/>
              <w:bottom w:val="nil"/>
            </w:tcBorders>
            <w:noWrap/>
          </w:tcPr>
          <w:p w14:paraId="1F955DA6"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40366ADE"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02AE9E05" w14:textId="77777777" w:rsidR="00331994" w:rsidRPr="00582304" w:rsidRDefault="00331994" w:rsidP="008B57D8">
            <w:pPr>
              <w:spacing w:line="240" w:lineRule="auto"/>
              <w:rPr>
                <w:iCs/>
                <w:szCs w:val="24"/>
              </w:rPr>
            </w:pPr>
            <w:r>
              <w:rPr>
                <w:rFonts w:hint="eastAsia"/>
                <w:color w:val="000000"/>
              </w:rPr>
              <w:t>246.82</w:t>
            </w:r>
          </w:p>
        </w:tc>
        <w:tc>
          <w:tcPr>
            <w:tcW w:w="1084" w:type="dxa"/>
            <w:tcBorders>
              <w:top w:val="single" w:sz="4" w:space="0" w:color="auto"/>
              <w:bottom w:val="nil"/>
            </w:tcBorders>
            <w:noWrap/>
          </w:tcPr>
          <w:p w14:paraId="7FF0D159" w14:textId="77777777" w:rsidR="00331994" w:rsidRPr="00582304" w:rsidRDefault="00331994" w:rsidP="008B57D8">
            <w:pPr>
              <w:spacing w:line="240" w:lineRule="auto"/>
              <w:rPr>
                <w:iCs/>
                <w:szCs w:val="24"/>
              </w:rPr>
            </w:pPr>
            <w:r>
              <w:rPr>
                <w:rFonts w:hint="eastAsia"/>
                <w:color w:val="000000"/>
              </w:rPr>
              <w:t>294.05</w:t>
            </w:r>
          </w:p>
        </w:tc>
        <w:tc>
          <w:tcPr>
            <w:tcW w:w="1085" w:type="dxa"/>
            <w:tcBorders>
              <w:top w:val="single" w:sz="4" w:space="0" w:color="auto"/>
              <w:bottom w:val="nil"/>
            </w:tcBorders>
            <w:noWrap/>
          </w:tcPr>
          <w:p w14:paraId="549C31A1" w14:textId="77777777" w:rsidR="00331994" w:rsidRPr="00582304" w:rsidRDefault="00331994" w:rsidP="008B57D8">
            <w:pPr>
              <w:spacing w:line="240" w:lineRule="auto"/>
              <w:rPr>
                <w:iCs/>
                <w:szCs w:val="24"/>
              </w:rPr>
            </w:pPr>
            <w:r>
              <w:rPr>
                <w:rFonts w:hint="eastAsia"/>
                <w:color w:val="000000"/>
              </w:rPr>
              <w:t>-5.95</w:t>
            </w:r>
          </w:p>
        </w:tc>
        <w:tc>
          <w:tcPr>
            <w:tcW w:w="1089" w:type="dxa"/>
            <w:tcBorders>
              <w:top w:val="single" w:sz="4" w:space="0" w:color="auto"/>
              <w:bottom w:val="nil"/>
            </w:tcBorders>
            <w:noWrap/>
          </w:tcPr>
          <w:p w14:paraId="0728C66F" w14:textId="77777777" w:rsidR="00331994" w:rsidRPr="00582304" w:rsidRDefault="00331994" w:rsidP="008B57D8">
            <w:pPr>
              <w:spacing w:line="240" w:lineRule="auto"/>
              <w:rPr>
                <w:iCs/>
                <w:szCs w:val="24"/>
              </w:rPr>
            </w:pPr>
            <w:r>
              <w:rPr>
                <w:rFonts w:hint="eastAsia"/>
                <w:color w:val="000000"/>
              </w:rPr>
              <w:t>14.91</w:t>
            </w:r>
          </w:p>
        </w:tc>
        <w:tc>
          <w:tcPr>
            <w:tcW w:w="992" w:type="dxa"/>
            <w:tcBorders>
              <w:top w:val="single" w:sz="4" w:space="0" w:color="auto"/>
              <w:bottom w:val="nil"/>
            </w:tcBorders>
            <w:noWrap/>
          </w:tcPr>
          <w:p w14:paraId="425134BD" w14:textId="77777777" w:rsidR="00331994" w:rsidRPr="00582304" w:rsidRDefault="00331994" w:rsidP="008B57D8">
            <w:pPr>
              <w:spacing w:line="240" w:lineRule="auto"/>
              <w:rPr>
                <w:iCs/>
                <w:szCs w:val="24"/>
              </w:rPr>
            </w:pPr>
            <w:r>
              <w:rPr>
                <w:rFonts w:hint="eastAsia"/>
                <w:color w:val="000000"/>
              </w:rPr>
              <w:t>10.63</w:t>
            </w:r>
          </w:p>
        </w:tc>
        <w:tc>
          <w:tcPr>
            <w:tcW w:w="990" w:type="dxa"/>
            <w:tcBorders>
              <w:top w:val="single" w:sz="4" w:space="0" w:color="auto"/>
              <w:bottom w:val="nil"/>
            </w:tcBorders>
            <w:noWrap/>
          </w:tcPr>
          <w:p w14:paraId="40611B24" w14:textId="77777777" w:rsidR="00331994" w:rsidRPr="00582304" w:rsidRDefault="00331994" w:rsidP="008B57D8">
            <w:pPr>
              <w:spacing w:line="240" w:lineRule="auto"/>
              <w:rPr>
                <w:iCs/>
                <w:szCs w:val="24"/>
              </w:rPr>
            </w:pPr>
            <w:r>
              <w:rPr>
                <w:rFonts w:hint="eastAsia"/>
                <w:color w:val="000000"/>
              </w:rPr>
              <w:t>16.04</w:t>
            </w:r>
          </w:p>
        </w:tc>
        <w:tc>
          <w:tcPr>
            <w:tcW w:w="1278" w:type="dxa"/>
            <w:tcBorders>
              <w:top w:val="single" w:sz="4" w:space="0" w:color="auto"/>
              <w:bottom w:val="nil"/>
            </w:tcBorders>
          </w:tcPr>
          <w:p w14:paraId="685AFDCE" w14:textId="77777777" w:rsidR="00331994" w:rsidRPr="00582304" w:rsidRDefault="00331994" w:rsidP="008B57D8">
            <w:pPr>
              <w:spacing w:line="240" w:lineRule="auto"/>
              <w:rPr>
                <w:color w:val="000000"/>
                <w:szCs w:val="24"/>
              </w:rPr>
            </w:pPr>
            <w:r>
              <w:rPr>
                <w:rFonts w:hint="eastAsia"/>
                <w:color w:val="000000"/>
              </w:rPr>
              <w:t>0.84</w:t>
            </w:r>
          </w:p>
        </w:tc>
      </w:tr>
      <w:tr w:rsidR="00331994" w:rsidRPr="00582304" w14:paraId="7A6ADC61" w14:textId="77777777" w:rsidTr="008B57D8">
        <w:trPr>
          <w:trHeight w:val="324"/>
        </w:trPr>
        <w:tc>
          <w:tcPr>
            <w:tcW w:w="566" w:type="dxa"/>
            <w:vMerge/>
            <w:tcBorders>
              <w:top w:val="nil"/>
              <w:bottom w:val="nil"/>
            </w:tcBorders>
          </w:tcPr>
          <w:p w14:paraId="5ACB0AE4" w14:textId="77777777" w:rsidR="00331994" w:rsidRPr="00582304" w:rsidRDefault="00331994" w:rsidP="008B57D8">
            <w:pPr>
              <w:spacing w:line="240" w:lineRule="auto"/>
              <w:rPr>
                <w:iCs/>
                <w:szCs w:val="24"/>
              </w:rPr>
            </w:pPr>
          </w:p>
        </w:tc>
        <w:tc>
          <w:tcPr>
            <w:tcW w:w="1274" w:type="dxa"/>
            <w:tcBorders>
              <w:top w:val="nil"/>
              <w:bottom w:val="nil"/>
            </w:tcBorders>
          </w:tcPr>
          <w:p w14:paraId="3A6DBD99"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1F0F5839" w14:textId="77777777" w:rsidR="00331994" w:rsidRPr="00582304" w:rsidRDefault="00331994" w:rsidP="008B57D8">
            <w:pPr>
              <w:spacing w:line="240" w:lineRule="auto"/>
              <w:rPr>
                <w:iCs/>
                <w:szCs w:val="24"/>
              </w:rPr>
            </w:pPr>
          </w:p>
        </w:tc>
        <w:tc>
          <w:tcPr>
            <w:tcW w:w="1084" w:type="dxa"/>
            <w:tcBorders>
              <w:top w:val="nil"/>
              <w:bottom w:val="nil"/>
            </w:tcBorders>
            <w:noWrap/>
          </w:tcPr>
          <w:p w14:paraId="2AB83AAE" w14:textId="77777777" w:rsidR="00331994" w:rsidRPr="00582304" w:rsidRDefault="00331994" w:rsidP="008B57D8">
            <w:pPr>
              <w:spacing w:line="240" w:lineRule="auto"/>
              <w:rPr>
                <w:iCs/>
                <w:szCs w:val="24"/>
              </w:rPr>
            </w:pPr>
            <w:r>
              <w:rPr>
                <w:rFonts w:hint="eastAsia"/>
                <w:color w:val="000000"/>
              </w:rPr>
              <w:t>301.68</w:t>
            </w:r>
          </w:p>
        </w:tc>
        <w:tc>
          <w:tcPr>
            <w:tcW w:w="1085" w:type="dxa"/>
            <w:tcBorders>
              <w:top w:val="nil"/>
              <w:bottom w:val="nil"/>
            </w:tcBorders>
            <w:noWrap/>
          </w:tcPr>
          <w:p w14:paraId="78AFF2FC" w14:textId="77777777" w:rsidR="00331994" w:rsidRPr="00582304" w:rsidRDefault="00331994" w:rsidP="008B57D8">
            <w:pPr>
              <w:spacing w:line="240" w:lineRule="auto"/>
              <w:rPr>
                <w:iCs/>
                <w:szCs w:val="24"/>
              </w:rPr>
            </w:pPr>
            <w:r>
              <w:rPr>
                <w:rFonts w:hint="eastAsia"/>
                <w:color w:val="000000"/>
              </w:rPr>
              <w:t>1.68</w:t>
            </w:r>
          </w:p>
        </w:tc>
        <w:tc>
          <w:tcPr>
            <w:tcW w:w="1089" w:type="dxa"/>
            <w:tcBorders>
              <w:top w:val="nil"/>
              <w:bottom w:val="nil"/>
            </w:tcBorders>
            <w:noWrap/>
          </w:tcPr>
          <w:p w14:paraId="11099C38" w14:textId="77777777" w:rsidR="00331994" w:rsidRPr="00582304" w:rsidRDefault="00331994" w:rsidP="008B57D8">
            <w:pPr>
              <w:spacing w:line="240" w:lineRule="auto"/>
              <w:rPr>
                <w:iCs/>
                <w:szCs w:val="24"/>
              </w:rPr>
            </w:pPr>
            <w:r>
              <w:rPr>
                <w:rFonts w:hint="eastAsia"/>
                <w:color w:val="000000"/>
              </w:rPr>
              <w:t>22.18</w:t>
            </w:r>
          </w:p>
        </w:tc>
        <w:tc>
          <w:tcPr>
            <w:tcW w:w="992" w:type="dxa"/>
            <w:tcBorders>
              <w:top w:val="nil"/>
              <w:bottom w:val="nil"/>
            </w:tcBorders>
            <w:noWrap/>
          </w:tcPr>
          <w:p w14:paraId="38BACEC3" w14:textId="77777777" w:rsidR="00331994" w:rsidRPr="00582304" w:rsidRDefault="00331994" w:rsidP="008B57D8">
            <w:pPr>
              <w:spacing w:line="240" w:lineRule="auto"/>
              <w:rPr>
                <w:iCs/>
                <w:szCs w:val="24"/>
              </w:rPr>
            </w:pPr>
            <w:r>
              <w:rPr>
                <w:rFonts w:hint="eastAsia"/>
                <w:color w:val="000000"/>
              </w:rPr>
              <w:t>16.98</w:t>
            </w:r>
          </w:p>
        </w:tc>
        <w:tc>
          <w:tcPr>
            <w:tcW w:w="990" w:type="dxa"/>
            <w:tcBorders>
              <w:top w:val="nil"/>
              <w:bottom w:val="nil"/>
            </w:tcBorders>
            <w:noWrap/>
          </w:tcPr>
          <w:p w14:paraId="719ACE14" w14:textId="77777777" w:rsidR="00331994" w:rsidRPr="00582304" w:rsidRDefault="00331994" w:rsidP="008B57D8">
            <w:pPr>
              <w:spacing w:line="240" w:lineRule="auto"/>
              <w:rPr>
                <w:iCs/>
                <w:szCs w:val="24"/>
              </w:rPr>
            </w:pPr>
            <w:r>
              <w:rPr>
                <w:rFonts w:hint="eastAsia"/>
                <w:color w:val="000000"/>
              </w:rPr>
              <w:t>22.23</w:t>
            </w:r>
          </w:p>
        </w:tc>
        <w:tc>
          <w:tcPr>
            <w:tcW w:w="1278" w:type="dxa"/>
            <w:tcBorders>
              <w:top w:val="nil"/>
              <w:bottom w:val="nil"/>
            </w:tcBorders>
          </w:tcPr>
          <w:p w14:paraId="5AE0BAC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00C8D247" w14:textId="77777777" w:rsidTr="008B57D8">
        <w:trPr>
          <w:trHeight w:val="324"/>
        </w:trPr>
        <w:tc>
          <w:tcPr>
            <w:tcW w:w="566" w:type="dxa"/>
            <w:vMerge/>
            <w:tcBorders>
              <w:top w:val="nil"/>
              <w:bottom w:val="nil"/>
            </w:tcBorders>
          </w:tcPr>
          <w:p w14:paraId="70955EE2" w14:textId="77777777" w:rsidR="00331994" w:rsidRPr="00582304" w:rsidRDefault="00331994" w:rsidP="008B57D8">
            <w:pPr>
              <w:spacing w:line="240" w:lineRule="auto"/>
              <w:rPr>
                <w:iCs/>
                <w:szCs w:val="24"/>
              </w:rPr>
            </w:pPr>
          </w:p>
        </w:tc>
        <w:tc>
          <w:tcPr>
            <w:tcW w:w="1274" w:type="dxa"/>
            <w:tcBorders>
              <w:top w:val="nil"/>
              <w:bottom w:val="nil"/>
            </w:tcBorders>
          </w:tcPr>
          <w:p w14:paraId="2D6608CD"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3E6C6E53" w14:textId="77777777" w:rsidR="00331994" w:rsidRPr="00582304" w:rsidRDefault="00331994" w:rsidP="008B57D8">
            <w:pPr>
              <w:spacing w:line="240" w:lineRule="auto"/>
              <w:rPr>
                <w:iCs/>
                <w:szCs w:val="24"/>
              </w:rPr>
            </w:pPr>
          </w:p>
        </w:tc>
        <w:tc>
          <w:tcPr>
            <w:tcW w:w="1084" w:type="dxa"/>
            <w:tcBorders>
              <w:top w:val="nil"/>
              <w:bottom w:val="nil"/>
            </w:tcBorders>
            <w:noWrap/>
          </w:tcPr>
          <w:p w14:paraId="60D1356D" w14:textId="77777777" w:rsidR="00331994" w:rsidRPr="00582304" w:rsidRDefault="00331994" w:rsidP="008B57D8">
            <w:pPr>
              <w:spacing w:line="240" w:lineRule="auto"/>
              <w:rPr>
                <w:iCs/>
                <w:szCs w:val="24"/>
              </w:rPr>
            </w:pPr>
            <w:r>
              <w:rPr>
                <w:rFonts w:hint="eastAsia"/>
                <w:color w:val="000000"/>
              </w:rPr>
              <w:t>275.39</w:t>
            </w:r>
          </w:p>
        </w:tc>
        <w:tc>
          <w:tcPr>
            <w:tcW w:w="1085" w:type="dxa"/>
            <w:tcBorders>
              <w:top w:val="nil"/>
              <w:bottom w:val="nil"/>
            </w:tcBorders>
            <w:noWrap/>
          </w:tcPr>
          <w:p w14:paraId="54FB772E" w14:textId="77777777" w:rsidR="00331994" w:rsidRPr="00582304" w:rsidRDefault="00331994" w:rsidP="008B57D8">
            <w:pPr>
              <w:spacing w:line="240" w:lineRule="auto"/>
              <w:rPr>
                <w:iCs/>
                <w:szCs w:val="24"/>
              </w:rPr>
            </w:pPr>
            <w:r>
              <w:rPr>
                <w:rFonts w:hint="eastAsia"/>
                <w:color w:val="000000"/>
              </w:rPr>
              <w:t>-24.61</w:t>
            </w:r>
          </w:p>
        </w:tc>
        <w:tc>
          <w:tcPr>
            <w:tcW w:w="1089" w:type="dxa"/>
            <w:tcBorders>
              <w:top w:val="nil"/>
              <w:bottom w:val="nil"/>
            </w:tcBorders>
            <w:noWrap/>
          </w:tcPr>
          <w:p w14:paraId="4E17FEB8" w14:textId="77777777" w:rsidR="00331994" w:rsidRPr="00582304" w:rsidRDefault="00331994" w:rsidP="008B57D8">
            <w:pPr>
              <w:spacing w:line="240" w:lineRule="auto"/>
              <w:rPr>
                <w:iCs/>
                <w:szCs w:val="24"/>
              </w:rPr>
            </w:pPr>
            <w:r>
              <w:rPr>
                <w:rFonts w:hint="eastAsia"/>
                <w:color w:val="000000"/>
              </w:rPr>
              <w:t>11.32</w:t>
            </w:r>
          </w:p>
        </w:tc>
        <w:tc>
          <w:tcPr>
            <w:tcW w:w="992" w:type="dxa"/>
            <w:tcBorders>
              <w:top w:val="nil"/>
              <w:bottom w:val="nil"/>
            </w:tcBorders>
            <w:noWrap/>
          </w:tcPr>
          <w:p w14:paraId="0993BEFA" w14:textId="77777777" w:rsidR="00331994" w:rsidRPr="00582304" w:rsidRDefault="00331994" w:rsidP="008B57D8">
            <w:pPr>
              <w:spacing w:line="240" w:lineRule="auto"/>
              <w:rPr>
                <w:iCs/>
                <w:szCs w:val="24"/>
              </w:rPr>
            </w:pPr>
            <w:r>
              <w:rPr>
                <w:rFonts w:hint="eastAsia"/>
                <w:color w:val="000000"/>
              </w:rPr>
              <w:t>8.99</w:t>
            </w:r>
          </w:p>
        </w:tc>
        <w:tc>
          <w:tcPr>
            <w:tcW w:w="990" w:type="dxa"/>
            <w:tcBorders>
              <w:top w:val="nil"/>
              <w:bottom w:val="nil"/>
            </w:tcBorders>
            <w:noWrap/>
          </w:tcPr>
          <w:p w14:paraId="0412200A" w14:textId="77777777" w:rsidR="00331994" w:rsidRPr="00582304" w:rsidRDefault="00331994" w:rsidP="008B57D8">
            <w:pPr>
              <w:spacing w:line="240" w:lineRule="auto"/>
              <w:rPr>
                <w:iCs/>
                <w:szCs w:val="24"/>
              </w:rPr>
            </w:pPr>
            <w:r>
              <w:rPr>
                <w:rFonts w:hint="eastAsia"/>
                <w:color w:val="000000"/>
              </w:rPr>
              <w:t>27.09</w:t>
            </w:r>
          </w:p>
        </w:tc>
        <w:tc>
          <w:tcPr>
            <w:tcW w:w="1278" w:type="dxa"/>
            <w:tcBorders>
              <w:top w:val="nil"/>
              <w:bottom w:val="nil"/>
            </w:tcBorders>
          </w:tcPr>
          <w:p w14:paraId="4663E158" w14:textId="77777777" w:rsidR="00331994" w:rsidRPr="00582304" w:rsidRDefault="00331994" w:rsidP="008B57D8">
            <w:pPr>
              <w:spacing w:line="240" w:lineRule="auto"/>
              <w:rPr>
                <w:color w:val="000000"/>
                <w:szCs w:val="24"/>
              </w:rPr>
            </w:pPr>
            <w:r>
              <w:rPr>
                <w:rFonts w:hint="eastAsia"/>
                <w:color w:val="000000"/>
              </w:rPr>
              <w:t>0.86</w:t>
            </w:r>
          </w:p>
        </w:tc>
      </w:tr>
      <w:tr w:rsidR="00331994" w:rsidRPr="00582304" w14:paraId="2FD0D49C" w14:textId="77777777" w:rsidTr="008B57D8">
        <w:trPr>
          <w:trHeight w:val="324"/>
        </w:trPr>
        <w:tc>
          <w:tcPr>
            <w:tcW w:w="566" w:type="dxa"/>
            <w:vMerge/>
            <w:tcBorders>
              <w:top w:val="nil"/>
              <w:bottom w:val="single" w:sz="4" w:space="0" w:color="auto"/>
            </w:tcBorders>
          </w:tcPr>
          <w:p w14:paraId="33379116"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75C5C1AC"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3EA3D02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2D75DA6A" w14:textId="77777777" w:rsidR="00331994" w:rsidRPr="00582304" w:rsidRDefault="00331994" w:rsidP="008B57D8">
            <w:pPr>
              <w:spacing w:line="240" w:lineRule="auto"/>
              <w:rPr>
                <w:color w:val="000000"/>
              </w:rPr>
            </w:pPr>
            <w:r>
              <w:rPr>
                <w:rFonts w:hint="eastAsia"/>
                <w:color w:val="000000"/>
              </w:rPr>
              <w:t>295.65</w:t>
            </w:r>
          </w:p>
        </w:tc>
        <w:tc>
          <w:tcPr>
            <w:tcW w:w="1085" w:type="dxa"/>
            <w:tcBorders>
              <w:top w:val="nil"/>
              <w:bottom w:val="single" w:sz="4" w:space="0" w:color="auto"/>
            </w:tcBorders>
            <w:noWrap/>
          </w:tcPr>
          <w:p w14:paraId="1D48D15A" w14:textId="77777777" w:rsidR="00331994" w:rsidRPr="00582304" w:rsidRDefault="00331994" w:rsidP="008B57D8">
            <w:pPr>
              <w:spacing w:line="240" w:lineRule="auto"/>
              <w:rPr>
                <w:color w:val="000000"/>
              </w:rPr>
            </w:pPr>
            <w:r>
              <w:rPr>
                <w:rFonts w:hint="eastAsia"/>
                <w:color w:val="000000"/>
              </w:rPr>
              <w:t>-4.35</w:t>
            </w:r>
          </w:p>
        </w:tc>
        <w:tc>
          <w:tcPr>
            <w:tcW w:w="1089" w:type="dxa"/>
            <w:tcBorders>
              <w:top w:val="nil"/>
              <w:bottom w:val="single" w:sz="4" w:space="0" w:color="auto"/>
            </w:tcBorders>
            <w:noWrap/>
          </w:tcPr>
          <w:p w14:paraId="0D94300E" w14:textId="77777777" w:rsidR="00331994" w:rsidRPr="00582304" w:rsidRDefault="00331994" w:rsidP="008B57D8">
            <w:pPr>
              <w:spacing w:line="240" w:lineRule="auto"/>
              <w:rPr>
                <w:color w:val="000000"/>
              </w:rPr>
            </w:pPr>
            <w:r>
              <w:rPr>
                <w:rFonts w:hint="eastAsia"/>
                <w:color w:val="000000"/>
              </w:rPr>
              <w:t>23.25</w:t>
            </w:r>
          </w:p>
        </w:tc>
        <w:tc>
          <w:tcPr>
            <w:tcW w:w="992" w:type="dxa"/>
            <w:tcBorders>
              <w:top w:val="nil"/>
              <w:bottom w:val="single" w:sz="4" w:space="0" w:color="auto"/>
            </w:tcBorders>
            <w:noWrap/>
          </w:tcPr>
          <w:p w14:paraId="09045212" w14:textId="77777777" w:rsidR="00331994" w:rsidRPr="00582304" w:rsidRDefault="00331994" w:rsidP="008B57D8">
            <w:pPr>
              <w:spacing w:line="240" w:lineRule="auto"/>
              <w:rPr>
                <w:color w:val="000000"/>
              </w:rPr>
            </w:pPr>
            <w:r>
              <w:rPr>
                <w:rFonts w:hint="eastAsia"/>
                <w:color w:val="000000"/>
              </w:rPr>
              <w:t>19.35</w:t>
            </w:r>
          </w:p>
        </w:tc>
        <w:tc>
          <w:tcPr>
            <w:tcW w:w="990" w:type="dxa"/>
            <w:tcBorders>
              <w:top w:val="nil"/>
              <w:bottom w:val="single" w:sz="4" w:space="0" w:color="auto"/>
            </w:tcBorders>
            <w:noWrap/>
          </w:tcPr>
          <w:p w14:paraId="05CD2CDF" w14:textId="77777777" w:rsidR="00331994" w:rsidRPr="00582304" w:rsidRDefault="00331994" w:rsidP="008B57D8">
            <w:pPr>
              <w:spacing w:line="240" w:lineRule="auto"/>
              <w:rPr>
                <w:color w:val="000000"/>
              </w:rPr>
            </w:pPr>
            <w:r>
              <w:rPr>
                <w:rFonts w:hint="eastAsia"/>
                <w:color w:val="000000"/>
              </w:rPr>
              <w:t>23.65</w:t>
            </w:r>
          </w:p>
        </w:tc>
        <w:tc>
          <w:tcPr>
            <w:tcW w:w="1278" w:type="dxa"/>
            <w:tcBorders>
              <w:top w:val="nil"/>
              <w:bottom w:val="single" w:sz="4" w:space="0" w:color="auto"/>
            </w:tcBorders>
          </w:tcPr>
          <w:p w14:paraId="2B3F208F" w14:textId="77777777" w:rsidR="00331994" w:rsidRPr="00582304" w:rsidRDefault="00331994" w:rsidP="008B57D8">
            <w:pPr>
              <w:spacing w:line="240" w:lineRule="auto"/>
              <w:rPr>
                <w:color w:val="000000"/>
              </w:rPr>
            </w:pPr>
            <w:r>
              <w:rPr>
                <w:rFonts w:hint="eastAsia"/>
                <w:color w:val="000000"/>
              </w:rPr>
              <w:t>0.86</w:t>
            </w:r>
          </w:p>
        </w:tc>
      </w:tr>
      <w:tr w:rsidR="00331994" w:rsidRPr="00582304" w14:paraId="62FDC60A" w14:textId="77777777" w:rsidTr="008B57D8">
        <w:trPr>
          <w:trHeight w:val="324"/>
        </w:trPr>
        <w:tc>
          <w:tcPr>
            <w:tcW w:w="566" w:type="dxa"/>
            <w:vMerge w:val="restart"/>
            <w:tcBorders>
              <w:top w:val="single" w:sz="4" w:space="0" w:color="auto"/>
              <w:bottom w:val="nil"/>
            </w:tcBorders>
            <w:noWrap/>
          </w:tcPr>
          <w:p w14:paraId="79792329"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746C877"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31855EB7" w14:textId="77777777" w:rsidR="00331994" w:rsidRPr="00582304" w:rsidRDefault="00331994" w:rsidP="008B57D8">
            <w:pPr>
              <w:spacing w:line="240" w:lineRule="auto"/>
              <w:rPr>
                <w:iCs/>
                <w:szCs w:val="24"/>
              </w:rPr>
            </w:pPr>
            <w:r>
              <w:rPr>
                <w:rFonts w:hint="eastAsia"/>
                <w:color w:val="000000"/>
              </w:rPr>
              <w:t>272.32</w:t>
            </w:r>
          </w:p>
        </w:tc>
        <w:tc>
          <w:tcPr>
            <w:tcW w:w="1084" w:type="dxa"/>
            <w:tcBorders>
              <w:top w:val="single" w:sz="4" w:space="0" w:color="auto"/>
              <w:bottom w:val="nil"/>
            </w:tcBorders>
            <w:noWrap/>
          </w:tcPr>
          <w:p w14:paraId="648F5205" w14:textId="77777777" w:rsidR="00331994" w:rsidRPr="00582304" w:rsidRDefault="00331994" w:rsidP="008B57D8">
            <w:pPr>
              <w:spacing w:line="240" w:lineRule="auto"/>
              <w:rPr>
                <w:iCs/>
                <w:szCs w:val="24"/>
              </w:rPr>
            </w:pPr>
            <w:r>
              <w:rPr>
                <w:rFonts w:hint="eastAsia"/>
                <w:color w:val="000000"/>
              </w:rPr>
              <w:t>297.78</w:t>
            </w:r>
          </w:p>
        </w:tc>
        <w:tc>
          <w:tcPr>
            <w:tcW w:w="1085" w:type="dxa"/>
            <w:tcBorders>
              <w:top w:val="single" w:sz="4" w:space="0" w:color="auto"/>
              <w:bottom w:val="nil"/>
            </w:tcBorders>
            <w:noWrap/>
          </w:tcPr>
          <w:p w14:paraId="694A64DA" w14:textId="77777777" w:rsidR="00331994" w:rsidRPr="00582304" w:rsidRDefault="00331994" w:rsidP="008B57D8">
            <w:pPr>
              <w:spacing w:line="240" w:lineRule="auto"/>
              <w:rPr>
                <w:iCs/>
                <w:szCs w:val="24"/>
              </w:rPr>
            </w:pPr>
            <w:r>
              <w:rPr>
                <w:rFonts w:hint="eastAsia"/>
                <w:color w:val="000000"/>
              </w:rPr>
              <w:t>-2.22</w:t>
            </w:r>
          </w:p>
        </w:tc>
        <w:tc>
          <w:tcPr>
            <w:tcW w:w="1089" w:type="dxa"/>
            <w:tcBorders>
              <w:top w:val="single" w:sz="4" w:space="0" w:color="auto"/>
              <w:bottom w:val="nil"/>
            </w:tcBorders>
            <w:noWrap/>
          </w:tcPr>
          <w:p w14:paraId="660BF3A2" w14:textId="77777777" w:rsidR="00331994" w:rsidRPr="00582304" w:rsidRDefault="00331994" w:rsidP="008B57D8">
            <w:pPr>
              <w:spacing w:line="240" w:lineRule="auto"/>
              <w:rPr>
                <w:iCs/>
                <w:szCs w:val="24"/>
              </w:rPr>
            </w:pPr>
            <w:r>
              <w:rPr>
                <w:rFonts w:hint="eastAsia"/>
                <w:color w:val="000000"/>
              </w:rPr>
              <w:t>7.84</w:t>
            </w:r>
          </w:p>
        </w:tc>
        <w:tc>
          <w:tcPr>
            <w:tcW w:w="992" w:type="dxa"/>
            <w:tcBorders>
              <w:top w:val="single" w:sz="4" w:space="0" w:color="auto"/>
              <w:bottom w:val="nil"/>
            </w:tcBorders>
            <w:noWrap/>
          </w:tcPr>
          <w:p w14:paraId="738E7207" w14:textId="77777777" w:rsidR="00331994" w:rsidRPr="00582304" w:rsidRDefault="00331994" w:rsidP="008B57D8">
            <w:pPr>
              <w:spacing w:line="240" w:lineRule="auto"/>
              <w:rPr>
                <w:iCs/>
                <w:szCs w:val="24"/>
              </w:rPr>
            </w:pPr>
            <w:r>
              <w:rPr>
                <w:rFonts w:hint="eastAsia"/>
                <w:color w:val="000000"/>
              </w:rPr>
              <w:t>7.03</w:t>
            </w:r>
          </w:p>
        </w:tc>
        <w:tc>
          <w:tcPr>
            <w:tcW w:w="990" w:type="dxa"/>
            <w:tcBorders>
              <w:top w:val="single" w:sz="4" w:space="0" w:color="auto"/>
              <w:bottom w:val="nil"/>
            </w:tcBorders>
            <w:noWrap/>
          </w:tcPr>
          <w:p w14:paraId="3AB97120" w14:textId="77777777" w:rsidR="00331994" w:rsidRPr="00582304" w:rsidRDefault="00331994" w:rsidP="008B57D8">
            <w:pPr>
              <w:spacing w:line="240" w:lineRule="auto"/>
              <w:rPr>
                <w:iCs/>
                <w:szCs w:val="24"/>
              </w:rPr>
            </w:pPr>
            <w:r>
              <w:rPr>
                <w:rFonts w:hint="eastAsia"/>
                <w:color w:val="000000"/>
              </w:rPr>
              <w:t>8.14</w:t>
            </w:r>
          </w:p>
        </w:tc>
        <w:tc>
          <w:tcPr>
            <w:tcW w:w="1278" w:type="dxa"/>
            <w:tcBorders>
              <w:top w:val="single" w:sz="4" w:space="0" w:color="auto"/>
              <w:bottom w:val="nil"/>
            </w:tcBorders>
          </w:tcPr>
          <w:p w14:paraId="7735B8C1"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266B72BA" w14:textId="77777777" w:rsidTr="008B57D8">
        <w:trPr>
          <w:trHeight w:val="324"/>
        </w:trPr>
        <w:tc>
          <w:tcPr>
            <w:tcW w:w="566" w:type="dxa"/>
            <w:vMerge/>
            <w:tcBorders>
              <w:top w:val="nil"/>
              <w:bottom w:val="nil"/>
            </w:tcBorders>
          </w:tcPr>
          <w:p w14:paraId="3CA34646" w14:textId="77777777" w:rsidR="00331994" w:rsidRPr="00582304" w:rsidRDefault="00331994" w:rsidP="008B57D8">
            <w:pPr>
              <w:spacing w:line="240" w:lineRule="auto"/>
              <w:rPr>
                <w:iCs/>
                <w:szCs w:val="24"/>
              </w:rPr>
            </w:pPr>
          </w:p>
        </w:tc>
        <w:tc>
          <w:tcPr>
            <w:tcW w:w="1274" w:type="dxa"/>
            <w:tcBorders>
              <w:top w:val="nil"/>
              <w:bottom w:val="nil"/>
            </w:tcBorders>
          </w:tcPr>
          <w:p w14:paraId="5ECBC0B2"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9AC61A0" w14:textId="77777777" w:rsidR="00331994" w:rsidRPr="00582304" w:rsidRDefault="00331994" w:rsidP="008B57D8">
            <w:pPr>
              <w:spacing w:line="240" w:lineRule="auto"/>
              <w:rPr>
                <w:iCs/>
                <w:szCs w:val="24"/>
              </w:rPr>
            </w:pPr>
          </w:p>
        </w:tc>
        <w:tc>
          <w:tcPr>
            <w:tcW w:w="1084" w:type="dxa"/>
            <w:tcBorders>
              <w:top w:val="nil"/>
              <w:bottom w:val="nil"/>
            </w:tcBorders>
            <w:noWrap/>
          </w:tcPr>
          <w:p w14:paraId="752A25B7" w14:textId="77777777" w:rsidR="00331994" w:rsidRPr="00582304" w:rsidRDefault="00331994" w:rsidP="008B57D8">
            <w:pPr>
              <w:spacing w:line="240" w:lineRule="auto"/>
              <w:rPr>
                <w:iCs/>
                <w:szCs w:val="24"/>
              </w:rPr>
            </w:pPr>
            <w:r>
              <w:rPr>
                <w:rFonts w:hint="eastAsia"/>
                <w:color w:val="000000"/>
              </w:rPr>
              <w:t>297.55</w:t>
            </w:r>
          </w:p>
        </w:tc>
        <w:tc>
          <w:tcPr>
            <w:tcW w:w="1085" w:type="dxa"/>
            <w:tcBorders>
              <w:top w:val="nil"/>
              <w:bottom w:val="nil"/>
            </w:tcBorders>
            <w:noWrap/>
          </w:tcPr>
          <w:p w14:paraId="6CF5E194" w14:textId="77777777" w:rsidR="00331994" w:rsidRPr="00582304" w:rsidRDefault="00331994" w:rsidP="008B57D8">
            <w:pPr>
              <w:spacing w:line="240" w:lineRule="auto"/>
              <w:rPr>
                <w:iCs/>
                <w:szCs w:val="24"/>
              </w:rPr>
            </w:pPr>
            <w:r>
              <w:rPr>
                <w:rFonts w:hint="eastAsia"/>
                <w:color w:val="000000"/>
              </w:rPr>
              <w:t>-2.45</w:t>
            </w:r>
          </w:p>
        </w:tc>
        <w:tc>
          <w:tcPr>
            <w:tcW w:w="1089" w:type="dxa"/>
            <w:tcBorders>
              <w:top w:val="nil"/>
              <w:bottom w:val="nil"/>
            </w:tcBorders>
            <w:noWrap/>
          </w:tcPr>
          <w:p w14:paraId="2FDBCD99" w14:textId="77777777" w:rsidR="00331994" w:rsidRPr="00582304" w:rsidRDefault="00331994" w:rsidP="008B57D8">
            <w:pPr>
              <w:spacing w:line="240" w:lineRule="auto"/>
              <w:rPr>
                <w:iCs/>
                <w:szCs w:val="24"/>
              </w:rPr>
            </w:pPr>
            <w:r>
              <w:rPr>
                <w:rFonts w:hint="eastAsia"/>
                <w:color w:val="000000"/>
              </w:rPr>
              <w:t>8.79</w:t>
            </w:r>
          </w:p>
        </w:tc>
        <w:tc>
          <w:tcPr>
            <w:tcW w:w="992" w:type="dxa"/>
            <w:tcBorders>
              <w:top w:val="nil"/>
              <w:bottom w:val="nil"/>
            </w:tcBorders>
            <w:noWrap/>
          </w:tcPr>
          <w:p w14:paraId="1E6B308A" w14:textId="77777777" w:rsidR="00331994" w:rsidRPr="00582304" w:rsidRDefault="00331994" w:rsidP="008B57D8">
            <w:pPr>
              <w:spacing w:line="240" w:lineRule="auto"/>
              <w:rPr>
                <w:iCs/>
                <w:szCs w:val="24"/>
              </w:rPr>
            </w:pPr>
            <w:r>
              <w:rPr>
                <w:rFonts w:hint="eastAsia"/>
                <w:color w:val="000000"/>
              </w:rPr>
              <w:t>7.69</w:t>
            </w:r>
          </w:p>
        </w:tc>
        <w:tc>
          <w:tcPr>
            <w:tcW w:w="990" w:type="dxa"/>
            <w:tcBorders>
              <w:top w:val="nil"/>
              <w:bottom w:val="nil"/>
            </w:tcBorders>
            <w:noWrap/>
          </w:tcPr>
          <w:p w14:paraId="1131DC54" w14:textId="77777777" w:rsidR="00331994" w:rsidRPr="00582304" w:rsidRDefault="00331994" w:rsidP="008B57D8">
            <w:pPr>
              <w:spacing w:line="240" w:lineRule="auto"/>
              <w:rPr>
                <w:iCs/>
                <w:szCs w:val="24"/>
              </w:rPr>
            </w:pPr>
            <w:r>
              <w:rPr>
                <w:rFonts w:hint="eastAsia"/>
                <w:color w:val="000000"/>
              </w:rPr>
              <w:t>9.12</w:t>
            </w:r>
          </w:p>
        </w:tc>
        <w:tc>
          <w:tcPr>
            <w:tcW w:w="1278" w:type="dxa"/>
            <w:tcBorders>
              <w:top w:val="nil"/>
              <w:bottom w:val="nil"/>
            </w:tcBorders>
          </w:tcPr>
          <w:p w14:paraId="40DE2CDA"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4698D8AA" w14:textId="77777777" w:rsidTr="008B57D8">
        <w:trPr>
          <w:trHeight w:val="324"/>
        </w:trPr>
        <w:tc>
          <w:tcPr>
            <w:tcW w:w="566" w:type="dxa"/>
            <w:vMerge/>
            <w:tcBorders>
              <w:top w:val="nil"/>
              <w:bottom w:val="nil"/>
            </w:tcBorders>
          </w:tcPr>
          <w:p w14:paraId="031D00A6" w14:textId="77777777" w:rsidR="00331994" w:rsidRPr="00582304" w:rsidRDefault="00331994" w:rsidP="008B57D8">
            <w:pPr>
              <w:spacing w:line="240" w:lineRule="auto"/>
              <w:rPr>
                <w:iCs/>
                <w:szCs w:val="24"/>
              </w:rPr>
            </w:pPr>
          </w:p>
        </w:tc>
        <w:tc>
          <w:tcPr>
            <w:tcW w:w="1274" w:type="dxa"/>
            <w:tcBorders>
              <w:top w:val="nil"/>
              <w:bottom w:val="nil"/>
            </w:tcBorders>
          </w:tcPr>
          <w:p w14:paraId="0AAE80D4"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390F20C" w14:textId="77777777" w:rsidR="00331994" w:rsidRPr="00582304" w:rsidRDefault="00331994" w:rsidP="008B57D8">
            <w:pPr>
              <w:spacing w:line="240" w:lineRule="auto"/>
              <w:rPr>
                <w:iCs/>
                <w:szCs w:val="24"/>
              </w:rPr>
            </w:pPr>
          </w:p>
        </w:tc>
        <w:tc>
          <w:tcPr>
            <w:tcW w:w="1084" w:type="dxa"/>
            <w:tcBorders>
              <w:top w:val="nil"/>
              <w:bottom w:val="nil"/>
            </w:tcBorders>
            <w:noWrap/>
          </w:tcPr>
          <w:p w14:paraId="4AA2AD90" w14:textId="77777777" w:rsidR="00331994" w:rsidRPr="00582304" w:rsidRDefault="00331994" w:rsidP="008B57D8">
            <w:pPr>
              <w:spacing w:line="240" w:lineRule="auto"/>
              <w:rPr>
                <w:iCs/>
                <w:szCs w:val="24"/>
              </w:rPr>
            </w:pPr>
            <w:r>
              <w:rPr>
                <w:rFonts w:hint="eastAsia"/>
                <w:color w:val="000000"/>
              </w:rPr>
              <w:t>290.34</w:t>
            </w:r>
          </w:p>
        </w:tc>
        <w:tc>
          <w:tcPr>
            <w:tcW w:w="1085" w:type="dxa"/>
            <w:tcBorders>
              <w:top w:val="nil"/>
              <w:bottom w:val="nil"/>
            </w:tcBorders>
            <w:noWrap/>
          </w:tcPr>
          <w:p w14:paraId="5DE9377D" w14:textId="77777777" w:rsidR="00331994" w:rsidRPr="00582304" w:rsidRDefault="00331994" w:rsidP="008B57D8">
            <w:pPr>
              <w:spacing w:line="240" w:lineRule="auto"/>
              <w:rPr>
                <w:iCs/>
                <w:szCs w:val="24"/>
              </w:rPr>
            </w:pPr>
            <w:r>
              <w:rPr>
                <w:rFonts w:hint="eastAsia"/>
                <w:color w:val="000000"/>
              </w:rPr>
              <w:t>-9.66</w:t>
            </w:r>
          </w:p>
        </w:tc>
        <w:tc>
          <w:tcPr>
            <w:tcW w:w="1089" w:type="dxa"/>
            <w:tcBorders>
              <w:top w:val="nil"/>
              <w:bottom w:val="nil"/>
            </w:tcBorders>
            <w:noWrap/>
          </w:tcPr>
          <w:p w14:paraId="5702AFDE" w14:textId="77777777" w:rsidR="00331994" w:rsidRPr="00582304" w:rsidRDefault="00331994" w:rsidP="008B57D8">
            <w:pPr>
              <w:spacing w:line="240" w:lineRule="auto"/>
              <w:rPr>
                <w:iCs/>
                <w:szCs w:val="24"/>
              </w:rPr>
            </w:pPr>
            <w:r>
              <w:rPr>
                <w:rFonts w:hint="eastAsia"/>
                <w:color w:val="000000"/>
              </w:rPr>
              <w:t>6.92</w:t>
            </w:r>
          </w:p>
        </w:tc>
        <w:tc>
          <w:tcPr>
            <w:tcW w:w="992" w:type="dxa"/>
            <w:tcBorders>
              <w:top w:val="nil"/>
              <w:bottom w:val="nil"/>
            </w:tcBorders>
            <w:noWrap/>
          </w:tcPr>
          <w:p w14:paraId="1D21C259" w14:textId="77777777" w:rsidR="00331994" w:rsidRPr="00582304" w:rsidRDefault="00331994" w:rsidP="008B57D8">
            <w:pPr>
              <w:spacing w:line="240" w:lineRule="auto"/>
              <w:rPr>
                <w:iCs/>
                <w:szCs w:val="24"/>
              </w:rPr>
            </w:pPr>
            <w:r>
              <w:rPr>
                <w:rFonts w:hint="eastAsia"/>
                <w:color w:val="000000"/>
              </w:rPr>
              <w:t>6.29</w:t>
            </w:r>
          </w:p>
        </w:tc>
        <w:tc>
          <w:tcPr>
            <w:tcW w:w="990" w:type="dxa"/>
            <w:tcBorders>
              <w:top w:val="nil"/>
              <w:bottom w:val="nil"/>
            </w:tcBorders>
            <w:noWrap/>
          </w:tcPr>
          <w:p w14:paraId="33299CFC" w14:textId="77777777" w:rsidR="00331994" w:rsidRPr="00582304" w:rsidRDefault="00331994" w:rsidP="008B57D8">
            <w:pPr>
              <w:spacing w:line="240" w:lineRule="auto"/>
              <w:rPr>
                <w:iCs/>
                <w:szCs w:val="24"/>
              </w:rPr>
            </w:pPr>
            <w:r>
              <w:rPr>
                <w:rFonts w:hint="eastAsia"/>
                <w:color w:val="000000"/>
              </w:rPr>
              <w:t>11.88</w:t>
            </w:r>
          </w:p>
        </w:tc>
        <w:tc>
          <w:tcPr>
            <w:tcW w:w="1278" w:type="dxa"/>
            <w:tcBorders>
              <w:top w:val="nil"/>
              <w:bottom w:val="nil"/>
            </w:tcBorders>
          </w:tcPr>
          <w:p w14:paraId="5E78426B"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17219115" w14:textId="77777777" w:rsidTr="008B57D8">
        <w:trPr>
          <w:trHeight w:val="324"/>
        </w:trPr>
        <w:tc>
          <w:tcPr>
            <w:tcW w:w="566" w:type="dxa"/>
            <w:vMerge/>
            <w:tcBorders>
              <w:top w:val="nil"/>
              <w:bottom w:val="single" w:sz="4" w:space="0" w:color="auto"/>
            </w:tcBorders>
          </w:tcPr>
          <w:p w14:paraId="70BCCAC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15BBDFAE"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380D04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5FC32B3A" w14:textId="77777777" w:rsidR="00331994" w:rsidRPr="00582304" w:rsidRDefault="00331994" w:rsidP="008B57D8">
            <w:pPr>
              <w:spacing w:line="240" w:lineRule="auto"/>
              <w:rPr>
                <w:color w:val="000000"/>
              </w:rPr>
            </w:pPr>
            <w:r>
              <w:rPr>
                <w:rFonts w:hint="eastAsia"/>
                <w:color w:val="000000"/>
              </w:rPr>
              <w:t>314.46</w:t>
            </w:r>
          </w:p>
        </w:tc>
        <w:tc>
          <w:tcPr>
            <w:tcW w:w="1085" w:type="dxa"/>
            <w:tcBorders>
              <w:top w:val="nil"/>
              <w:bottom w:val="single" w:sz="4" w:space="0" w:color="auto"/>
            </w:tcBorders>
            <w:noWrap/>
          </w:tcPr>
          <w:p w14:paraId="5D5E3E70" w14:textId="77777777" w:rsidR="00331994" w:rsidRPr="00582304" w:rsidRDefault="00331994" w:rsidP="008B57D8">
            <w:pPr>
              <w:spacing w:line="240" w:lineRule="auto"/>
              <w:rPr>
                <w:color w:val="000000"/>
              </w:rPr>
            </w:pPr>
            <w:r>
              <w:rPr>
                <w:rFonts w:hint="eastAsia"/>
                <w:color w:val="000000"/>
              </w:rPr>
              <w:t>14.46</w:t>
            </w:r>
          </w:p>
        </w:tc>
        <w:tc>
          <w:tcPr>
            <w:tcW w:w="1089" w:type="dxa"/>
            <w:tcBorders>
              <w:top w:val="nil"/>
              <w:bottom w:val="single" w:sz="4" w:space="0" w:color="auto"/>
            </w:tcBorders>
            <w:noWrap/>
          </w:tcPr>
          <w:p w14:paraId="038E3DE3" w14:textId="77777777" w:rsidR="00331994" w:rsidRPr="00582304" w:rsidRDefault="00331994" w:rsidP="008B57D8">
            <w:pPr>
              <w:spacing w:line="240" w:lineRule="auto"/>
              <w:rPr>
                <w:color w:val="000000"/>
              </w:rPr>
            </w:pPr>
            <w:r>
              <w:rPr>
                <w:rFonts w:hint="eastAsia"/>
                <w:color w:val="000000"/>
              </w:rPr>
              <w:t>17.74</w:t>
            </w:r>
          </w:p>
        </w:tc>
        <w:tc>
          <w:tcPr>
            <w:tcW w:w="992" w:type="dxa"/>
            <w:tcBorders>
              <w:top w:val="nil"/>
              <w:bottom w:val="single" w:sz="4" w:space="0" w:color="auto"/>
            </w:tcBorders>
            <w:noWrap/>
          </w:tcPr>
          <w:p w14:paraId="02E8CFDC" w14:textId="77777777" w:rsidR="00331994" w:rsidRPr="00582304" w:rsidRDefault="00331994" w:rsidP="008B57D8">
            <w:pPr>
              <w:spacing w:line="240" w:lineRule="auto"/>
              <w:rPr>
                <w:color w:val="000000"/>
              </w:rPr>
            </w:pPr>
            <w:r>
              <w:rPr>
                <w:rFonts w:hint="eastAsia"/>
                <w:color w:val="000000"/>
              </w:rPr>
              <w:t>17.83</w:t>
            </w:r>
          </w:p>
        </w:tc>
        <w:tc>
          <w:tcPr>
            <w:tcW w:w="990" w:type="dxa"/>
            <w:tcBorders>
              <w:top w:val="nil"/>
              <w:bottom w:val="single" w:sz="4" w:space="0" w:color="auto"/>
            </w:tcBorders>
            <w:noWrap/>
          </w:tcPr>
          <w:p w14:paraId="387AECB6" w14:textId="77777777" w:rsidR="00331994" w:rsidRPr="00582304" w:rsidRDefault="00331994" w:rsidP="008B57D8">
            <w:pPr>
              <w:spacing w:line="240" w:lineRule="auto"/>
              <w:rPr>
                <w:color w:val="000000"/>
              </w:rPr>
            </w:pPr>
            <w:r>
              <w:rPr>
                <w:rFonts w:hint="eastAsia"/>
                <w:color w:val="000000"/>
              </w:rPr>
              <w:t>22.88</w:t>
            </w:r>
          </w:p>
        </w:tc>
        <w:tc>
          <w:tcPr>
            <w:tcW w:w="1278" w:type="dxa"/>
            <w:tcBorders>
              <w:top w:val="nil"/>
              <w:bottom w:val="single" w:sz="4" w:space="0" w:color="auto"/>
            </w:tcBorders>
          </w:tcPr>
          <w:p w14:paraId="5ED7C807" w14:textId="77777777" w:rsidR="00331994" w:rsidRPr="00582304" w:rsidRDefault="00331994" w:rsidP="008B57D8">
            <w:pPr>
              <w:spacing w:line="240" w:lineRule="auto"/>
              <w:rPr>
                <w:color w:val="000000"/>
              </w:rPr>
            </w:pPr>
            <w:r>
              <w:rPr>
                <w:rFonts w:hint="eastAsia"/>
                <w:color w:val="000000"/>
              </w:rPr>
              <w:t>0.92</w:t>
            </w:r>
          </w:p>
        </w:tc>
      </w:tr>
      <w:tr w:rsidR="00331994" w:rsidRPr="00582304" w14:paraId="188D20A1" w14:textId="77777777" w:rsidTr="008B57D8">
        <w:trPr>
          <w:trHeight w:val="324"/>
        </w:trPr>
        <w:tc>
          <w:tcPr>
            <w:tcW w:w="566" w:type="dxa"/>
            <w:vMerge w:val="restart"/>
            <w:tcBorders>
              <w:top w:val="single" w:sz="4" w:space="0" w:color="auto"/>
            </w:tcBorders>
            <w:noWrap/>
          </w:tcPr>
          <w:p w14:paraId="7DC7929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6C5095E1"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6A92DAE3" w14:textId="77777777" w:rsidR="00331994" w:rsidRPr="00582304" w:rsidRDefault="00331994" w:rsidP="008B57D8">
            <w:pPr>
              <w:spacing w:line="240" w:lineRule="auto"/>
              <w:rPr>
                <w:iCs/>
                <w:szCs w:val="24"/>
              </w:rPr>
            </w:pPr>
            <w:r>
              <w:rPr>
                <w:rFonts w:hint="eastAsia"/>
                <w:color w:val="000000"/>
              </w:rPr>
              <w:t>286.38</w:t>
            </w:r>
          </w:p>
        </w:tc>
        <w:tc>
          <w:tcPr>
            <w:tcW w:w="1084" w:type="dxa"/>
            <w:tcBorders>
              <w:top w:val="single" w:sz="4" w:space="0" w:color="auto"/>
            </w:tcBorders>
            <w:noWrap/>
          </w:tcPr>
          <w:p w14:paraId="1EE423F0" w14:textId="77777777" w:rsidR="00331994" w:rsidRPr="00582304" w:rsidRDefault="00331994" w:rsidP="008B57D8">
            <w:pPr>
              <w:spacing w:line="240" w:lineRule="auto"/>
              <w:rPr>
                <w:iCs/>
                <w:szCs w:val="24"/>
              </w:rPr>
            </w:pPr>
            <w:r>
              <w:rPr>
                <w:rFonts w:hint="eastAsia"/>
                <w:color w:val="000000"/>
              </w:rPr>
              <w:t>299.71</w:t>
            </w:r>
          </w:p>
        </w:tc>
        <w:tc>
          <w:tcPr>
            <w:tcW w:w="1085" w:type="dxa"/>
            <w:tcBorders>
              <w:top w:val="single" w:sz="4" w:space="0" w:color="auto"/>
            </w:tcBorders>
            <w:noWrap/>
          </w:tcPr>
          <w:p w14:paraId="31437020" w14:textId="77777777" w:rsidR="00331994" w:rsidRPr="00582304" w:rsidRDefault="00331994" w:rsidP="008B57D8">
            <w:pPr>
              <w:spacing w:line="240" w:lineRule="auto"/>
              <w:rPr>
                <w:iCs/>
                <w:szCs w:val="24"/>
              </w:rPr>
            </w:pPr>
            <w:r>
              <w:rPr>
                <w:rFonts w:hint="eastAsia"/>
                <w:color w:val="000000"/>
              </w:rPr>
              <w:t>-0.29</w:t>
            </w:r>
          </w:p>
        </w:tc>
        <w:tc>
          <w:tcPr>
            <w:tcW w:w="1089" w:type="dxa"/>
            <w:tcBorders>
              <w:top w:val="single" w:sz="4" w:space="0" w:color="auto"/>
            </w:tcBorders>
            <w:noWrap/>
          </w:tcPr>
          <w:p w14:paraId="03314F79" w14:textId="77777777" w:rsidR="00331994" w:rsidRPr="00582304" w:rsidRDefault="00331994" w:rsidP="008B57D8">
            <w:pPr>
              <w:spacing w:line="240" w:lineRule="auto"/>
              <w:rPr>
                <w:iCs/>
                <w:szCs w:val="24"/>
              </w:rPr>
            </w:pPr>
            <w:r>
              <w:rPr>
                <w:rFonts w:hint="eastAsia"/>
                <w:color w:val="000000"/>
              </w:rPr>
              <w:t>4.6</w:t>
            </w:r>
          </w:p>
        </w:tc>
        <w:tc>
          <w:tcPr>
            <w:tcW w:w="992" w:type="dxa"/>
            <w:tcBorders>
              <w:top w:val="single" w:sz="4" w:space="0" w:color="auto"/>
            </w:tcBorders>
            <w:noWrap/>
          </w:tcPr>
          <w:p w14:paraId="15C29240" w14:textId="77777777" w:rsidR="00331994" w:rsidRPr="00582304" w:rsidRDefault="00331994" w:rsidP="008B57D8">
            <w:pPr>
              <w:spacing w:line="240" w:lineRule="auto"/>
              <w:rPr>
                <w:iCs/>
                <w:szCs w:val="24"/>
              </w:rPr>
            </w:pPr>
            <w:r>
              <w:rPr>
                <w:rFonts w:hint="eastAsia"/>
                <w:color w:val="000000"/>
              </w:rPr>
              <w:t>4.43</w:t>
            </w:r>
          </w:p>
        </w:tc>
        <w:tc>
          <w:tcPr>
            <w:tcW w:w="990" w:type="dxa"/>
            <w:tcBorders>
              <w:top w:val="single" w:sz="4" w:space="0" w:color="auto"/>
            </w:tcBorders>
            <w:noWrap/>
          </w:tcPr>
          <w:p w14:paraId="64716B0E" w14:textId="77777777" w:rsidR="00331994" w:rsidRPr="00582304" w:rsidRDefault="00331994" w:rsidP="008B57D8">
            <w:pPr>
              <w:spacing w:line="240" w:lineRule="auto"/>
              <w:rPr>
                <w:iCs/>
                <w:szCs w:val="24"/>
              </w:rPr>
            </w:pPr>
            <w:r>
              <w:rPr>
                <w:rFonts w:hint="eastAsia"/>
                <w:color w:val="000000"/>
              </w:rPr>
              <w:t>4.6</w:t>
            </w:r>
          </w:p>
        </w:tc>
        <w:tc>
          <w:tcPr>
            <w:tcW w:w="1278" w:type="dxa"/>
            <w:tcBorders>
              <w:top w:val="single" w:sz="4" w:space="0" w:color="auto"/>
            </w:tcBorders>
          </w:tcPr>
          <w:p w14:paraId="6E24E5B4" w14:textId="77777777" w:rsidR="00331994" w:rsidRPr="00582304" w:rsidRDefault="00331994" w:rsidP="008B57D8">
            <w:pPr>
              <w:spacing w:line="240" w:lineRule="auto"/>
              <w:rPr>
                <w:color w:val="000000"/>
                <w:szCs w:val="24"/>
              </w:rPr>
            </w:pPr>
            <w:r>
              <w:rPr>
                <w:rFonts w:hint="eastAsia"/>
                <w:color w:val="000000"/>
              </w:rPr>
              <w:t>0.94</w:t>
            </w:r>
          </w:p>
        </w:tc>
      </w:tr>
      <w:tr w:rsidR="00331994" w:rsidRPr="00582304" w14:paraId="77D1FD36" w14:textId="77777777" w:rsidTr="008B57D8">
        <w:trPr>
          <w:trHeight w:val="324"/>
        </w:trPr>
        <w:tc>
          <w:tcPr>
            <w:tcW w:w="566" w:type="dxa"/>
            <w:vMerge/>
          </w:tcPr>
          <w:p w14:paraId="79298C3D" w14:textId="77777777" w:rsidR="00331994" w:rsidRPr="00582304" w:rsidRDefault="00331994" w:rsidP="008B57D8">
            <w:pPr>
              <w:spacing w:line="240" w:lineRule="auto"/>
              <w:rPr>
                <w:iCs/>
                <w:szCs w:val="24"/>
              </w:rPr>
            </w:pPr>
          </w:p>
        </w:tc>
        <w:tc>
          <w:tcPr>
            <w:tcW w:w="1274" w:type="dxa"/>
          </w:tcPr>
          <w:p w14:paraId="49F5F280"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7B64F987" w14:textId="77777777" w:rsidR="00331994" w:rsidRPr="00582304" w:rsidRDefault="00331994" w:rsidP="008B57D8">
            <w:pPr>
              <w:spacing w:line="240" w:lineRule="auto"/>
              <w:rPr>
                <w:iCs/>
                <w:szCs w:val="24"/>
              </w:rPr>
            </w:pPr>
          </w:p>
        </w:tc>
        <w:tc>
          <w:tcPr>
            <w:tcW w:w="1084" w:type="dxa"/>
            <w:noWrap/>
          </w:tcPr>
          <w:p w14:paraId="6BC5B8DC" w14:textId="77777777" w:rsidR="00331994" w:rsidRPr="00582304" w:rsidRDefault="00331994" w:rsidP="008B57D8">
            <w:pPr>
              <w:spacing w:line="240" w:lineRule="auto"/>
              <w:rPr>
                <w:iCs/>
                <w:szCs w:val="24"/>
              </w:rPr>
            </w:pPr>
            <w:r>
              <w:rPr>
                <w:rFonts w:hint="eastAsia"/>
                <w:color w:val="000000"/>
              </w:rPr>
              <w:t>298.6</w:t>
            </w:r>
          </w:p>
        </w:tc>
        <w:tc>
          <w:tcPr>
            <w:tcW w:w="1085" w:type="dxa"/>
            <w:noWrap/>
          </w:tcPr>
          <w:p w14:paraId="1B51C3D7" w14:textId="77777777" w:rsidR="00331994" w:rsidRPr="00582304" w:rsidRDefault="00331994" w:rsidP="008B57D8">
            <w:pPr>
              <w:spacing w:line="240" w:lineRule="auto"/>
              <w:rPr>
                <w:iCs/>
                <w:szCs w:val="24"/>
              </w:rPr>
            </w:pPr>
            <w:r>
              <w:rPr>
                <w:rFonts w:hint="eastAsia"/>
                <w:color w:val="000000"/>
              </w:rPr>
              <w:t>-1.4</w:t>
            </w:r>
          </w:p>
        </w:tc>
        <w:tc>
          <w:tcPr>
            <w:tcW w:w="1089" w:type="dxa"/>
            <w:noWrap/>
          </w:tcPr>
          <w:p w14:paraId="2AD2C295" w14:textId="77777777" w:rsidR="00331994" w:rsidRPr="00582304" w:rsidRDefault="00331994" w:rsidP="008B57D8">
            <w:pPr>
              <w:spacing w:line="240" w:lineRule="auto"/>
              <w:rPr>
                <w:iCs/>
                <w:szCs w:val="24"/>
              </w:rPr>
            </w:pPr>
            <w:r>
              <w:rPr>
                <w:rFonts w:hint="eastAsia"/>
                <w:color w:val="000000"/>
              </w:rPr>
              <w:t>4.48</w:t>
            </w:r>
          </w:p>
        </w:tc>
        <w:tc>
          <w:tcPr>
            <w:tcW w:w="992" w:type="dxa"/>
            <w:noWrap/>
          </w:tcPr>
          <w:p w14:paraId="727F9FCC" w14:textId="77777777" w:rsidR="00331994" w:rsidRPr="00582304" w:rsidRDefault="00331994" w:rsidP="008B57D8">
            <w:pPr>
              <w:spacing w:line="240" w:lineRule="auto"/>
              <w:rPr>
                <w:iCs/>
                <w:szCs w:val="24"/>
              </w:rPr>
            </w:pPr>
            <w:r>
              <w:rPr>
                <w:rFonts w:hint="eastAsia"/>
                <w:color w:val="000000"/>
              </w:rPr>
              <w:t>4.18</w:t>
            </w:r>
          </w:p>
        </w:tc>
        <w:tc>
          <w:tcPr>
            <w:tcW w:w="990" w:type="dxa"/>
            <w:noWrap/>
          </w:tcPr>
          <w:p w14:paraId="252254DD" w14:textId="77777777" w:rsidR="00331994" w:rsidRPr="00582304" w:rsidRDefault="00331994" w:rsidP="008B57D8">
            <w:pPr>
              <w:spacing w:line="240" w:lineRule="auto"/>
              <w:rPr>
                <w:iCs/>
                <w:szCs w:val="24"/>
              </w:rPr>
            </w:pPr>
            <w:r>
              <w:rPr>
                <w:rFonts w:hint="eastAsia"/>
                <w:color w:val="000000"/>
              </w:rPr>
              <w:t>4.7</w:t>
            </w:r>
          </w:p>
        </w:tc>
        <w:tc>
          <w:tcPr>
            <w:tcW w:w="1278" w:type="dxa"/>
          </w:tcPr>
          <w:p w14:paraId="311E7096" w14:textId="77777777" w:rsidR="00331994" w:rsidRPr="00582304" w:rsidRDefault="00331994" w:rsidP="008B57D8">
            <w:pPr>
              <w:spacing w:line="240" w:lineRule="auto"/>
              <w:rPr>
                <w:color w:val="000000"/>
                <w:szCs w:val="24"/>
              </w:rPr>
            </w:pPr>
            <w:r>
              <w:rPr>
                <w:rFonts w:hint="eastAsia"/>
                <w:color w:val="000000"/>
              </w:rPr>
              <w:t>0.93</w:t>
            </w:r>
          </w:p>
        </w:tc>
      </w:tr>
      <w:tr w:rsidR="00331994" w:rsidRPr="00582304" w14:paraId="33D41F39" w14:textId="77777777" w:rsidTr="008B57D8">
        <w:trPr>
          <w:trHeight w:val="324"/>
        </w:trPr>
        <w:tc>
          <w:tcPr>
            <w:tcW w:w="566" w:type="dxa"/>
            <w:vMerge/>
          </w:tcPr>
          <w:p w14:paraId="4DEBEED6" w14:textId="77777777" w:rsidR="00331994" w:rsidRPr="00582304" w:rsidRDefault="00331994" w:rsidP="008B57D8">
            <w:pPr>
              <w:spacing w:line="240" w:lineRule="auto"/>
              <w:rPr>
                <w:iCs/>
                <w:szCs w:val="24"/>
              </w:rPr>
            </w:pPr>
          </w:p>
        </w:tc>
        <w:tc>
          <w:tcPr>
            <w:tcW w:w="1274" w:type="dxa"/>
          </w:tcPr>
          <w:p w14:paraId="6F366912"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1569D5DF" w14:textId="77777777" w:rsidR="00331994" w:rsidRPr="00582304" w:rsidRDefault="00331994" w:rsidP="008B57D8">
            <w:pPr>
              <w:spacing w:line="240" w:lineRule="auto"/>
              <w:rPr>
                <w:iCs/>
                <w:szCs w:val="24"/>
              </w:rPr>
            </w:pPr>
          </w:p>
        </w:tc>
        <w:tc>
          <w:tcPr>
            <w:tcW w:w="1084" w:type="dxa"/>
            <w:noWrap/>
          </w:tcPr>
          <w:p w14:paraId="183E8915" w14:textId="77777777" w:rsidR="00331994" w:rsidRPr="00582304" w:rsidRDefault="00331994" w:rsidP="008B57D8">
            <w:pPr>
              <w:spacing w:line="240" w:lineRule="auto"/>
              <w:rPr>
                <w:iCs/>
                <w:szCs w:val="24"/>
              </w:rPr>
            </w:pPr>
            <w:r>
              <w:rPr>
                <w:rFonts w:hint="eastAsia"/>
                <w:color w:val="000000"/>
              </w:rPr>
              <w:t>297.47</w:t>
            </w:r>
          </w:p>
        </w:tc>
        <w:tc>
          <w:tcPr>
            <w:tcW w:w="1085" w:type="dxa"/>
            <w:noWrap/>
          </w:tcPr>
          <w:p w14:paraId="321D9F88" w14:textId="77777777" w:rsidR="00331994" w:rsidRPr="00582304" w:rsidRDefault="00331994" w:rsidP="008B57D8">
            <w:pPr>
              <w:spacing w:line="240" w:lineRule="auto"/>
              <w:rPr>
                <w:iCs/>
                <w:szCs w:val="24"/>
              </w:rPr>
            </w:pPr>
            <w:r>
              <w:rPr>
                <w:rFonts w:hint="eastAsia"/>
                <w:color w:val="000000"/>
              </w:rPr>
              <w:t>-2.53</w:t>
            </w:r>
          </w:p>
        </w:tc>
        <w:tc>
          <w:tcPr>
            <w:tcW w:w="1089" w:type="dxa"/>
            <w:noWrap/>
          </w:tcPr>
          <w:p w14:paraId="357DE106" w14:textId="77777777" w:rsidR="00331994" w:rsidRPr="00582304" w:rsidRDefault="00331994" w:rsidP="008B57D8">
            <w:pPr>
              <w:spacing w:line="240" w:lineRule="auto"/>
              <w:rPr>
                <w:iCs/>
                <w:szCs w:val="24"/>
              </w:rPr>
            </w:pPr>
            <w:r>
              <w:rPr>
                <w:rFonts w:hint="eastAsia"/>
                <w:color w:val="000000"/>
              </w:rPr>
              <w:t>4.49</w:t>
            </w:r>
          </w:p>
        </w:tc>
        <w:tc>
          <w:tcPr>
            <w:tcW w:w="992" w:type="dxa"/>
            <w:noWrap/>
          </w:tcPr>
          <w:p w14:paraId="392E7AFF" w14:textId="77777777" w:rsidR="00331994" w:rsidRPr="00582304" w:rsidRDefault="00331994" w:rsidP="008B57D8">
            <w:pPr>
              <w:spacing w:line="240" w:lineRule="auto"/>
              <w:rPr>
                <w:iCs/>
                <w:szCs w:val="24"/>
              </w:rPr>
            </w:pPr>
            <w:r>
              <w:rPr>
                <w:rFonts w:hint="eastAsia"/>
                <w:color w:val="000000"/>
              </w:rPr>
              <w:t>4.15</w:t>
            </w:r>
          </w:p>
        </w:tc>
        <w:tc>
          <w:tcPr>
            <w:tcW w:w="990" w:type="dxa"/>
            <w:noWrap/>
          </w:tcPr>
          <w:p w14:paraId="47315DFB" w14:textId="77777777" w:rsidR="00331994" w:rsidRPr="00582304" w:rsidRDefault="00331994" w:rsidP="008B57D8">
            <w:pPr>
              <w:spacing w:line="240" w:lineRule="auto"/>
              <w:rPr>
                <w:iCs/>
                <w:szCs w:val="24"/>
              </w:rPr>
            </w:pPr>
            <w:r>
              <w:rPr>
                <w:rFonts w:hint="eastAsia"/>
                <w:color w:val="000000"/>
              </w:rPr>
              <w:t>5.15</w:t>
            </w:r>
          </w:p>
        </w:tc>
        <w:tc>
          <w:tcPr>
            <w:tcW w:w="1278" w:type="dxa"/>
          </w:tcPr>
          <w:p w14:paraId="4BEF3BC0" w14:textId="77777777" w:rsidR="00331994" w:rsidRPr="00582304" w:rsidRDefault="00331994" w:rsidP="008B57D8">
            <w:pPr>
              <w:spacing w:line="240" w:lineRule="auto"/>
              <w:rPr>
                <w:color w:val="000000"/>
                <w:szCs w:val="24"/>
              </w:rPr>
            </w:pPr>
            <w:r>
              <w:rPr>
                <w:rFonts w:hint="eastAsia"/>
                <w:color w:val="000000"/>
              </w:rPr>
              <w:t>0.89</w:t>
            </w:r>
          </w:p>
        </w:tc>
      </w:tr>
      <w:tr w:rsidR="00331994" w:rsidRPr="00582304" w14:paraId="5D820C41" w14:textId="77777777" w:rsidTr="008B57D8">
        <w:trPr>
          <w:trHeight w:val="324"/>
        </w:trPr>
        <w:tc>
          <w:tcPr>
            <w:tcW w:w="566" w:type="dxa"/>
            <w:vMerge/>
          </w:tcPr>
          <w:p w14:paraId="6BBEABD1" w14:textId="77777777" w:rsidR="00331994" w:rsidRPr="00582304" w:rsidRDefault="00331994" w:rsidP="008B57D8">
            <w:pPr>
              <w:spacing w:line="240" w:lineRule="auto"/>
              <w:rPr>
                <w:iCs/>
                <w:szCs w:val="24"/>
              </w:rPr>
            </w:pPr>
          </w:p>
        </w:tc>
        <w:tc>
          <w:tcPr>
            <w:tcW w:w="1274" w:type="dxa"/>
          </w:tcPr>
          <w:p w14:paraId="0CD2502A"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7B5A09A3" w14:textId="77777777" w:rsidR="00331994" w:rsidRPr="00582304" w:rsidRDefault="00331994" w:rsidP="008B57D8">
            <w:pPr>
              <w:spacing w:line="240" w:lineRule="auto"/>
              <w:rPr>
                <w:iCs/>
                <w:szCs w:val="24"/>
              </w:rPr>
            </w:pPr>
          </w:p>
        </w:tc>
        <w:tc>
          <w:tcPr>
            <w:tcW w:w="1084" w:type="dxa"/>
            <w:noWrap/>
          </w:tcPr>
          <w:p w14:paraId="48309CC3" w14:textId="77777777" w:rsidR="00331994" w:rsidRPr="00582304" w:rsidRDefault="00331994" w:rsidP="008B57D8">
            <w:pPr>
              <w:spacing w:line="240" w:lineRule="auto"/>
              <w:rPr>
                <w:color w:val="000000"/>
              </w:rPr>
            </w:pPr>
            <w:r>
              <w:rPr>
                <w:rFonts w:hint="eastAsia"/>
                <w:color w:val="000000"/>
              </w:rPr>
              <w:t>330.72</w:t>
            </w:r>
          </w:p>
        </w:tc>
        <w:tc>
          <w:tcPr>
            <w:tcW w:w="1085" w:type="dxa"/>
            <w:noWrap/>
          </w:tcPr>
          <w:p w14:paraId="0BFACA12" w14:textId="77777777" w:rsidR="00331994" w:rsidRPr="00582304" w:rsidRDefault="00331994" w:rsidP="008B57D8">
            <w:pPr>
              <w:spacing w:line="240" w:lineRule="auto"/>
              <w:rPr>
                <w:color w:val="000000"/>
              </w:rPr>
            </w:pPr>
            <w:r>
              <w:rPr>
                <w:rFonts w:hint="eastAsia"/>
                <w:color w:val="000000"/>
              </w:rPr>
              <w:t>30.72</w:t>
            </w:r>
          </w:p>
        </w:tc>
        <w:tc>
          <w:tcPr>
            <w:tcW w:w="1089" w:type="dxa"/>
            <w:noWrap/>
          </w:tcPr>
          <w:p w14:paraId="2F26D73A" w14:textId="77777777" w:rsidR="00331994" w:rsidRPr="00582304" w:rsidRDefault="00331994" w:rsidP="008B57D8">
            <w:pPr>
              <w:spacing w:line="240" w:lineRule="auto"/>
              <w:rPr>
                <w:color w:val="000000"/>
              </w:rPr>
            </w:pPr>
            <w:r>
              <w:rPr>
                <w:rFonts w:hint="eastAsia"/>
                <w:color w:val="000000"/>
              </w:rPr>
              <w:t>17.57</w:t>
            </w:r>
          </w:p>
        </w:tc>
        <w:tc>
          <w:tcPr>
            <w:tcW w:w="992" w:type="dxa"/>
            <w:noWrap/>
          </w:tcPr>
          <w:p w14:paraId="001B98E0" w14:textId="77777777" w:rsidR="00331994" w:rsidRPr="00582304" w:rsidRDefault="00331994" w:rsidP="008B57D8">
            <w:pPr>
              <w:spacing w:line="240" w:lineRule="auto"/>
              <w:rPr>
                <w:color w:val="000000"/>
              </w:rPr>
            </w:pPr>
            <w:r>
              <w:rPr>
                <w:rFonts w:hint="eastAsia"/>
                <w:color w:val="000000"/>
              </w:rPr>
              <w:t>19.77</w:t>
            </w:r>
          </w:p>
        </w:tc>
        <w:tc>
          <w:tcPr>
            <w:tcW w:w="990" w:type="dxa"/>
            <w:noWrap/>
          </w:tcPr>
          <w:p w14:paraId="3DC483D2" w14:textId="77777777" w:rsidR="00331994" w:rsidRPr="00582304" w:rsidRDefault="00331994" w:rsidP="008B57D8">
            <w:pPr>
              <w:spacing w:line="240" w:lineRule="auto"/>
              <w:rPr>
                <w:color w:val="000000"/>
              </w:rPr>
            </w:pPr>
            <w:r>
              <w:rPr>
                <w:rFonts w:hint="eastAsia"/>
                <w:color w:val="000000"/>
              </w:rPr>
              <w:t>35.39</w:t>
            </w:r>
          </w:p>
        </w:tc>
        <w:tc>
          <w:tcPr>
            <w:tcW w:w="1278" w:type="dxa"/>
          </w:tcPr>
          <w:p w14:paraId="3701DCD8" w14:textId="77777777" w:rsidR="00331994" w:rsidRPr="00582304" w:rsidRDefault="00331994" w:rsidP="008B57D8">
            <w:pPr>
              <w:spacing w:line="240" w:lineRule="auto"/>
              <w:rPr>
                <w:color w:val="000000"/>
              </w:rPr>
            </w:pPr>
            <w:r>
              <w:rPr>
                <w:rFonts w:hint="eastAsia"/>
                <w:color w:val="000000"/>
              </w:rPr>
              <w:t>0.94</w:t>
            </w:r>
          </w:p>
        </w:tc>
      </w:tr>
    </w:tbl>
    <w:p w14:paraId="31779B00" w14:textId="212606E2" w:rsidR="00331994" w:rsidRPr="00C44886" w:rsidRDefault="00331994" w:rsidP="00331994">
      <w:pPr>
        <w:pStyle w:val="af1"/>
        <w:spacing w:line="240" w:lineRule="auto"/>
      </w:pPr>
      <w:bookmarkStart w:id="420" w:name="_Toc163389760"/>
      <w:bookmarkStart w:id="421" w:name="_Toc163389829"/>
      <w:bookmarkStart w:id="422" w:name="_Toc163389976"/>
      <w:r>
        <w:lastRenderedPageBreak/>
        <w:t xml:space="preserve">Table S. </w:t>
      </w:r>
      <w:fldSimple w:instr=" SEQ Table_S. \* ARABIC ">
        <w:r w:rsidR="009D47CB">
          <w:rPr>
            <w:noProof/>
          </w:rPr>
          <w:t>24</w:t>
        </w:r>
      </w:fldSimple>
      <w:r w:rsidRPr="008E12A9">
        <w:rPr>
          <w:rFonts w:hint="eastAsia"/>
        </w:rPr>
        <w:t>取後放回的抽樣方式在第</w:t>
      </w:r>
      <w:r>
        <w:rPr>
          <w:rFonts w:hint="eastAsia"/>
        </w:rPr>
        <w:t>四</w:t>
      </w:r>
      <w:r w:rsidRPr="008E12A9">
        <w:rPr>
          <w:rFonts w:hint="eastAsia"/>
        </w:rPr>
        <w:t>種物種與區塊假設下，</w:t>
      </w:r>
      <w:r w:rsidRPr="008E12A9">
        <w:rPr>
          <w:rFonts w:cs="Times New Roman" w:hint="eastAsia"/>
        </w:rPr>
        <w:t>群落一為</w:t>
      </w:r>
      <w:r w:rsidRPr="008E12A9">
        <w:rPr>
          <w:rFonts w:cs="Times New Roman" w:hint="eastAsia"/>
        </w:rPr>
        <w:t>B</w:t>
      </w:r>
      <w:r w:rsidRPr="008E12A9">
        <w:rPr>
          <w:rFonts w:cs="Times New Roman"/>
        </w:rPr>
        <w:t>roken-stick</w:t>
      </w:r>
      <w:r w:rsidRPr="008E12A9">
        <w:rPr>
          <w:rFonts w:cs="Times New Roman" w:hint="eastAsia"/>
        </w:rPr>
        <w:t>模型，群落二為對數常數模型之情況下的估計結果。</w:t>
      </w:r>
      <w:bookmarkEnd w:id="420"/>
      <w:bookmarkEnd w:id="421"/>
      <w:bookmarkEnd w:id="422"/>
    </w:p>
    <w:tbl>
      <w:tblPr>
        <w:tblStyle w:val="afd"/>
        <w:tblW w:w="9355" w:type="dxa"/>
        <w:tblLayout w:type="fixed"/>
        <w:tblLook w:val="04A0" w:firstRow="1" w:lastRow="0" w:firstColumn="1" w:lastColumn="0" w:noHBand="0" w:noVBand="1"/>
      </w:tblPr>
      <w:tblGrid>
        <w:gridCol w:w="566"/>
        <w:gridCol w:w="1274"/>
        <w:gridCol w:w="997"/>
        <w:gridCol w:w="1084"/>
        <w:gridCol w:w="1085"/>
        <w:gridCol w:w="1089"/>
        <w:gridCol w:w="992"/>
        <w:gridCol w:w="990"/>
        <w:gridCol w:w="1278"/>
      </w:tblGrid>
      <w:tr w:rsidR="00331994" w:rsidRPr="00582304" w14:paraId="1B16032B" w14:textId="77777777" w:rsidTr="008B57D8">
        <w:trPr>
          <w:cnfStyle w:val="100000000000" w:firstRow="1" w:lastRow="0" w:firstColumn="0" w:lastColumn="0" w:oddVBand="0" w:evenVBand="0" w:oddHBand="0" w:evenHBand="0" w:firstRowFirstColumn="0" w:firstRowLastColumn="0" w:lastRowFirstColumn="0" w:lastRowLastColumn="0"/>
          <w:trHeight w:val="324"/>
        </w:trPr>
        <w:tc>
          <w:tcPr>
            <w:tcW w:w="566" w:type="dxa"/>
            <w:noWrap/>
            <w:hideMark/>
          </w:tcPr>
          <w:p w14:paraId="5482180E" w14:textId="77777777" w:rsidR="00331994" w:rsidRPr="00582304" w:rsidRDefault="00331994" w:rsidP="008B57D8">
            <w:pPr>
              <w:spacing w:line="240" w:lineRule="auto"/>
              <w:jc w:val="left"/>
              <w:rPr>
                <w:iCs/>
                <w:szCs w:val="24"/>
              </w:rPr>
            </w:pPr>
            <w:r w:rsidRPr="00582304">
              <w:rPr>
                <w:iCs/>
                <w:szCs w:val="24"/>
              </w:rPr>
              <w:t>q</w:t>
            </w:r>
          </w:p>
        </w:tc>
        <w:tc>
          <w:tcPr>
            <w:tcW w:w="1274" w:type="dxa"/>
          </w:tcPr>
          <w:p w14:paraId="1DE1AEC0" w14:textId="77777777" w:rsidR="00331994" w:rsidRPr="00582304" w:rsidRDefault="00331994" w:rsidP="008B57D8">
            <w:pPr>
              <w:spacing w:line="240" w:lineRule="auto"/>
              <w:rPr>
                <w:iCs/>
                <w:szCs w:val="24"/>
              </w:rPr>
            </w:pPr>
            <w:r w:rsidRPr="00582304">
              <w:rPr>
                <w:szCs w:val="24"/>
              </w:rPr>
              <w:t>Estimator</w:t>
            </w:r>
          </w:p>
        </w:tc>
        <w:tc>
          <w:tcPr>
            <w:tcW w:w="997" w:type="dxa"/>
            <w:noWrap/>
            <w:hideMark/>
          </w:tcPr>
          <w:p w14:paraId="75F9B12C" w14:textId="77777777" w:rsidR="00331994" w:rsidRPr="00582304" w:rsidRDefault="00331994" w:rsidP="008B57D8">
            <w:pPr>
              <w:spacing w:line="240" w:lineRule="auto"/>
              <w:rPr>
                <w:iCs/>
                <w:szCs w:val="24"/>
              </w:rPr>
            </w:pPr>
            <w:proofErr w:type="spellStart"/>
            <w:r w:rsidRPr="00582304">
              <w:rPr>
                <w:rFonts w:hint="eastAsia"/>
                <w:iCs/>
                <w:szCs w:val="24"/>
              </w:rPr>
              <w:t>Ob</w:t>
            </w:r>
            <w:r w:rsidRPr="00582304">
              <w:rPr>
                <w:iCs/>
                <w:szCs w:val="24"/>
              </w:rPr>
              <w:t>s</w:t>
            </w:r>
            <w:proofErr w:type="spellEnd"/>
          </w:p>
        </w:tc>
        <w:tc>
          <w:tcPr>
            <w:tcW w:w="1084" w:type="dxa"/>
            <w:noWrap/>
            <w:hideMark/>
          </w:tcPr>
          <w:p w14:paraId="070ED262" w14:textId="77777777" w:rsidR="00331994" w:rsidRPr="00582304" w:rsidRDefault="00331994" w:rsidP="008B57D8">
            <w:pPr>
              <w:spacing w:line="240" w:lineRule="auto"/>
              <w:rPr>
                <w:iCs/>
                <w:szCs w:val="24"/>
              </w:rPr>
            </w:pPr>
            <w:r w:rsidRPr="00582304">
              <w:rPr>
                <w:rFonts w:hint="eastAsia"/>
                <w:iCs/>
                <w:szCs w:val="24"/>
              </w:rPr>
              <w:t>A</w:t>
            </w:r>
            <w:r w:rsidRPr="00582304">
              <w:rPr>
                <w:iCs/>
                <w:szCs w:val="24"/>
              </w:rPr>
              <w:t>VG</w:t>
            </w:r>
            <w:r w:rsidRPr="00582304">
              <w:rPr>
                <w:rFonts w:hint="eastAsia"/>
                <w:iCs/>
                <w:szCs w:val="24"/>
              </w:rPr>
              <w:t xml:space="preserve"> </w:t>
            </w:r>
            <w:r w:rsidRPr="00582304">
              <w:rPr>
                <w:szCs w:val="24"/>
              </w:rPr>
              <w:t>Estimate</w:t>
            </w:r>
          </w:p>
        </w:tc>
        <w:tc>
          <w:tcPr>
            <w:tcW w:w="1085" w:type="dxa"/>
            <w:noWrap/>
            <w:hideMark/>
          </w:tcPr>
          <w:p w14:paraId="5EA9B492" w14:textId="77777777" w:rsidR="00331994" w:rsidRPr="00582304" w:rsidRDefault="00331994" w:rsidP="008B57D8">
            <w:pPr>
              <w:spacing w:line="240" w:lineRule="auto"/>
              <w:rPr>
                <w:iCs/>
                <w:szCs w:val="24"/>
              </w:rPr>
            </w:pPr>
            <w:r w:rsidRPr="00582304">
              <w:rPr>
                <w:rFonts w:hint="eastAsia"/>
                <w:iCs/>
                <w:szCs w:val="24"/>
              </w:rPr>
              <w:t>Bias</w:t>
            </w:r>
          </w:p>
        </w:tc>
        <w:tc>
          <w:tcPr>
            <w:tcW w:w="1089" w:type="dxa"/>
            <w:noWrap/>
            <w:hideMark/>
          </w:tcPr>
          <w:p w14:paraId="2F811D02" w14:textId="77777777" w:rsidR="00331994" w:rsidRPr="00582304" w:rsidRDefault="00331994" w:rsidP="008B57D8">
            <w:pPr>
              <w:spacing w:line="240" w:lineRule="auto"/>
              <w:rPr>
                <w:iCs/>
                <w:szCs w:val="24"/>
              </w:rPr>
            </w:pPr>
            <w:r w:rsidRPr="00582304">
              <w:rPr>
                <w:rFonts w:hint="eastAsia"/>
                <w:iCs/>
                <w:szCs w:val="24"/>
              </w:rPr>
              <w:t xml:space="preserve">Sample </w:t>
            </w:r>
            <w:r w:rsidRPr="00582304">
              <w:rPr>
                <w:iCs/>
                <w:szCs w:val="24"/>
              </w:rPr>
              <w:t>SE</w:t>
            </w:r>
          </w:p>
        </w:tc>
        <w:tc>
          <w:tcPr>
            <w:tcW w:w="992" w:type="dxa"/>
            <w:noWrap/>
            <w:hideMark/>
          </w:tcPr>
          <w:p w14:paraId="074292A6" w14:textId="77777777" w:rsidR="00331994" w:rsidRPr="00582304" w:rsidRDefault="00331994" w:rsidP="008B57D8">
            <w:pPr>
              <w:spacing w:line="240" w:lineRule="auto"/>
              <w:rPr>
                <w:iCs/>
                <w:szCs w:val="24"/>
              </w:rPr>
            </w:pPr>
            <w:r w:rsidRPr="00582304">
              <w:rPr>
                <w:iCs/>
                <w:szCs w:val="24"/>
              </w:rPr>
              <w:t>E</w:t>
            </w:r>
            <w:r w:rsidRPr="00582304">
              <w:rPr>
                <w:rFonts w:hint="eastAsia"/>
                <w:iCs/>
                <w:szCs w:val="24"/>
              </w:rPr>
              <w:t>s</w:t>
            </w:r>
            <w:r w:rsidRPr="00582304">
              <w:rPr>
                <w:iCs/>
                <w:szCs w:val="24"/>
              </w:rPr>
              <w:t xml:space="preserve">t. </w:t>
            </w:r>
            <w:r w:rsidRPr="00582304">
              <w:rPr>
                <w:rFonts w:hint="eastAsia"/>
                <w:iCs/>
                <w:szCs w:val="24"/>
              </w:rPr>
              <w:t>S</w:t>
            </w:r>
            <w:r w:rsidRPr="00582304">
              <w:rPr>
                <w:iCs/>
                <w:szCs w:val="24"/>
              </w:rPr>
              <w:t>D</w:t>
            </w:r>
          </w:p>
        </w:tc>
        <w:tc>
          <w:tcPr>
            <w:tcW w:w="990" w:type="dxa"/>
            <w:noWrap/>
            <w:hideMark/>
          </w:tcPr>
          <w:p w14:paraId="20009145" w14:textId="77777777" w:rsidR="00331994" w:rsidRPr="00582304" w:rsidRDefault="00331994" w:rsidP="008B57D8">
            <w:pPr>
              <w:spacing w:line="240" w:lineRule="auto"/>
              <w:rPr>
                <w:iCs/>
                <w:szCs w:val="24"/>
              </w:rPr>
            </w:pPr>
            <w:r w:rsidRPr="00582304">
              <w:rPr>
                <w:rFonts w:hint="eastAsia"/>
                <w:iCs/>
                <w:szCs w:val="24"/>
              </w:rPr>
              <w:t>RMSE</w:t>
            </w:r>
          </w:p>
        </w:tc>
        <w:tc>
          <w:tcPr>
            <w:tcW w:w="1278" w:type="dxa"/>
          </w:tcPr>
          <w:p w14:paraId="50D1C8ED" w14:textId="77777777" w:rsidR="00331994" w:rsidRPr="00582304" w:rsidRDefault="00331994" w:rsidP="008B57D8">
            <w:pPr>
              <w:spacing w:line="240" w:lineRule="auto"/>
              <w:rPr>
                <w:iCs/>
                <w:szCs w:val="24"/>
              </w:rPr>
            </w:pPr>
            <w:r w:rsidRPr="00582304">
              <w:rPr>
                <w:iCs/>
                <w:szCs w:val="24"/>
              </w:rPr>
              <w:t xml:space="preserve">95% CI </w:t>
            </w:r>
            <w:r w:rsidRPr="00582304">
              <w:rPr>
                <w:rFonts w:hint="eastAsia"/>
                <w:iCs/>
                <w:szCs w:val="24"/>
              </w:rPr>
              <w:t>Co</w:t>
            </w:r>
            <w:r w:rsidRPr="00582304">
              <w:rPr>
                <w:iCs/>
                <w:szCs w:val="24"/>
              </w:rPr>
              <w:t>verage</w:t>
            </w:r>
          </w:p>
        </w:tc>
      </w:tr>
      <w:tr w:rsidR="00331994" w:rsidRPr="00582304" w14:paraId="4C686CCA" w14:textId="77777777" w:rsidTr="008B57D8">
        <w:trPr>
          <w:trHeight w:val="324"/>
        </w:trPr>
        <w:tc>
          <w:tcPr>
            <w:tcW w:w="566" w:type="dxa"/>
            <w:vMerge w:val="restart"/>
            <w:tcBorders>
              <w:top w:val="double" w:sz="4" w:space="0" w:color="auto"/>
              <w:bottom w:val="nil"/>
            </w:tcBorders>
            <w:noWrap/>
            <w:hideMark/>
          </w:tcPr>
          <w:p w14:paraId="36843EA5" w14:textId="77777777" w:rsidR="00331994" w:rsidRPr="00582304" w:rsidRDefault="00331994" w:rsidP="008B57D8">
            <w:pPr>
              <w:spacing w:line="240" w:lineRule="auto"/>
              <w:rPr>
                <w:iCs/>
                <w:szCs w:val="24"/>
              </w:rPr>
            </w:pPr>
            <w:r w:rsidRPr="00582304">
              <w:rPr>
                <w:iCs/>
                <w:szCs w:val="24"/>
              </w:rPr>
              <w:t>0.1</w:t>
            </w:r>
          </w:p>
        </w:tc>
        <w:tc>
          <w:tcPr>
            <w:tcW w:w="1274" w:type="dxa"/>
            <w:tcBorders>
              <w:top w:val="double" w:sz="4" w:space="0" w:color="auto"/>
              <w:bottom w:val="nil"/>
            </w:tcBorders>
          </w:tcPr>
          <w:p w14:paraId="0A64185C"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double" w:sz="4" w:space="0" w:color="auto"/>
              <w:bottom w:val="nil"/>
            </w:tcBorders>
            <w:noWrap/>
          </w:tcPr>
          <w:p w14:paraId="3D0741C9" w14:textId="77777777" w:rsidR="00331994" w:rsidRPr="00582304" w:rsidRDefault="00331994" w:rsidP="008B57D8">
            <w:pPr>
              <w:spacing w:line="240" w:lineRule="auto"/>
              <w:rPr>
                <w:iCs/>
                <w:szCs w:val="24"/>
              </w:rPr>
            </w:pPr>
            <w:r>
              <w:rPr>
                <w:rFonts w:hint="eastAsia"/>
                <w:color w:val="000000"/>
              </w:rPr>
              <w:t>172.25</w:t>
            </w:r>
          </w:p>
        </w:tc>
        <w:tc>
          <w:tcPr>
            <w:tcW w:w="1084" w:type="dxa"/>
            <w:tcBorders>
              <w:top w:val="double" w:sz="4" w:space="0" w:color="auto"/>
              <w:bottom w:val="nil"/>
            </w:tcBorders>
            <w:noWrap/>
          </w:tcPr>
          <w:p w14:paraId="5A7396FB" w14:textId="77777777" w:rsidR="00331994" w:rsidRPr="00582304" w:rsidRDefault="00331994" w:rsidP="008B57D8">
            <w:pPr>
              <w:spacing w:line="240" w:lineRule="auto"/>
              <w:rPr>
                <w:iCs/>
                <w:szCs w:val="24"/>
              </w:rPr>
            </w:pPr>
            <w:r>
              <w:rPr>
                <w:rFonts w:hint="eastAsia"/>
                <w:color w:val="000000"/>
              </w:rPr>
              <w:t>287.63</w:t>
            </w:r>
          </w:p>
        </w:tc>
        <w:tc>
          <w:tcPr>
            <w:tcW w:w="1085" w:type="dxa"/>
            <w:tcBorders>
              <w:top w:val="double" w:sz="4" w:space="0" w:color="auto"/>
              <w:bottom w:val="nil"/>
            </w:tcBorders>
            <w:noWrap/>
          </w:tcPr>
          <w:p w14:paraId="1F7408A8" w14:textId="77777777" w:rsidR="00331994" w:rsidRPr="00582304" w:rsidRDefault="00331994" w:rsidP="008B57D8">
            <w:pPr>
              <w:spacing w:line="240" w:lineRule="auto"/>
              <w:rPr>
                <w:iCs/>
                <w:szCs w:val="24"/>
              </w:rPr>
            </w:pPr>
            <w:r>
              <w:rPr>
                <w:rFonts w:hint="eastAsia"/>
                <w:color w:val="000000"/>
              </w:rPr>
              <w:t>-12.37</w:t>
            </w:r>
          </w:p>
        </w:tc>
        <w:tc>
          <w:tcPr>
            <w:tcW w:w="1089" w:type="dxa"/>
            <w:tcBorders>
              <w:top w:val="double" w:sz="4" w:space="0" w:color="auto"/>
              <w:bottom w:val="nil"/>
            </w:tcBorders>
            <w:noWrap/>
          </w:tcPr>
          <w:p w14:paraId="417CD6F8" w14:textId="77777777" w:rsidR="00331994" w:rsidRPr="00582304" w:rsidRDefault="00331994" w:rsidP="008B57D8">
            <w:pPr>
              <w:spacing w:line="240" w:lineRule="auto"/>
              <w:rPr>
                <w:iCs/>
                <w:szCs w:val="24"/>
              </w:rPr>
            </w:pPr>
            <w:r>
              <w:rPr>
                <w:rFonts w:hint="eastAsia"/>
                <w:color w:val="000000"/>
              </w:rPr>
              <w:t>29.71</w:t>
            </w:r>
          </w:p>
        </w:tc>
        <w:tc>
          <w:tcPr>
            <w:tcW w:w="992" w:type="dxa"/>
            <w:tcBorders>
              <w:top w:val="double" w:sz="4" w:space="0" w:color="auto"/>
              <w:bottom w:val="nil"/>
            </w:tcBorders>
            <w:noWrap/>
          </w:tcPr>
          <w:p w14:paraId="6D4FBBF0" w14:textId="77777777" w:rsidR="00331994" w:rsidRPr="00582304" w:rsidRDefault="00331994" w:rsidP="008B57D8">
            <w:pPr>
              <w:spacing w:line="240" w:lineRule="auto"/>
              <w:rPr>
                <w:iCs/>
                <w:szCs w:val="24"/>
              </w:rPr>
            </w:pPr>
            <w:r>
              <w:rPr>
                <w:rFonts w:hint="eastAsia"/>
                <w:color w:val="000000"/>
              </w:rPr>
              <w:t>25.04</w:t>
            </w:r>
          </w:p>
        </w:tc>
        <w:tc>
          <w:tcPr>
            <w:tcW w:w="990" w:type="dxa"/>
            <w:tcBorders>
              <w:top w:val="double" w:sz="4" w:space="0" w:color="auto"/>
              <w:bottom w:val="nil"/>
            </w:tcBorders>
            <w:noWrap/>
          </w:tcPr>
          <w:p w14:paraId="26E9C9D8" w14:textId="77777777" w:rsidR="00331994" w:rsidRPr="00582304" w:rsidRDefault="00331994" w:rsidP="008B57D8">
            <w:pPr>
              <w:spacing w:line="240" w:lineRule="auto"/>
              <w:rPr>
                <w:iCs/>
                <w:szCs w:val="24"/>
              </w:rPr>
            </w:pPr>
            <w:r>
              <w:rPr>
                <w:rFonts w:hint="eastAsia"/>
                <w:color w:val="000000"/>
              </w:rPr>
              <w:t>32.17</w:t>
            </w:r>
          </w:p>
        </w:tc>
        <w:tc>
          <w:tcPr>
            <w:tcW w:w="1278" w:type="dxa"/>
            <w:tcBorders>
              <w:top w:val="double" w:sz="4" w:space="0" w:color="auto"/>
              <w:bottom w:val="nil"/>
            </w:tcBorders>
          </w:tcPr>
          <w:p w14:paraId="71F12D6C" w14:textId="77777777" w:rsidR="00331994" w:rsidRPr="00582304" w:rsidRDefault="00331994" w:rsidP="008B57D8">
            <w:pPr>
              <w:spacing w:line="240" w:lineRule="auto"/>
              <w:rPr>
                <w:color w:val="FF0000"/>
                <w:szCs w:val="24"/>
              </w:rPr>
            </w:pPr>
            <w:r>
              <w:rPr>
                <w:rFonts w:hint="eastAsia"/>
                <w:color w:val="000000"/>
              </w:rPr>
              <w:t>0.91</w:t>
            </w:r>
          </w:p>
        </w:tc>
      </w:tr>
      <w:tr w:rsidR="00331994" w:rsidRPr="00582304" w14:paraId="4639DE75" w14:textId="77777777" w:rsidTr="008B57D8">
        <w:trPr>
          <w:trHeight w:val="324"/>
        </w:trPr>
        <w:tc>
          <w:tcPr>
            <w:tcW w:w="566" w:type="dxa"/>
            <w:vMerge/>
            <w:tcBorders>
              <w:top w:val="nil"/>
              <w:bottom w:val="nil"/>
            </w:tcBorders>
            <w:hideMark/>
          </w:tcPr>
          <w:p w14:paraId="5D22523B" w14:textId="77777777" w:rsidR="00331994" w:rsidRPr="00582304" w:rsidRDefault="00331994" w:rsidP="008B57D8">
            <w:pPr>
              <w:spacing w:line="240" w:lineRule="auto"/>
              <w:rPr>
                <w:iCs/>
                <w:szCs w:val="24"/>
              </w:rPr>
            </w:pPr>
          </w:p>
        </w:tc>
        <w:tc>
          <w:tcPr>
            <w:tcW w:w="1274" w:type="dxa"/>
            <w:tcBorders>
              <w:top w:val="nil"/>
              <w:bottom w:val="nil"/>
            </w:tcBorders>
          </w:tcPr>
          <w:p w14:paraId="08B97AE7" w14:textId="77777777" w:rsidR="00331994" w:rsidRPr="00582304" w:rsidRDefault="00331994" w:rsidP="008B57D8">
            <w:pPr>
              <w:spacing w:line="240" w:lineRule="auto"/>
              <w:rPr>
                <w:color w:val="000000"/>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4EAC9EBF" w14:textId="77777777" w:rsidR="00331994" w:rsidRPr="00582304" w:rsidRDefault="00331994" w:rsidP="008B57D8">
            <w:pPr>
              <w:spacing w:line="240" w:lineRule="auto"/>
              <w:rPr>
                <w:iCs/>
                <w:szCs w:val="24"/>
              </w:rPr>
            </w:pPr>
          </w:p>
        </w:tc>
        <w:tc>
          <w:tcPr>
            <w:tcW w:w="1084" w:type="dxa"/>
            <w:tcBorders>
              <w:top w:val="nil"/>
              <w:bottom w:val="nil"/>
            </w:tcBorders>
            <w:noWrap/>
          </w:tcPr>
          <w:p w14:paraId="4F52F361" w14:textId="77777777" w:rsidR="00331994" w:rsidRPr="00582304" w:rsidRDefault="00331994" w:rsidP="008B57D8">
            <w:pPr>
              <w:spacing w:line="240" w:lineRule="auto"/>
              <w:rPr>
                <w:iCs/>
                <w:szCs w:val="24"/>
              </w:rPr>
            </w:pPr>
            <w:r>
              <w:rPr>
                <w:rFonts w:hint="eastAsia"/>
                <w:color w:val="000000"/>
              </w:rPr>
              <w:t>294.11</w:t>
            </w:r>
          </w:p>
        </w:tc>
        <w:tc>
          <w:tcPr>
            <w:tcW w:w="1085" w:type="dxa"/>
            <w:tcBorders>
              <w:top w:val="nil"/>
              <w:bottom w:val="nil"/>
            </w:tcBorders>
            <w:noWrap/>
          </w:tcPr>
          <w:p w14:paraId="3C4FC2F4" w14:textId="77777777" w:rsidR="00331994" w:rsidRPr="00582304" w:rsidRDefault="00331994" w:rsidP="008B57D8">
            <w:pPr>
              <w:spacing w:line="240" w:lineRule="auto"/>
              <w:rPr>
                <w:iCs/>
                <w:szCs w:val="24"/>
              </w:rPr>
            </w:pPr>
            <w:r>
              <w:rPr>
                <w:rFonts w:hint="eastAsia"/>
                <w:color w:val="000000"/>
              </w:rPr>
              <w:t>-5.89</w:t>
            </w:r>
          </w:p>
        </w:tc>
        <w:tc>
          <w:tcPr>
            <w:tcW w:w="1089" w:type="dxa"/>
            <w:tcBorders>
              <w:top w:val="nil"/>
              <w:bottom w:val="nil"/>
            </w:tcBorders>
            <w:noWrap/>
          </w:tcPr>
          <w:p w14:paraId="5AF6E800" w14:textId="77777777" w:rsidR="00331994" w:rsidRPr="00582304" w:rsidRDefault="00331994" w:rsidP="008B57D8">
            <w:pPr>
              <w:spacing w:line="240" w:lineRule="auto"/>
              <w:rPr>
                <w:iCs/>
                <w:szCs w:val="24"/>
              </w:rPr>
            </w:pPr>
            <w:r>
              <w:rPr>
                <w:rFonts w:hint="eastAsia"/>
                <w:color w:val="000000"/>
              </w:rPr>
              <w:t>46.14</w:t>
            </w:r>
          </w:p>
        </w:tc>
        <w:tc>
          <w:tcPr>
            <w:tcW w:w="992" w:type="dxa"/>
            <w:tcBorders>
              <w:top w:val="nil"/>
              <w:bottom w:val="nil"/>
            </w:tcBorders>
            <w:noWrap/>
          </w:tcPr>
          <w:p w14:paraId="4D2F2E47" w14:textId="77777777" w:rsidR="00331994" w:rsidRPr="00582304" w:rsidRDefault="00331994" w:rsidP="008B57D8">
            <w:pPr>
              <w:spacing w:line="240" w:lineRule="auto"/>
              <w:rPr>
                <w:iCs/>
                <w:szCs w:val="24"/>
              </w:rPr>
            </w:pPr>
            <w:r>
              <w:rPr>
                <w:rFonts w:hint="eastAsia"/>
                <w:color w:val="000000"/>
              </w:rPr>
              <w:t>37.59</w:t>
            </w:r>
          </w:p>
        </w:tc>
        <w:tc>
          <w:tcPr>
            <w:tcW w:w="990" w:type="dxa"/>
            <w:tcBorders>
              <w:top w:val="nil"/>
              <w:bottom w:val="nil"/>
            </w:tcBorders>
            <w:noWrap/>
          </w:tcPr>
          <w:p w14:paraId="260F3150" w14:textId="77777777" w:rsidR="00331994" w:rsidRPr="00582304" w:rsidRDefault="00331994" w:rsidP="008B57D8">
            <w:pPr>
              <w:spacing w:line="240" w:lineRule="auto"/>
              <w:rPr>
                <w:iCs/>
                <w:szCs w:val="24"/>
              </w:rPr>
            </w:pPr>
            <w:r>
              <w:rPr>
                <w:rFonts w:hint="eastAsia"/>
                <w:color w:val="000000"/>
              </w:rPr>
              <w:t>46.49</w:t>
            </w:r>
          </w:p>
        </w:tc>
        <w:tc>
          <w:tcPr>
            <w:tcW w:w="1278" w:type="dxa"/>
            <w:tcBorders>
              <w:top w:val="nil"/>
              <w:bottom w:val="nil"/>
            </w:tcBorders>
          </w:tcPr>
          <w:p w14:paraId="2FE38389" w14:textId="77777777" w:rsidR="00331994" w:rsidRPr="00582304" w:rsidRDefault="00331994" w:rsidP="008B57D8">
            <w:pPr>
              <w:spacing w:line="240" w:lineRule="auto"/>
              <w:rPr>
                <w:color w:val="FF0000"/>
                <w:szCs w:val="24"/>
              </w:rPr>
            </w:pPr>
            <w:r>
              <w:rPr>
                <w:rFonts w:hint="eastAsia"/>
                <w:color w:val="000000"/>
              </w:rPr>
              <w:t>0.92</w:t>
            </w:r>
          </w:p>
        </w:tc>
      </w:tr>
      <w:tr w:rsidR="00331994" w:rsidRPr="00582304" w14:paraId="5C1D9FB4" w14:textId="77777777" w:rsidTr="008B57D8">
        <w:trPr>
          <w:trHeight w:val="324"/>
        </w:trPr>
        <w:tc>
          <w:tcPr>
            <w:tcW w:w="566" w:type="dxa"/>
            <w:vMerge/>
            <w:tcBorders>
              <w:top w:val="nil"/>
              <w:bottom w:val="nil"/>
            </w:tcBorders>
            <w:hideMark/>
          </w:tcPr>
          <w:p w14:paraId="3518177B" w14:textId="77777777" w:rsidR="00331994" w:rsidRPr="00582304" w:rsidRDefault="00331994" w:rsidP="008B57D8">
            <w:pPr>
              <w:spacing w:line="240" w:lineRule="auto"/>
              <w:rPr>
                <w:iCs/>
                <w:szCs w:val="24"/>
              </w:rPr>
            </w:pPr>
          </w:p>
        </w:tc>
        <w:tc>
          <w:tcPr>
            <w:tcW w:w="1274" w:type="dxa"/>
            <w:tcBorders>
              <w:top w:val="nil"/>
              <w:bottom w:val="nil"/>
            </w:tcBorders>
          </w:tcPr>
          <w:p w14:paraId="78498F83" w14:textId="77777777" w:rsidR="00331994" w:rsidRPr="00582304" w:rsidRDefault="00331994" w:rsidP="008B57D8">
            <w:pPr>
              <w:spacing w:line="240" w:lineRule="auto"/>
              <w:rPr>
                <w:color w:val="000000"/>
                <w:szCs w:val="24"/>
              </w:rPr>
            </w:pPr>
            <w:r w:rsidRPr="00582304">
              <w:rPr>
                <w:color w:val="000000"/>
                <w:szCs w:val="24"/>
              </w:rPr>
              <w:t>wChao2</w:t>
            </w:r>
          </w:p>
        </w:tc>
        <w:tc>
          <w:tcPr>
            <w:tcW w:w="997" w:type="dxa"/>
            <w:vMerge/>
            <w:tcBorders>
              <w:top w:val="nil"/>
              <w:bottom w:val="nil"/>
            </w:tcBorders>
          </w:tcPr>
          <w:p w14:paraId="39139FE2" w14:textId="77777777" w:rsidR="00331994" w:rsidRPr="00582304" w:rsidRDefault="00331994" w:rsidP="008B57D8">
            <w:pPr>
              <w:spacing w:line="240" w:lineRule="auto"/>
              <w:rPr>
                <w:iCs/>
                <w:szCs w:val="24"/>
              </w:rPr>
            </w:pPr>
          </w:p>
        </w:tc>
        <w:tc>
          <w:tcPr>
            <w:tcW w:w="1084" w:type="dxa"/>
            <w:tcBorders>
              <w:top w:val="nil"/>
              <w:bottom w:val="nil"/>
            </w:tcBorders>
            <w:noWrap/>
          </w:tcPr>
          <w:p w14:paraId="40E96E5A" w14:textId="77777777" w:rsidR="00331994" w:rsidRPr="00582304" w:rsidRDefault="00331994" w:rsidP="008B57D8">
            <w:pPr>
              <w:spacing w:line="240" w:lineRule="auto"/>
              <w:rPr>
                <w:iCs/>
                <w:szCs w:val="24"/>
              </w:rPr>
            </w:pPr>
            <w:r>
              <w:rPr>
                <w:rFonts w:hint="eastAsia"/>
                <w:color w:val="000000"/>
              </w:rPr>
              <w:t>232.28</w:t>
            </w:r>
          </w:p>
        </w:tc>
        <w:tc>
          <w:tcPr>
            <w:tcW w:w="1085" w:type="dxa"/>
            <w:tcBorders>
              <w:top w:val="nil"/>
              <w:bottom w:val="nil"/>
            </w:tcBorders>
            <w:noWrap/>
          </w:tcPr>
          <w:p w14:paraId="563B56F3" w14:textId="77777777" w:rsidR="00331994" w:rsidRPr="00582304" w:rsidRDefault="00331994" w:rsidP="008B57D8">
            <w:pPr>
              <w:spacing w:line="240" w:lineRule="auto"/>
              <w:rPr>
                <w:iCs/>
                <w:szCs w:val="24"/>
              </w:rPr>
            </w:pPr>
            <w:r>
              <w:rPr>
                <w:rFonts w:hint="eastAsia"/>
                <w:color w:val="000000"/>
              </w:rPr>
              <w:t>-67.72</w:t>
            </w:r>
          </w:p>
        </w:tc>
        <w:tc>
          <w:tcPr>
            <w:tcW w:w="1089" w:type="dxa"/>
            <w:tcBorders>
              <w:top w:val="nil"/>
              <w:bottom w:val="nil"/>
            </w:tcBorders>
            <w:noWrap/>
          </w:tcPr>
          <w:p w14:paraId="3D838377" w14:textId="77777777" w:rsidR="00331994" w:rsidRPr="00582304" w:rsidRDefault="00331994" w:rsidP="008B57D8">
            <w:pPr>
              <w:spacing w:line="240" w:lineRule="auto"/>
              <w:rPr>
                <w:iCs/>
                <w:szCs w:val="24"/>
              </w:rPr>
            </w:pPr>
            <w:r>
              <w:rPr>
                <w:rFonts w:hint="eastAsia"/>
                <w:color w:val="000000"/>
              </w:rPr>
              <w:t>17.57</w:t>
            </w:r>
          </w:p>
        </w:tc>
        <w:tc>
          <w:tcPr>
            <w:tcW w:w="992" w:type="dxa"/>
            <w:tcBorders>
              <w:top w:val="nil"/>
              <w:bottom w:val="nil"/>
            </w:tcBorders>
            <w:noWrap/>
          </w:tcPr>
          <w:p w14:paraId="7957483D" w14:textId="77777777" w:rsidR="00331994" w:rsidRPr="00582304" w:rsidRDefault="00331994" w:rsidP="008B57D8">
            <w:pPr>
              <w:spacing w:line="240" w:lineRule="auto"/>
              <w:rPr>
                <w:iCs/>
                <w:szCs w:val="24"/>
              </w:rPr>
            </w:pPr>
            <w:r>
              <w:rPr>
                <w:rFonts w:hint="eastAsia"/>
                <w:color w:val="000000"/>
              </w:rPr>
              <w:t>15.58</w:t>
            </w:r>
          </w:p>
        </w:tc>
        <w:tc>
          <w:tcPr>
            <w:tcW w:w="990" w:type="dxa"/>
            <w:tcBorders>
              <w:top w:val="nil"/>
              <w:bottom w:val="nil"/>
            </w:tcBorders>
            <w:noWrap/>
          </w:tcPr>
          <w:p w14:paraId="247B4E76" w14:textId="77777777" w:rsidR="00331994" w:rsidRPr="00582304" w:rsidRDefault="00331994" w:rsidP="008B57D8">
            <w:pPr>
              <w:spacing w:line="240" w:lineRule="auto"/>
              <w:rPr>
                <w:iCs/>
                <w:szCs w:val="24"/>
              </w:rPr>
            </w:pPr>
            <w:r>
              <w:rPr>
                <w:rFonts w:hint="eastAsia"/>
                <w:color w:val="000000"/>
              </w:rPr>
              <w:t>69.96</w:t>
            </w:r>
          </w:p>
        </w:tc>
        <w:tc>
          <w:tcPr>
            <w:tcW w:w="1278" w:type="dxa"/>
            <w:tcBorders>
              <w:top w:val="nil"/>
              <w:bottom w:val="nil"/>
            </w:tcBorders>
          </w:tcPr>
          <w:p w14:paraId="297DD9EA"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F618572" w14:textId="77777777" w:rsidTr="008B57D8">
        <w:trPr>
          <w:trHeight w:val="324"/>
        </w:trPr>
        <w:tc>
          <w:tcPr>
            <w:tcW w:w="566" w:type="dxa"/>
            <w:vMerge/>
            <w:tcBorders>
              <w:top w:val="nil"/>
              <w:bottom w:val="single" w:sz="4" w:space="0" w:color="auto"/>
            </w:tcBorders>
          </w:tcPr>
          <w:p w14:paraId="778490FB"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33BAF029"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259C1BD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0E5548E" w14:textId="77777777" w:rsidR="00331994" w:rsidRPr="00582304" w:rsidRDefault="00331994" w:rsidP="008B57D8">
            <w:pPr>
              <w:spacing w:line="240" w:lineRule="auto"/>
              <w:rPr>
                <w:color w:val="000000"/>
              </w:rPr>
            </w:pPr>
            <w:r>
              <w:rPr>
                <w:rFonts w:hint="eastAsia"/>
                <w:color w:val="000000"/>
              </w:rPr>
              <w:t>256.73</w:t>
            </w:r>
          </w:p>
        </w:tc>
        <w:tc>
          <w:tcPr>
            <w:tcW w:w="1085" w:type="dxa"/>
            <w:tcBorders>
              <w:top w:val="nil"/>
              <w:bottom w:val="single" w:sz="4" w:space="0" w:color="auto"/>
            </w:tcBorders>
            <w:noWrap/>
          </w:tcPr>
          <w:p w14:paraId="28E9CE0A" w14:textId="77777777" w:rsidR="00331994" w:rsidRPr="00582304" w:rsidRDefault="00331994" w:rsidP="008B57D8">
            <w:pPr>
              <w:spacing w:line="240" w:lineRule="auto"/>
              <w:rPr>
                <w:color w:val="000000"/>
              </w:rPr>
            </w:pPr>
            <w:r>
              <w:rPr>
                <w:rFonts w:hint="eastAsia"/>
                <w:color w:val="000000"/>
              </w:rPr>
              <w:t>-43.27</w:t>
            </w:r>
          </w:p>
        </w:tc>
        <w:tc>
          <w:tcPr>
            <w:tcW w:w="1089" w:type="dxa"/>
            <w:tcBorders>
              <w:top w:val="nil"/>
              <w:bottom w:val="single" w:sz="4" w:space="0" w:color="auto"/>
            </w:tcBorders>
            <w:noWrap/>
          </w:tcPr>
          <w:p w14:paraId="2C921240" w14:textId="77777777" w:rsidR="00331994" w:rsidRPr="00582304" w:rsidRDefault="00331994" w:rsidP="008B57D8">
            <w:pPr>
              <w:spacing w:line="240" w:lineRule="auto"/>
              <w:rPr>
                <w:color w:val="000000"/>
              </w:rPr>
            </w:pPr>
            <w:r>
              <w:rPr>
                <w:rFonts w:hint="eastAsia"/>
                <w:color w:val="000000"/>
              </w:rPr>
              <w:t>32.13</w:t>
            </w:r>
          </w:p>
        </w:tc>
        <w:tc>
          <w:tcPr>
            <w:tcW w:w="992" w:type="dxa"/>
            <w:tcBorders>
              <w:top w:val="nil"/>
              <w:bottom w:val="single" w:sz="4" w:space="0" w:color="auto"/>
            </w:tcBorders>
            <w:noWrap/>
          </w:tcPr>
          <w:p w14:paraId="7AD2F910" w14:textId="77777777" w:rsidR="00331994" w:rsidRPr="00582304" w:rsidRDefault="00331994" w:rsidP="008B57D8">
            <w:pPr>
              <w:spacing w:line="240" w:lineRule="auto"/>
              <w:rPr>
                <w:color w:val="000000"/>
              </w:rPr>
            </w:pPr>
            <w:r>
              <w:rPr>
                <w:rFonts w:hint="eastAsia"/>
                <w:color w:val="000000"/>
              </w:rPr>
              <w:t>29.1</w:t>
            </w:r>
          </w:p>
        </w:tc>
        <w:tc>
          <w:tcPr>
            <w:tcW w:w="990" w:type="dxa"/>
            <w:tcBorders>
              <w:top w:val="nil"/>
              <w:bottom w:val="single" w:sz="4" w:space="0" w:color="auto"/>
            </w:tcBorders>
            <w:noWrap/>
          </w:tcPr>
          <w:p w14:paraId="0AA9D686" w14:textId="77777777" w:rsidR="00331994" w:rsidRPr="00582304" w:rsidRDefault="00331994" w:rsidP="008B57D8">
            <w:pPr>
              <w:spacing w:line="240" w:lineRule="auto"/>
              <w:rPr>
                <w:color w:val="000000"/>
              </w:rPr>
            </w:pPr>
            <w:r>
              <w:rPr>
                <w:rFonts w:hint="eastAsia"/>
                <w:color w:val="000000"/>
              </w:rPr>
              <w:t>53.89</w:t>
            </w:r>
          </w:p>
        </w:tc>
        <w:tc>
          <w:tcPr>
            <w:tcW w:w="1278" w:type="dxa"/>
            <w:tcBorders>
              <w:top w:val="nil"/>
              <w:bottom w:val="single" w:sz="4" w:space="0" w:color="auto"/>
            </w:tcBorders>
          </w:tcPr>
          <w:p w14:paraId="309781F6" w14:textId="77777777" w:rsidR="00331994" w:rsidRPr="00582304" w:rsidRDefault="00331994" w:rsidP="008B57D8">
            <w:pPr>
              <w:spacing w:line="240" w:lineRule="auto"/>
              <w:rPr>
                <w:color w:val="000000"/>
              </w:rPr>
            </w:pPr>
            <w:r>
              <w:rPr>
                <w:rFonts w:hint="eastAsia"/>
                <w:color w:val="000000"/>
              </w:rPr>
              <w:t>0.9</w:t>
            </w:r>
          </w:p>
        </w:tc>
      </w:tr>
      <w:tr w:rsidR="00331994" w:rsidRPr="00582304" w14:paraId="3351A51B" w14:textId="77777777" w:rsidTr="008B57D8">
        <w:trPr>
          <w:trHeight w:val="324"/>
        </w:trPr>
        <w:tc>
          <w:tcPr>
            <w:tcW w:w="566" w:type="dxa"/>
            <w:vMerge w:val="restart"/>
            <w:tcBorders>
              <w:top w:val="single" w:sz="4" w:space="0" w:color="auto"/>
              <w:bottom w:val="nil"/>
            </w:tcBorders>
            <w:noWrap/>
          </w:tcPr>
          <w:p w14:paraId="1B494068"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.3</w:t>
            </w:r>
          </w:p>
        </w:tc>
        <w:tc>
          <w:tcPr>
            <w:tcW w:w="1274" w:type="dxa"/>
            <w:tcBorders>
              <w:top w:val="single" w:sz="4" w:space="0" w:color="auto"/>
              <w:bottom w:val="nil"/>
            </w:tcBorders>
          </w:tcPr>
          <w:p w14:paraId="64388F0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D3D0B0" w14:textId="77777777" w:rsidR="00331994" w:rsidRPr="00582304" w:rsidRDefault="00331994" w:rsidP="008B57D8">
            <w:pPr>
              <w:spacing w:line="240" w:lineRule="auto"/>
              <w:rPr>
                <w:iCs/>
                <w:szCs w:val="24"/>
              </w:rPr>
            </w:pPr>
            <w:r>
              <w:rPr>
                <w:rFonts w:hint="eastAsia"/>
                <w:color w:val="000000"/>
              </w:rPr>
              <w:t>250.99</w:t>
            </w:r>
          </w:p>
        </w:tc>
        <w:tc>
          <w:tcPr>
            <w:tcW w:w="1084" w:type="dxa"/>
            <w:tcBorders>
              <w:top w:val="single" w:sz="4" w:space="0" w:color="auto"/>
              <w:bottom w:val="nil"/>
            </w:tcBorders>
            <w:noWrap/>
          </w:tcPr>
          <w:p w14:paraId="20F9E547" w14:textId="77777777" w:rsidR="00331994" w:rsidRPr="00582304" w:rsidRDefault="00331994" w:rsidP="008B57D8">
            <w:pPr>
              <w:spacing w:line="240" w:lineRule="auto"/>
              <w:rPr>
                <w:iCs/>
                <w:szCs w:val="24"/>
              </w:rPr>
            </w:pPr>
            <w:r>
              <w:rPr>
                <w:rFonts w:hint="eastAsia"/>
                <w:color w:val="000000"/>
              </w:rPr>
              <w:t>296.51</w:t>
            </w:r>
          </w:p>
        </w:tc>
        <w:tc>
          <w:tcPr>
            <w:tcW w:w="1085" w:type="dxa"/>
            <w:tcBorders>
              <w:top w:val="single" w:sz="4" w:space="0" w:color="auto"/>
              <w:bottom w:val="nil"/>
            </w:tcBorders>
            <w:noWrap/>
          </w:tcPr>
          <w:p w14:paraId="2DDD9981" w14:textId="77777777" w:rsidR="00331994" w:rsidRPr="00582304" w:rsidRDefault="00331994" w:rsidP="008B57D8">
            <w:pPr>
              <w:spacing w:line="240" w:lineRule="auto"/>
              <w:rPr>
                <w:iCs/>
                <w:szCs w:val="24"/>
              </w:rPr>
            </w:pPr>
            <w:r>
              <w:rPr>
                <w:rFonts w:hint="eastAsia"/>
                <w:color w:val="000000"/>
              </w:rPr>
              <w:t>-3.49</w:t>
            </w:r>
          </w:p>
        </w:tc>
        <w:tc>
          <w:tcPr>
            <w:tcW w:w="1089" w:type="dxa"/>
            <w:tcBorders>
              <w:top w:val="single" w:sz="4" w:space="0" w:color="auto"/>
              <w:bottom w:val="nil"/>
            </w:tcBorders>
            <w:noWrap/>
          </w:tcPr>
          <w:p w14:paraId="2956B2FF" w14:textId="77777777" w:rsidR="00331994" w:rsidRPr="00582304" w:rsidRDefault="00331994" w:rsidP="008B57D8">
            <w:pPr>
              <w:spacing w:line="240" w:lineRule="auto"/>
              <w:rPr>
                <w:iCs/>
                <w:szCs w:val="24"/>
              </w:rPr>
            </w:pPr>
            <w:r>
              <w:rPr>
                <w:rFonts w:hint="eastAsia"/>
                <w:color w:val="000000"/>
              </w:rPr>
              <w:t>13.49</w:t>
            </w:r>
          </w:p>
        </w:tc>
        <w:tc>
          <w:tcPr>
            <w:tcW w:w="992" w:type="dxa"/>
            <w:tcBorders>
              <w:top w:val="single" w:sz="4" w:space="0" w:color="auto"/>
              <w:bottom w:val="nil"/>
            </w:tcBorders>
            <w:noWrap/>
          </w:tcPr>
          <w:p w14:paraId="7E1D9EE6" w14:textId="77777777" w:rsidR="00331994" w:rsidRPr="00582304" w:rsidRDefault="00331994" w:rsidP="008B57D8">
            <w:pPr>
              <w:spacing w:line="240" w:lineRule="auto"/>
              <w:rPr>
                <w:iCs/>
                <w:szCs w:val="24"/>
              </w:rPr>
            </w:pPr>
            <w:r>
              <w:rPr>
                <w:rFonts w:hint="eastAsia"/>
                <w:color w:val="000000"/>
              </w:rPr>
              <w:t>12.17</w:t>
            </w:r>
          </w:p>
        </w:tc>
        <w:tc>
          <w:tcPr>
            <w:tcW w:w="990" w:type="dxa"/>
            <w:tcBorders>
              <w:top w:val="single" w:sz="4" w:space="0" w:color="auto"/>
              <w:bottom w:val="nil"/>
            </w:tcBorders>
            <w:noWrap/>
          </w:tcPr>
          <w:p w14:paraId="5165DB95" w14:textId="77777777" w:rsidR="00331994" w:rsidRPr="00582304" w:rsidRDefault="00331994" w:rsidP="008B57D8">
            <w:pPr>
              <w:spacing w:line="240" w:lineRule="auto"/>
              <w:rPr>
                <w:iCs/>
                <w:szCs w:val="24"/>
              </w:rPr>
            </w:pPr>
            <w:r>
              <w:rPr>
                <w:rFonts w:hint="eastAsia"/>
                <w:color w:val="000000"/>
              </w:rPr>
              <w:t>13.93</w:t>
            </w:r>
          </w:p>
        </w:tc>
        <w:tc>
          <w:tcPr>
            <w:tcW w:w="1278" w:type="dxa"/>
            <w:tcBorders>
              <w:top w:val="single" w:sz="4" w:space="0" w:color="auto"/>
              <w:bottom w:val="nil"/>
            </w:tcBorders>
          </w:tcPr>
          <w:p w14:paraId="4BA5D10C" w14:textId="77777777" w:rsidR="00331994" w:rsidRPr="00582304" w:rsidRDefault="00331994" w:rsidP="008B57D8">
            <w:pPr>
              <w:spacing w:line="240" w:lineRule="auto"/>
              <w:rPr>
                <w:color w:val="000000"/>
                <w:szCs w:val="24"/>
              </w:rPr>
            </w:pPr>
            <w:r>
              <w:rPr>
                <w:rFonts w:hint="eastAsia"/>
                <w:color w:val="000000"/>
              </w:rPr>
              <w:t>0.92</w:t>
            </w:r>
          </w:p>
        </w:tc>
      </w:tr>
      <w:tr w:rsidR="00331994" w:rsidRPr="00582304" w14:paraId="3A50961D" w14:textId="77777777" w:rsidTr="008B57D8">
        <w:trPr>
          <w:trHeight w:val="324"/>
        </w:trPr>
        <w:tc>
          <w:tcPr>
            <w:tcW w:w="566" w:type="dxa"/>
            <w:vMerge/>
            <w:tcBorders>
              <w:top w:val="nil"/>
              <w:bottom w:val="nil"/>
            </w:tcBorders>
          </w:tcPr>
          <w:p w14:paraId="5E37DE4A" w14:textId="77777777" w:rsidR="00331994" w:rsidRPr="00582304" w:rsidRDefault="00331994" w:rsidP="008B57D8">
            <w:pPr>
              <w:spacing w:line="240" w:lineRule="auto"/>
              <w:rPr>
                <w:iCs/>
                <w:szCs w:val="24"/>
              </w:rPr>
            </w:pPr>
          </w:p>
        </w:tc>
        <w:tc>
          <w:tcPr>
            <w:tcW w:w="1274" w:type="dxa"/>
            <w:tcBorders>
              <w:top w:val="nil"/>
              <w:bottom w:val="nil"/>
            </w:tcBorders>
          </w:tcPr>
          <w:p w14:paraId="2057A2CA"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D0CD40E" w14:textId="77777777" w:rsidR="00331994" w:rsidRPr="00582304" w:rsidRDefault="00331994" w:rsidP="008B57D8">
            <w:pPr>
              <w:spacing w:line="240" w:lineRule="auto"/>
              <w:rPr>
                <w:iCs/>
                <w:szCs w:val="24"/>
              </w:rPr>
            </w:pPr>
          </w:p>
        </w:tc>
        <w:tc>
          <w:tcPr>
            <w:tcW w:w="1084" w:type="dxa"/>
            <w:tcBorders>
              <w:top w:val="nil"/>
              <w:bottom w:val="nil"/>
            </w:tcBorders>
            <w:noWrap/>
          </w:tcPr>
          <w:p w14:paraId="50301186" w14:textId="77777777" w:rsidR="00331994" w:rsidRPr="00582304" w:rsidRDefault="00331994" w:rsidP="008B57D8">
            <w:pPr>
              <w:spacing w:line="240" w:lineRule="auto"/>
              <w:rPr>
                <w:iCs/>
                <w:szCs w:val="24"/>
              </w:rPr>
            </w:pPr>
            <w:r>
              <w:rPr>
                <w:rFonts w:hint="eastAsia"/>
                <w:color w:val="000000"/>
              </w:rPr>
              <w:t>298.37</w:t>
            </w:r>
          </w:p>
        </w:tc>
        <w:tc>
          <w:tcPr>
            <w:tcW w:w="1085" w:type="dxa"/>
            <w:tcBorders>
              <w:top w:val="nil"/>
              <w:bottom w:val="nil"/>
            </w:tcBorders>
            <w:noWrap/>
          </w:tcPr>
          <w:p w14:paraId="5F1D25DB" w14:textId="77777777" w:rsidR="00331994" w:rsidRPr="00582304" w:rsidRDefault="00331994" w:rsidP="008B57D8">
            <w:pPr>
              <w:spacing w:line="240" w:lineRule="auto"/>
              <w:rPr>
                <w:iCs/>
                <w:szCs w:val="24"/>
              </w:rPr>
            </w:pPr>
            <w:r>
              <w:rPr>
                <w:rFonts w:hint="eastAsia"/>
                <w:color w:val="000000"/>
              </w:rPr>
              <w:t>-1.63</w:t>
            </w:r>
          </w:p>
        </w:tc>
        <w:tc>
          <w:tcPr>
            <w:tcW w:w="1089" w:type="dxa"/>
            <w:tcBorders>
              <w:top w:val="nil"/>
              <w:bottom w:val="nil"/>
            </w:tcBorders>
            <w:noWrap/>
          </w:tcPr>
          <w:p w14:paraId="7C423D23" w14:textId="77777777" w:rsidR="00331994" w:rsidRPr="00582304" w:rsidRDefault="00331994" w:rsidP="008B57D8">
            <w:pPr>
              <w:spacing w:line="240" w:lineRule="auto"/>
              <w:rPr>
                <w:iCs/>
                <w:szCs w:val="24"/>
              </w:rPr>
            </w:pPr>
            <w:r>
              <w:rPr>
                <w:rFonts w:hint="eastAsia"/>
                <w:color w:val="000000"/>
              </w:rPr>
              <w:t>19.4</w:t>
            </w:r>
          </w:p>
        </w:tc>
        <w:tc>
          <w:tcPr>
            <w:tcW w:w="992" w:type="dxa"/>
            <w:tcBorders>
              <w:top w:val="nil"/>
              <w:bottom w:val="nil"/>
            </w:tcBorders>
            <w:noWrap/>
          </w:tcPr>
          <w:p w14:paraId="14306E37" w14:textId="77777777" w:rsidR="00331994" w:rsidRPr="00582304" w:rsidRDefault="00331994" w:rsidP="008B57D8">
            <w:pPr>
              <w:spacing w:line="240" w:lineRule="auto"/>
              <w:rPr>
                <w:iCs/>
                <w:szCs w:val="24"/>
              </w:rPr>
            </w:pPr>
            <w:r>
              <w:rPr>
                <w:rFonts w:hint="eastAsia"/>
                <w:color w:val="000000"/>
              </w:rPr>
              <w:t>16.35</w:t>
            </w:r>
          </w:p>
        </w:tc>
        <w:tc>
          <w:tcPr>
            <w:tcW w:w="990" w:type="dxa"/>
            <w:tcBorders>
              <w:top w:val="nil"/>
              <w:bottom w:val="nil"/>
            </w:tcBorders>
            <w:noWrap/>
          </w:tcPr>
          <w:p w14:paraId="2100E942" w14:textId="77777777" w:rsidR="00331994" w:rsidRPr="00582304" w:rsidRDefault="00331994" w:rsidP="008B57D8">
            <w:pPr>
              <w:spacing w:line="240" w:lineRule="auto"/>
              <w:rPr>
                <w:iCs/>
                <w:szCs w:val="24"/>
              </w:rPr>
            </w:pPr>
            <w:r>
              <w:rPr>
                <w:rFonts w:hint="eastAsia"/>
                <w:color w:val="000000"/>
              </w:rPr>
              <w:t>19.46</w:t>
            </w:r>
          </w:p>
        </w:tc>
        <w:tc>
          <w:tcPr>
            <w:tcW w:w="1278" w:type="dxa"/>
            <w:tcBorders>
              <w:top w:val="nil"/>
              <w:bottom w:val="nil"/>
            </w:tcBorders>
          </w:tcPr>
          <w:p w14:paraId="3B014213" w14:textId="77777777" w:rsidR="00331994" w:rsidRPr="00582304" w:rsidRDefault="00331994" w:rsidP="008B57D8">
            <w:pPr>
              <w:spacing w:line="240" w:lineRule="auto"/>
              <w:rPr>
                <w:color w:val="000000"/>
                <w:szCs w:val="24"/>
              </w:rPr>
            </w:pPr>
            <w:r>
              <w:rPr>
                <w:rFonts w:hint="eastAsia"/>
                <w:color w:val="000000"/>
              </w:rPr>
              <w:t>0.91</w:t>
            </w:r>
          </w:p>
        </w:tc>
      </w:tr>
      <w:tr w:rsidR="00331994" w:rsidRPr="00582304" w14:paraId="7FEF7EE8" w14:textId="77777777" w:rsidTr="008B57D8">
        <w:trPr>
          <w:trHeight w:val="324"/>
        </w:trPr>
        <w:tc>
          <w:tcPr>
            <w:tcW w:w="566" w:type="dxa"/>
            <w:vMerge/>
            <w:tcBorders>
              <w:top w:val="nil"/>
              <w:bottom w:val="nil"/>
            </w:tcBorders>
          </w:tcPr>
          <w:p w14:paraId="409BADC1" w14:textId="77777777" w:rsidR="00331994" w:rsidRPr="00582304" w:rsidRDefault="00331994" w:rsidP="008B57D8">
            <w:pPr>
              <w:spacing w:line="240" w:lineRule="auto"/>
              <w:rPr>
                <w:iCs/>
                <w:szCs w:val="24"/>
              </w:rPr>
            </w:pPr>
          </w:p>
        </w:tc>
        <w:tc>
          <w:tcPr>
            <w:tcW w:w="1274" w:type="dxa"/>
            <w:tcBorders>
              <w:top w:val="nil"/>
              <w:bottom w:val="nil"/>
            </w:tcBorders>
          </w:tcPr>
          <w:p w14:paraId="2F658913"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65486E13" w14:textId="77777777" w:rsidR="00331994" w:rsidRPr="00582304" w:rsidRDefault="00331994" w:rsidP="008B57D8">
            <w:pPr>
              <w:spacing w:line="240" w:lineRule="auto"/>
              <w:rPr>
                <w:iCs/>
                <w:szCs w:val="24"/>
              </w:rPr>
            </w:pPr>
          </w:p>
        </w:tc>
        <w:tc>
          <w:tcPr>
            <w:tcW w:w="1084" w:type="dxa"/>
            <w:tcBorders>
              <w:top w:val="nil"/>
              <w:bottom w:val="nil"/>
            </w:tcBorders>
            <w:noWrap/>
          </w:tcPr>
          <w:p w14:paraId="26B3B661" w14:textId="77777777" w:rsidR="00331994" w:rsidRPr="00582304" w:rsidRDefault="00331994" w:rsidP="008B57D8">
            <w:pPr>
              <w:spacing w:line="240" w:lineRule="auto"/>
              <w:rPr>
                <w:iCs/>
                <w:szCs w:val="24"/>
              </w:rPr>
            </w:pPr>
            <w:r>
              <w:rPr>
                <w:rFonts w:hint="eastAsia"/>
                <w:color w:val="000000"/>
              </w:rPr>
              <w:t>279.12</w:t>
            </w:r>
          </w:p>
        </w:tc>
        <w:tc>
          <w:tcPr>
            <w:tcW w:w="1085" w:type="dxa"/>
            <w:tcBorders>
              <w:top w:val="nil"/>
              <w:bottom w:val="nil"/>
            </w:tcBorders>
            <w:noWrap/>
          </w:tcPr>
          <w:p w14:paraId="57687B28" w14:textId="77777777" w:rsidR="00331994" w:rsidRPr="00582304" w:rsidRDefault="00331994" w:rsidP="008B57D8">
            <w:pPr>
              <w:spacing w:line="240" w:lineRule="auto"/>
              <w:rPr>
                <w:iCs/>
                <w:szCs w:val="24"/>
              </w:rPr>
            </w:pPr>
            <w:r>
              <w:rPr>
                <w:rFonts w:hint="eastAsia"/>
                <w:color w:val="000000"/>
              </w:rPr>
              <w:t>-20.88</w:t>
            </w:r>
          </w:p>
        </w:tc>
        <w:tc>
          <w:tcPr>
            <w:tcW w:w="1089" w:type="dxa"/>
            <w:tcBorders>
              <w:top w:val="nil"/>
              <w:bottom w:val="nil"/>
            </w:tcBorders>
            <w:noWrap/>
          </w:tcPr>
          <w:p w14:paraId="5E499827" w14:textId="77777777" w:rsidR="00331994" w:rsidRPr="00582304" w:rsidRDefault="00331994" w:rsidP="008B57D8">
            <w:pPr>
              <w:spacing w:line="240" w:lineRule="auto"/>
              <w:rPr>
                <w:iCs/>
                <w:szCs w:val="24"/>
              </w:rPr>
            </w:pPr>
            <w:r>
              <w:rPr>
                <w:rFonts w:hint="eastAsia"/>
                <w:color w:val="000000"/>
              </w:rPr>
              <w:t>10.51</w:t>
            </w:r>
          </w:p>
        </w:tc>
        <w:tc>
          <w:tcPr>
            <w:tcW w:w="992" w:type="dxa"/>
            <w:tcBorders>
              <w:top w:val="nil"/>
              <w:bottom w:val="nil"/>
            </w:tcBorders>
            <w:noWrap/>
          </w:tcPr>
          <w:p w14:paraId="485EFC37" w14:textId="77777777" w:rsidR="00331994" w:rsidRPr="00582304" w:rsidRDefault="00331994" w:rsidP="008B57D8">
            <w:pPr>
              <w:spacing w:line="240" w:lineRule="auto"/>
              <w:rPr>
                <w:iCs/>
                <w:szCs w:val="24"/>
              </w:rPr>
            </w:pPr>
            <w:r>
              <w:rPr>
                <w:rFonts w:hint="eastAsia"/>
                <w:color w:val="000000"/>
              </w:rPr>
              <w:t>9.23</w:t>
            </w:r>
          </w:p>
        </w:tc>
        <w:tc>
          <w:tcPr>
            <w:tcW w:w="990" w:type="dxa"/>
            <w:tcBorders>
              <w:top w:val="nil"/>
              <w:bottom w:val="nil"/>
            </w:tcBorders>
            <w:noWrap/>
          </w:tcPr>
          <w:p w14:paraId="7EFEA0F8" w14:textId="77777777" w:rsidR="00331994" w:rsidRPr="00582304" w:rsidRDefault="00331994" w:rsidP="008B57D8">
            <w:pPr>
              <w:spacing w:line="240" w:lineRule="auto"/>
              <w:rPr>
                <w:iCs/>
                <w:szCs w:val="24"/>
              </w:rPr>
            </w:pPr>
            <w:r>
              <w:rPr>
                <w:rFonts w:hint="eastAsia"/>
                <w:color w:val="000000"/>
              </w:rPr>
              <w:t>23.38</w:t>
            </w:r>
          </w:p>
        </w:tc>
        <w:tc>
          <w:tcPr>
            <w:tcW w:w="1278" w:type="dxa"/>
            <w:tcBorders>
              <w:top w:val="nil"/>
              <w:bottom w:val="nil"/>
            </w:tcBorders>
          </w:tcPr>
          <w:p w14:paraId="097245E1" w14:textId="77777777" w:rsidR="00331994" w:rsidRPr="00582304" w:rsidRDefault="00331994" w:rsidP="008B57D8">
            <w:pPr>
              <w:spacing w:line="240" w:lineRule="auto"/>
              <w:rPr>
                <w:color w:val="000000"/>
                <w:szCs w:val="24"/>
              </w:rPr>
            </w:pPr>
            <w:r>
              <w:rPr>
                <w:rFonts w:hint="eastAsia"/>
                <w:color w:val="000000"/>
              </w:rPr>
              <w:t>0.88</w:t>
            </w:r>
          </w:p>
        </w:tc>
      </w:tr>
      <w:tr w:rsidR="00331994" w:rsidRPr="00582304" w14:paraId="4AEC95FE" w14:textId="77777777" w:rsidTr="008B57D8">
        <w:trPr>
          <w:trHeight w:val="324"/>
        </w:trPr>
        <w:tc>
          <w:tcPr>
            <w:tcW w:w="566" w:type="dxa"/>
            <w:vMerge/>
            <w:tcBorders>
              <w:top w:val="nil"/>
              <w:bottom w:val="single" w:sz="4" w:space="0" w:color="auto"/>
            </w:tcBorders>
          </w:tcPr>
          <w:p w14:paraId="21E49700"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59819345"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5AFBA7B7"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035DF5AB" w14:textId="77777777" w:rsidR="00331994" w:rsidRPr="00582304" w:rsidRDefault="00331994" w:rsidP="008B57D8">
            <w:pPr>
              <w:spacing w:line="240" w:lineRule="auto"/>
              <w:rPr>
                <w:color w:val="000000"/>
              </w:rPr>
            </w:pPr>
            <w:r>
              <w:rPr>
                <w:rFonts w:hint="eastAsia"/>
                <w:color w:val="000000"/>
              </w:rPr>
              <w:t>298.74</w:t>
            </w:r>
          </w:p>
        </w:tc>
        <w:tc>
          <w:tcPr>
            <w:tcW w:w="1085" w:type="dxa"/>
            <w:tcBorders>
              <w:top w:val="nil"/>
              <w:bottom w:val="single" w:sz="4" w:space="0" w:color="auto"/>
            </w:tcBorders>
            <w:noWrap/>
          </w:tcPr>
          <w:p w14:paraId="46A660F6" w14:textId="77777777" w:rsidR="00331994" w:rsidRPr="00582304" w:rsidRDefault="00331994" w:rsidP="008B57D8">
            <w:pPr>
              <w:spacing w:line="240" w:lineRule="auto"/>
              <w:rPr>
                <w:color w:val="000000"/>
              </w:rPr>
            </w:pPr>
            <w:r>
              <w:rPr>
                <w:rFonts w:hint="eastAsia"/>
                <w:color w:val="000000"/>
              </w:rPr>
              <w:t>-1.26</w:t>
            </w:r>
          </w:p>
        </w:tc>
        <w:tc>
          <w:tcPr>
            <w:tcW w:w="1089" w:type="dxa"/>
            <w:tcBorders>
              <w:top w:val="nil"/>
              <w:bottom w:val="single" w:sz="4" w:space="0" w:color="auto"/>
            </w:tcBorders>
            <w:noWrap/>
          </w:tcPr>
          <w:p w14:paraId="77E28DE9" w14:textId="77777777" w:rsidR="00331994" w:rsidRPr="00582304" w:rsidRDefault="00331994" w:rsidP="008B57D8">
            <w:pPr>
              <w:spacing w:line="240" w:lineRule="auto"/>
              <w:rPr>
                <w:color w:val="000000"/>
              </w:rPr>
            </w:pPr>
            <w:r>
              <w:rPr>
                <w:rFonts w:hint="eastAsia"/>
                <w:color w:val="000000"/>
              </w:rPr>
              <w:t>21.2</w:t>
            </w:r>
          </w:p>
        </w:tc>
        <w:tc>
          <w:tcPr>
            <w:tcW w:w="992" w:type="dxa"/>
            <w:tcBorders>
              <w:top w:val="nil"/>
              <w:bottom w:val="single" w:sz="4" w:space="0" w:color="auto"/>
            </w:tcBorders>
            <w:noWrap/>
          </w:tcPr>
          <w:p w14:paraId="496B2DF6" w14:textId="77777777" w:rsidR="00331994" w:rsidRPr="00582304" w:rsidRDefault="00331994" w:rsidP="008B57D8">
            <w:pPr>
              <w:spacing w:line="240" w:lineRule="auto"/>
              <w:rPr>
                <w:color w:val="000000"/>
              </w:rPr>
            </w:pPr>
            <w:r>
              <w:rPr>
                <w:rFonts w:hint="eastAsia"/>
                <w:color w:val="000000"/>
              </w:rPr>
              <w:t>19.82</w:t>
            </w:r>
          </w:p>
        </w:tc>
        <w:tc>
          <w:tcPr>
            <w:tcW w:w="990" w:type="dxa"/>
            <w:tcBorders>
              <w:top w:val="nil"/>
              <w:bottom w:val="single" w:sz="4" w:space="0" w:color="auto"/>
            </w:tcBorders>
            <w:noWrap/>
          </w:tcPr>
          <w:p w14:paraId="2FCF1C32" w14:textId="77777777" w:rsidR="00331994" w:rsidRPr="00582304" w:rsidRDefault="00331994" w:rsidP="008B57D8">
            <w:pPr>
              <w:spacing w:line="240" w:lineRule="auto"/>
              <w:rPr>
                <w:color w:val="000000"/>
              </w:rPr>
            </w:pPr>
            <w:r>
              <w:rPr>
                <w:rFonts w:hint="eastAsia"/>
                <w:color w:val="000000"/>
              </w:rPr>
              <w:t>21.23</w:t>
            </w:r>
          </w:p>
        </w:tc>
        <w:tc>
          <w:tcPr>
            <w:tcW w:w="1278" w:type="dxa"/>
            <w:tcBorders>
              <w:top w:val="nil"/>
              <w:bottom w:val="single" w:sz="4" w:space="0" w:color="auto"/>
            </w:tcBorders>
          </w:tcPr>
          <w:p w14:paraId="37797E3C" w14:textId="77777777" w:rsidR="00331994" w:rsidRPr="00582304" w:rsidRDefault="00331994" w:rsidP="008B57D8">
            <w:pPr>
              <w:spacing w:line="240" w:lineRule="auto"/>
              <w:rPr>
                <w:color w:val="000000"/>
              </w:rPr>
            </w:pPr>
            <w:r>
              <w:rPr>
                <w:rFonts w:hint="eastAsia"/>
                <w:color w:val="000000"/>
              </w:rPr>
              <w:t>0.89</w:t>
            </w:r>
          </w:p>
        </w:tc>
      </w:tr>
      <w:tr w:rsidR="00331994" w:rsidRPr="00582304" w14:paraId="69FA4BE1" w14:textId="77777777" w:rsidTr="008B57D8">
        <w:trPr>
          <w:trHeight w:val="324"/>
        </w:trPr>
        <w:tc>
          <w:tcPr>
            <w:tcW w:w="566" w:type="dxa"/>
            <w:vMerge w:val="restart"/>
            <w:tcBorders>
              <w:top w:val="single" w:sz="4" w:space="0" w:color="auto"/>
              <w:bottom w:val="nil"/>
            </w:tcBorders>
            <w:noWrap/>
          </w:tcPr>
          <w:p w14:paraId="71431513"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.5</w:t>
            </w:r>
          </w:p>
        </w:tc>
        <w:tc>
          <w:tcPr>
            <w:tcW w:w="1274" w:type="dxa"/>
            <w:tcBorders>
              <w:top w:val="single" w:sz="4" w:space="0" w:color="auto"/>
              <w:bottom w:val="nil"/>
            </w:tcBorders>
          </w:tcPr>
          <w:p w14:paraId="358C7802"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bottom w:val="nil"/>
            </w:tcBorders>
            <w:noWrap/>
          </w:tcPr>
          <w:p w14:paraId="68E4B32D" w14:textId="77777777" w:rsidR="00331994" w:rsidRPr="00582304" w:rsidRDefault="00331994" w:rsidP="008B57D8">
            <w:pPr>
              <w:spacing w:line="240" w:lineRule="auto"/>
              <w:rPr>
                <w:iCs/>
                <w:szCs w:val="24"/>
              </w:rPr>
            </w:pPr>
            <w:r>
              <w:rPr>
                <w:rFonts w:hint="eastAsia"/>
                <w:color w:val="000000"/>
              </w:rPr>
              <w:t>274.96</w:t>
            </w:r>
          </w:p>
        </w:tc>
        <w:tc>
          <w:tcPr>
            <w:tcW w:w="1084" w:type="dxa"/>
            <w:tcBorders>
              <w:top w:val="single" w:sz="4" w:space="0" w:color="auto"/>
              <w:bottom w:val="nil"/>
            </w:tcBorders>
            <w:noWrap/>
          </w:tcPr>
          <w:p w14:paraId="28BAA602" w14:textId="77777777" w:rsidR="00331994" w:rsidRPr="00582304" w:rsidRDefault="00331994" w:rsidP="008B57D8">
            <w:pPr>
              <w:spacing w:line="240" w:lineRule="auto"/>
              <w:rPr>
                <w:iCs/>
                <w:szCs w:val="24"/>
              </w:rPr>
            </w:pPr>
            <w:r>
              <w:rPr>
                <w:rFonts w:hint="eastAsia"/>
                <w:color w:val="000000"/>
              </w:rPr>
              <w:t>298.46</w:t>
            </w:r>
          </w:p>
        </w:tc>
        <w:tc>
          <w:tcPr>
            <w:tcW w:w="1085" w:type="dxa"/>
            <w:tcBorders>
              <w:top w:val="single" w:sz="4" w:space="0" w:color="auto"/>
              <w:bottom w:val="nil"/>
            </w:tcBorders>
            <w:noWrap/>
          </w:tcPr>
          <w:p w14:paraId="1B7F5A58" w14:textId="77777777" w:rsidR="00331994" w:rsidRPr="00582304" w:rsidRDefault="00331994" w:rsidP="008B57D8">
            <w:pPr>
              <w:spacing w:line="240" w:lineRule="auto"/>
              <w:rPr>
                <w:iCs/>
                <w:szCs w:val="24"/>
              </w:rPr>
            </w:pPr>
            <w:r>
              <w:rPr>
                <w:rFonts w:hint="eastAsia"/>
                <w:color w:val="000000"/>
              </w:rPr>
              <w:t>-1.54</w:t>
            </w:r>
          </w:p>
        </w:tc>
        <w:tc>
          <w:tcPr>
            <w:tcW w:w="1089" w:type="dxa"/>
            <w:tcBorders>
              <w:top w:val="single" w:sz="4" w:space="0" w:color="auto"/>
              <w:bottom w:val="nil"/>
            </w:tcBorders>
            <w:noWrap/>
          </w:tcPr>
          <w:p w14:paraId="7FB99D9C" w14:textId="77777777" w:rsidR="00331994" w:rsidRPr="00582304" w:rsidRDefault="00331994" w:rsidP="008B57D8">
            <w:pPr>
              <w:spacing w:line="240" w:lineRule="auto"/>
              <w:rPr>
                <w:iCs/>
                <w:szCs w:val="24"/>
              </w:rPr>
            </w:pPr>
            <w:r>
              <w:rPr>
                <w:rFonts w:hint="eastAsia"/>
                <w:color w:val="000000"/>
              </w:rPr>
              <w:t>7.07</w:t>
            </w:r>
          </w:p>
        </w:tc>
        <w:tc>
          <w:tcPr>
            <w:tcW w:w="992" w:type="dxa"/>
            <w:tcBorders>
              <w:top w:val="single" w:sz="4" w:space="0" w:color="auto"/>
              <w:bottom w:val="nil"/>
            </w:tcBorders>
            <w:noWrap/>
          </w:tcPr>
          <w:p w14:paraId="0EE059FE" w14:textId="77777777" w:rsidR="00331994" w:rsidRPr="00582304" w:rsidRDefault="00331994" w:rsidP="008B57D8">
            <w:pPr>
              <w:spacing w:line="240" w:lineRule="auto"/>
              <w:rPr>
                <w:iCs/>
                <w:szCs w:val="24"/>
              </w:rPr>
            </w:pPr>
            <w:r>
              <w:rPr>
                <w:rFonts w:hint="eastAsia"/>
                <w:color w:val="000000"/>
              </w:rPr>
              <w:t>7.12</w:t>
            </w:r>
          </w:p>
        </w:tc>
        <w:tc>
          <w:tcPr>
            <w:tcW w:w="990" w:type="dxa"/>
            <w:tcBorders>
              <w:top w:val="single" w:sz="4" w:space="0" w:color="auto"/>
              <w:bottom w:val="nil"/>
            </w:tcBorders>
            <w:noWrap/>
          </w:tcPr>
          <w:p w14:paraId="4FE9238A" w14:textId="77777777" w:rsidR="00331994" w:rsidRPr="00582304" w:rsidRDefault="00331994" w:rsidP="008B57D8">
            <w:pPr>
              <w:spacing w:line="240" w:lineRule="auto"/>
              <w:rPr>
                <w:iCs/>
                <w:szCs w:val="24"/>
              </w:rPr>
            </w:pPr>
            <w:r>
              <w:rPr>
                <w:rFonts w:hint="eastAsia"/>
                <w:color w:val="000000"/>
              </w:rPr>
              <w:t>7.23</w:t>
            </w:r>
          </w:p>
        </w:tc>
        <w:tc>
          <w:tcPr>
            <w:tcW w:w="1278" w:type="dxa"/>
            <w:tcBorders>
              <w:top w:val="single" w:sz="4" w:space="0" w:color="auto"/>
              <w:bottom w:val="nil"/>
            </w:tcBorders>
          </w:tcPr>
          <w:p w14:paraId="3E053CCD"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5C8F35EB" w14:textId="77777777" w:rsidTr="008B57D8">
        <w:trPr>
          <w:trHeight w:val="324"/>
        </w:trPr>
        <w:tc>
          <w:tcPr>
            <w:tcW w:w="566" w:type="dxa"/>
            <w:vMerge/>
            <w:tcBorders>
              <w:top w:val="nil"/>
              <w:bottom w:val="nil"/>
            </w:tcBorders>
          </w:tcPr>
          <w:p w14:paraId="423DD48C" w14:textId="77777777" w:rsidR="00331994" w:rsidRPr="00582304" w:rsidRDefault="00331994" w:rsidP="008B57D8">
            <w:pPr>
              <w:spacing w:line="240" w:lineRule="auto"/>
              <w:rPr>
                <w:iCs/>
                <w:szCs w:val="24"/>
              </w:rPr>
            </w:pPr>
          </w:p>
        </w:tc>
        <w:tc>
          <w:tcPr>
            <w:tcW w:w="1274" w:type="dxa"/>
            <w:tcBorders>
              <w:top w:val="nil"/>
              <w:bottom w:val="nil"/>
            </w:tcBorders>
          </w:tcPr>
          <w:p w14:paraId="590FE895"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Borders>
              <w:top w:val="nil"/>
              <w:bottom w:val="nil"/>
            </w:tcBorders>
          </w:tcPr>
          <w:p w14:paraId="525A8148" w14:textId="77777777" w:rsidR="00331994" w:rsidRPr="00582304" w:rsidRDefault="00331994" w:rsidP="008B57D8">
            <w:pPr>
              <w:spacing w:line="240" w:lineRule="auto"/>
              <w:rPr>
                <w:iCs/>
                <w:szCs w:val="24"/>
              </w:rPr>
            </w:pPr>
          </w:p>
        </w:tc>
        <w:tc>
          <w:tcPr>
            <w:tcW w:w="1084" w:type="dxa"/>
            <w:tcBorders>
              <w:top w:val="nil"/>
              <w:bottom w:val="nil"/>
            </w:tcBorders>
            <w:noWrap/>
          </w:tcPr>
          <w:p w14:paraId="751E893C" w14:textId="77777777" w:rsidR="00331994" w:rsidRPr="00582304" w:rsidRDefault="00331994" w:rsidP="008B57D8">
            <w:pPr>
              <w:spacing w:line="240" w:lineRule="auto"/>
              <w:rPr>
                <w:iCs/>
                <w:szCs w:val="24"/>
              </w:rPr>
            </w:pPr>
            <w:r>
              <w:rPr>
                <w:rFonts w:hint="eastAsia"/>
                <w:color w:val="000000"/>
              </w:rPr>
              <w:t>296.43</w:t>
            </w:r>
          </w:p>
        </w:tc>
        <w:tc>
          <w:tcPr>
            <w:tcW w:w="1085" w:type="dxa"/>
            <w:tcBorders>
              <w:top w:val="nil"/>
              <w:bottom w:val="nil"/>
            </w:tcBorders>
            <w:noWrap/>
          </w:tcPr>
          <w:p w14:paraId="2F83BA16" w14:textId="77777777" w:rsidR="00331994" w:rsidRPr="00582304" w:rsidRDefault="00331994" w:rsidP="008B57D8">
            <w:pPr>
              <w:spacing w:line="240" w:lineRule="auto"/>
              <w:rPr>
                <w:iCs/>
                <w:szCs w:val="24"/>
              </w:rPr>
            </w:pPr>
            <w:r>
              <w:rPr>
                <w:rFonts w:hint="eastAsia"/>
                <w:color w:val="000000"/>
              </w:rPr>
              <w:t>-3.57</w:t>
            </w:r>
          </w:p>
        </w:tc>
        <w:tc>
          <w:tcPr>
            <w:tcW w:w="1089" w:type="dxa"/>
            <w:tcBorders>
              <w:top w:val="nil"/>
              <w:bottom w:val="nil"/>
            </w:tcBorders>
            <w:noWrap/>
          </w:tcPr>
          <w:p w14:paraId="6B86980F" w14:textId="77777777" w:rsidR="00331994" w:rsidRPr="00582304" w:rsidRDefault="00331994" w:rsidP="008B57D8">
            <w:pPr>
              <w:spacing w:line="240" w:lineRule="auto"/>
              <w:rPr>
                <w:iCs/>
                <w:szCs w:val="24"/>
              </w:rPr>
            </w:pPr>
            <w:r>
              <w:rPr>
                <w:rFonts w:hint="eastAsia"/>
                <w:color w:val="000000"/>
              </w:rPr>
              <w:t>6.37</w:t>
            </w:r>
          </w:p>
        </w:tc>
        <w:tc>
          <w:tcPr>
            <w:tcW w:w="992" w:type="dxa"/>
            <w:tcBorders>
              <w:top w:val="nil"/>
              <w:bottom w:val="nil"/>
            </w:tcBorders>
            <w:noWrap/>
          </w:tcPr>
          <w:p w14:paraId="25846EE3" w14:textId="77777777" w:rsidR="00331994" w:rsidRPr="00582304" w:rsidRDefault="00331994" w:rsidP="008B57D8">
            <w:pPr>
              <w:spacing w:line="240" w:lineRule="auto"/>
              <w:rPr>
                <w:iCs/>
                <w:szCs w:val="24"/>
              </w:rPr>
            </w:pPr>
            <w:r>
              <w:rPr>
                <w:rFonts w:hint="eastAsia"/>
                <w:color w:val="000000"/>
              </w:rPr>
              <w:t>6.4</w:t>
            </w:r>
          </w:p>
        </w:tc>
        <w:tc>
          <w:tcPr>
            <w:tcW w:w="990" w:type="dxa"/>
            <w:tcBorders>
              <w:top w:val="nil"/>
              <w:bottom w:val="nil"/>
            </w:tcBorders>
            <w:noWrap/>
          </w:tcPr>
          <w:p w14:paraId="649EC29E" w14:textId="77777777" w:rsidR="00331994" w:rsidRPr="00582304" w:rsidRDefault="00331994" w:rsidP="008B57D8">
            <w:pPr>
              <w:spacing w:line="240" w:lineRule="auto"/>
              <w:rPr>
                <w:iCs/>
                <w:szCs w:val="24"/>
              </w:rPr>
            </w:pPr>
            <w:r>
              <w:rPr>
                <w:rFonts w:hint="eastAsia"/>
                <w:color w:val="000000"/>
              </w:rPr>
              <w:t>7.3</w:t>
            </w:r>
          </w:p>
        </w:tc>
        <w:tc>
          <w:tcPr>
            <w:tcW w:w="1278" w:type="dxa"/>
            <w:tcBorders>
              <w:top w:val="nil"/>
              <w:bottom w:val="nil"/>
            </w:tcBorders>
          </w:tcPr>
          <w:p w14:paraId="399D2488"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7B4FC185" w14:textId="77777777" w:rsidTr="008B57D8">
        <w:trPr>
          <w:trHeight w:val="324"/>
        </w:trPr>
        <w:tc>
          <w:tcPr>
            <w:tcW w:w="566" w:type="dxa"/>
            <w:vMerge/>
            <w:tcBorders>
              <w:top w:val="nil"/>
              <w:bottom w:val="nil"/>
            </w:tcBorders>
          </w:tcPr>
          <w:p w14:paraId="7D146144" w14:textId="77777777" w:rsidR="00331994" w:rsidRPr="00582304" w:rsidRDefault="00331994" w:rsidP="008B57D8">
            <w:pPr>
              <w:spacing w:line="240" w:lineRule="auto"/>
              <w:rPr>
                <w:iCs/>
                <w:szCs w:val="24"/>
              </w:rPr>
            </w:pPr>
          </w:p>
        </w:tc>
        <w:tc>
          <w:tcPr>
            <w:tcW w:w="1274" w:type="dxa"/>
            <w:tcBorders>
              <w:top w:val="nil"/>
              <w:bottom w:val="nil"/>
            </w:tcBorders>
          </w:tcPr>
          <w:p w14:paraId="11E4794C"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Borders>
              <w:top w:val="nil"/>
              <w:bottom w:val="nil"/>
            </w:tcBorders>
          </w:tcPr>
          <w:p w14:paraId="050E1B60" w14:textId="77777777" w:rsidR="00331994" w:rsidRPr="00582304" w:rsidRDefault="00331994" w:rsidP="008B57D8">
            <w:pPr>
              <w:spacing w:line="240" w:lineRule="auto"/>
              <w:rPr>
                <w:iCs/>
                <w:szCs w:val="24"/>
              </w:rPr>
            </w:pPr>
          </w:p>
        </w:tc>
        <w:tc>
          <w:tcPr>
            <w:tcW w:w="1084" w:type="dxa"/>
            <w:tcBorders>
              <w:top w:val="nil"/>
              <w:bottom w:val="nil"/>
            </w:tcBorders>
            <w:noWrap/>
          </w:tcPr>
          <w:p w14:paraId="093CDF49" w14:textId="77777777" w:rsidR="00331994" w:rsidRPr="00582304" w:rsidRDefault="00331994" w:rsidP="008B57D8">
            <w:pPr>
              <w:spacing w:line="240" w:lineRule="auto"/>
              <w:rPr>
                <w:iCs/>
                <w:szCs w:val="24"/>
              </w:rPr>
            </w:pPr>
            <w:r>
              <w:rPr>
                <w:rFonts w:hint="eastAsia"/>
                <w:color w:val="000000"/>
              </w:rPr>
              <w:t>291.84</w:t>
            </w:r>
          </w:p>
        </w:tc>
        <w:tc>
          <w:tcPr>
            <w:tcW w:w="1085" w:type="dxa"/>
            <w:tcBorders>
              <w:top w:val="nil"/>
              <w:bottom w:val="nil"/>
            </w:tcBorders>
            <w:noWrap/>
          </w:tcPr>
          <w:p w14:paraId="7F4EA9D7" w14:textId="77777777" w:rsidR="00331994" w:rsidRPr="00582304" w:rsidRDefault="00331994" w:rsidP="008B57D8">
            <w:pPr>
              <w:spacing w:line="240" w:lineRule="auto"/>
              <w:rPr>
                <w:iCs/>
                <w:szCs w:val="24"/>
              </w:rPr>
            </w:pPr>
            <w:r>
              <w:rPr>
                <w:rFonts w:hint="eastAsia"/>
                <w:color w:val="000000"/>
              </w:rPr>
              <w:t>-8.16</w:t>
            </w:r>
          </w:p>
        </w:tc>
        <w:tc>
          <w:tcPr>
            <w:tcW w:w="1089" w:type="dxa"/>
            <w:tcBorders>
              <w:top w:val="nil"/>
              <w:bottom w:val="nil"/>
            </w:tcBorders>
            <w:noWrap/>
          </w:tcPr>
          <w:p w14:paraId="07D69166" w14:textId="77777777" w:rsidR="00331994" w:rsidRPr="00582304" w:rsidRDefault="00331994" w:rsidP="008B57D8">
            <w:pPr>
              <w:spacing w:line="240" w:lineRule="auto"/>
              <w:rPr>
                <w:iCs/>
                <w:szCs w:val="24"/>
              </w:rPr>
            </w:pPr>
            <w:r>
              <w:rPr>
                <w:rFonts w:hint="eastAsia"/>
                <w:color w:val="000000"/>
              </w:rPr>
              <w:t>6.42</w:t>
            </w:r>
          </w:p>
        </w:tc>
        <w:tc>
          <w:tcPr>
            <w:tcW w:w="992" w:type="dxa"/>
            <w:tcBorders>
              <w:top w:val="nil"/>
              <w:bottom w:val="nil"/>
            </w:tcBorders>
            <w:noWrap/>
          </w:tcPr>
          <w:p w14:paraId="4D94A5EF" w14:textId="77777777" w:rsidR="00331994" w:rsidRPr="00582304" w:rsidRDefault="00331994" w:rsidP="008B57D8">
            <w:pPr>
              <w:spacing w:line="240" w:lineRule="auto"/>
              <w:rPr>
                <w:iCs/>
                <w:szCs w:val="24"/>
              </w:rPr>
            </w:pPr>
            <w:r>
              <w:rPr>
                <w:rFonts w:hint="eastAsia"/>
                <w:color w:val="000000"/>
              </w:rPr>
              <w:t>6.12</w:t>
            </w:r>
          </w:p>
        </w:tc>
        <w:tc>
          <w:tcPr>
            <w:tcW w:w="990" w:type="dxa"/>
            <w:tcBorders>
              <w:top w:val="nil"/>
              <w:bottom w:val="nil"/>
            </w:tcBorders>
            <w:noWrap/>
          </w:tcPr>
          <w:p w14:paraId="5AAE9E49" w14:textId="77777777" w:rsidR="00331994" w:rsidRPr="00582304" w:rsidRDefault="00331994" w:rsidP="008B57D8">
            <w:pPr>
              <w:spacing w:line="240" w:lineRule="auto"/>
              <w:rPr>
                <w:iCs/>
                <w:szCs w:val="24"/>
              </w:rPr>
            </w:pPr>
            <w:r>
              <w:rPr>
                <w:rFonts w:hint="eastAsia"/>
                <w:color w:val="000000"/>
              </w:rPr>
              <w:t>10.38</w:t>
            </w:r>
          </w:p>
        </w:tc>
        <w:tc>
          <w:tcPr>
            <w:tcW w:w="1278" w:type="dxa"/>
            <w:tcBorders>
              <w:top w:val="nil"/>
              <w:bottom w:val="nil"/>
            </w:tcBorders>
          </w:tcPr>
          <w:p w14:paraId="77FB35E6"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F2BC85B" w14:textId="77777777" w:rsidTr="008B57D8">
        <w:trPr>
          <w:trHeight w:val="324"/>
        </w:trPr>
        <w:tc>
          <w:tcPr>
            <w:tcW w:w="566" w:type="dxa"/>
            <w:vMerge/>
            <w:tcBorders>
              <w:top w:val="nil"/>
              <w:bottom w:val="single" w:sz="4" w:space="0" w:color="auto"/>
            </w:tcBorders>
          </w:tcPr>
          <w:p w14:paraId="3DC00D05" w14:textId="77777777" w:rsidR="00331994" w:rsidRPr="00582304" w:rsidRDefault="00331994" w:rsidP="008B57D8">
            <w:pPr>
              <w:spacing w:line="240" w:lineRule="auto"/>
              <w:rPr>
                <w:iCs/>
                <w:szCs w:val="24"/>
              </w:rPr>
            </w:pPr>
          </w:p>
        </w:tc>
        <w:tc>
          <w:tcPr>
            <w:tcW w:w="1274" w:type="dxa"/>
            <w:tcBorders>
              <w:top w:val="nil"/>
              <w:bottom w:val="single" w:sz="4" w:space="0" w:color="auto"/>
            </w:tcBorders>
          </w:tcPr>
          <w:p w14:paraId="0BC03C7B"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Borders>
              <w:top w:val="nil"/>
              <w:bottom w:val="single" w:sz="4" w:space="0" w:color="auto"/>
            </w:tcBorders>
          </w:tcPr>
          <w:p w14:paraId="68DCEEFB" w14:textId="77777777" w:rsidR="00331994" w:rsidRPr="00582304" w:rsidRDefault="00331994" w:rsidP="008B57D8">
            <w:pPr>
              <w:spacing w:line="240" w:lineRule="auto"/>
              <w:rPr>
                <w:iCs/>
                <w:szCs w:val="24"/>
              </w:rPr>
            </w:pPr>
          </w:p>
        </w:tc>
        <w:tc>
          <w:tcPr>
            <w:tcW w:w="1084" w:type="dxa"/>
            <w:tcBorders>
              <w:top w:val="nil"/>
              <w:bottom w:val="single" w:sz="4" w:space="0" w:color="auto"/>
            </w:tcBorders>
            <w:noWrap/>
          </w:tcPr>
          <w:p w14:paraId="7EC90B24" w14:textId="77777777" w:rsidR="00331994" w:rsidRPr="00582304" w:rsidRDefault="00331994" w:rsidP="008B57D8">
            <w:pPr>
              <w:spacing w:line="240" w:lineRule="auto"/>
              <w:rPr>
                <w:color w:val="000000"/>
              </w:rPr>
            </w:pPr>
            <w:r>
              <w:rPr>
                <w:rFonts w:hint="eastAsia"/>
                <w:color w:val="000000"/>
              </w:rPr>
              <w:t>313.39</w:t>
            </w:r>
          </w:p>
        </w:tc>
        <w:tc>
          <w:tcPr>
            <w:tcW w:w="1085" w:type="dxa"/>
            <w:tcBorders>
              <w:top w:val="nil"/>
              <w:bottom w:val="single" w:sz="4" w:space="0" w:color="auto"/>
            </w:tcBorders>
            <w:noWrap/>
          </w:tcPr>
          <w:p w14:paraId="01BD5CDE" w14:textId="77777777" w:rsidR="00331994" w:rsidRPr="00582304" w:rsidRDefault="00331994" w:rsidP="008B57D8">
            <w:pPr>
              <w:spacing w:line="240" w:lineRule="auto"/>
              <w:rPr>
                <w:color w:val="000000"/>
              </w:rPr>
            </w:pPr>
            <w:r>
              <w:rPr>
                <w:rFonts w:hint="eastAsia"/>
                <w:color w:val="000000"/>
              </w:rPr>
              <w:t>13.39</w:t>
            </w:r>
          </w:p>
        </w:tc>
        <w:tc>
          <w:tcPr>
            <w:tcW w:w="1089" w:type="dxa"/>
            <w:tcBorders>
              <w:top w:val="nil"/>
              <w:bottom w:val="single" w:sz="4" w:space="0" w:color="auto"/>
            </w:tcBorders>
            <w:noWrap/>
          </w:tcPr>
          <w:p w14:paraId="58A05CA1" w14:textId="77777777" w:rsidR="00331994" w:rsidRPr="00582304" w:rsidRDefault="00331994" w:rsidP="008B57D8">
            <w:pPr>
              <w:spacing w:line="240" w:lineRule="auto"/>
              <w:rPr>
                <w:color w:val="000000"/>
              </w:rPr>
            </w:pPr>
            <w:r>
              <w:rPr>
                <w:rFonts w:hint="eastAsia"/>
                <w:color w:val="000000"/>
              </w:rPr>
              <w:t>17</w:t>
            </w:r>
          </w:p>
        </w:tc>
        <w:tc>
          <w:tcPr>
            <w:tcW w:w="992" w:type="dxa"/>
            <w:tcBorders>
              <w:top w:val="nil"/>
              <w:bottom w:val="single" w:sz="4" w:space="0" w:color="auto"/>
            </w:tcBorders>
            <w:noWrap/>
          </w:tcPr>
          <w:p w14:paraId="1B0E7E3C" w14:textId="77777777" w:rsidR="00331994" w:rsidRPr="00582304" w:rsidRDefault="00331994" w:rsidP="008B57D8">
            <w:pPr>
              <w:spacing w:line="240" w:lineRule="auto"/>
              <w:rPr>
                <w:color w:val="000000"/>
              </w:rPr>
            </w:pPr>
            <w:r>
              <w:rPr>
                <w:rFonts w:hint="eastAsia"/>
                <w:color w:val="000000"/>
              </w:rPr>
              <w:t>17.48</w:t>
            </w:r>
          </w:p>
        </w:tc>
        <w:tc>
          <w:tcPr>
            <w:tcW w:w="990" w:type="dxa"/>
            <w:tcBorders>
              <w:top w:val="nil"/>
              <w:bottom w:val="single" w:sz="4" w:space="0" w:color="auto"/>
            </w:tcBorders>
            <w:noWrap/>
          </w:tcPr>
          <w:p w14:paraId="160D83F0" w14:textId="77777777" w:rsidR="00331994" w:rsidRPr="00582304" w:rsidRDefault="00331994" w:rsidP="008B57D8">
            <w:pPr>
              <w:spacing w:line="240" w:lineRule="auto"/>
              <w:rPr>
                <w:color w:val="000000"/>
              </w:rPr>
            </w:pPr>
            <w:r>
              <w:rPr>
                <w:rFonts w:hint="eastAsia"/>
                <w:color w:val="000000"/>
              </w:rPr>
              <w:t>21.63</w:t>
            </w:r>
          </w:p>
        </w:tc>
        <w:tc>
          <w:tcPr>
            <w:tcW w:w="1278" w:type="dxa"/>
            <w:tcBorders>
              <w:top w:val="nil"/>
              <w:bottom w:val="single" w:sz="4" w:space="0" w:color="auto"/>
            </w:tcBorders>
          </w:tcPr>
          <w:p w14:paraId="1F8B543F" w14:textId="77777777" w:rsidR="00331994" w:rsidRPr="00582304" w:rsidRDefault="00331994" w:rsidP="008B57D8">
            <w:pPr>
              <w:spacing w:line="240" w:lineRule="auto"/>
              <w:rPr>
                <w:color w:val="000000"/>
              </w:rPr>
            </w:pPr>
            <w:r>
              <w:rPr>
                <w:rFonts w:hint="eastAsia"/>
                <w:color w:val="000000"/>
              </w:rPr>
              <w:t>0.92</w:t>
            </w:r>
          </w:p>
        </w:tc>
      </w:tr>
      <w:tr w:rsidR="00331994" w:rsidRPr="00582304" w14:paraId="0B3915AF" w14:textId="77777777" w:rsidTr="008B57D8">
        <w:trPr>
          <w:trHeight w:val="324"/>
        </w:trPr>
        <w:tc>
          <w:tcPr>
            <w:tcW w:w="566" w:type="dxa"/>
            <w:vMerge w:val="restart"/>
            <w:tcBorders>
              <w:top w:val="single" w:sz="4" w:space="0" w:color="auto"/>
            </w:tcBorders>
            <w:noWrap/>
          </w:tcPr>
          <w:p w14:paraId="0DB2323D" w14:textId="77777777" w:rsidR="00331994" w:rsidRPr="00582304" w:rsidRDefault="00331994" w:rsidP="008B57D8">
            <w:pPr>
              <w:spacing w:line="240" w:lineRule="auto"/>
              <w:rPr>
                <w:iCs/>
                <w:szCs w:val="24"/>
              </w:rPr>
            </w:pPr>
            <w:r w:rsidRPr="00582304">
              <w:rPr>
                <w:rFonts w:hint="eastAsia"/>
                <w:iCs/>
                <w:szCs w:val="24"/>
              </w:rPr>
              <w:t>0</w:t>
            </w:r>
            <w:r w:rsidRPr="00582304">
              <w:rPr>
                <w:iCs/>
                <w:szCs w:val="24"/>
              </w:rPr>
              <w:t>.7</w:t>
            </w:r>
          </w:p>
        </w:tc>
        <w:tc>
          <w:tcPr>
            <w:tcW w:w="1274" w:type="dxa"/>
            <w:tcBorders>
              <w:top w:val="single" w:sz="4" w:space="0" w:color="auto"/>
            </w:tcBorders>
          </w:tcPr>
          <w:p w14:paraId="083E0636" w14:textId="77777777" w:rsidR="00331994" w:rsidRPr="00582304" w:rsidRDefault="00331994" w:rsidP="008B57D8">
            <w:pPr>
              <w:spacing w:line="240" w:lineRule="auto"/>
              <w:rPr>
                <w:color w:val="000000"/>
                <w:szCs w:val="24"/>
              </w:rPr>
            </w:pPr>
            <w:r w:rsidRPr="00582304">
              <w:rPr>
                <w:rFonts w:hint="eastAsia"/>
                <w:color w:val="000000"/>
                <w:szCs w:val="24"/>
              </w:rPr>
              <w:t>w</w:t>
            </w:r>
            <w:r>
              <w:rPr>
                <w:rFonts w:hint="eastAsia"/>
                <w:color w:val="000000"/>
                <w:szCs w:val="24"/>
              </w:rPr>
              <w:t>New</w:t>
            </w:r>
            <w:r w:rsidRPr="00582304">
              <w:rPr>
                <w:rFonts w:hint="eastAsia"/>
                <w:color w:val="000000"/>
                <w:szCs w:val="24"/>
              </w:rPr>
              <w:t>1</w:t>
            </w:r>
          </w:p>
        </w:tc>
        <w:tc>
          <w:tcPr>
            <w:tcW w:w="997" w:type="dxa"/>
            <w:vMerge w:val="restart"/>
            <w:tcBorders>
              <w:top w:val="single" w:sz="4" w:space="0" w:color="auto"/>
            </w:tcBorders>
            <w:noWrap/>
          </w:tcPr>
          <w:p w14:paraId="4E80F3FF" w14:textId="77777777" w:rsidR="00331994" w:rsidRPr="00582304" w:rsidRDefault="00331994" w:rsidP="008B57D8">
            <w:pPr>
              <w:spacing w:line="240" w:lineRule="auto"/>
              <w:rPr>
                <w:iCs/>
                <w:szCs w:val="24"/>
              </w:rPr>
            </w:pPr>
            <w:r>
              <w:rPr>
                <w:rFonts w:hint="eastAsia"/>
                <w:color w:val="000000"/>
              </w:rPr>
              <w:t>287.79</w:t>
            </w:r>
          </w:p>
        </w:tc>
        <w:tc>
          <w:tcPr>
            <w:tcW w:w="1084" w:type="dxa"/>
            <w:tcBorders>
              <w:top w:val="single" w:sz="4" w:space="0" w:color="auto"/>
            </w:tcBorders>
            <w:noWrap/>
          </w:tcPr>
          <w:p w14:paraId="441D682F" w14:textId="77777777" w:rsidR="00331994" w:rsidRPr="00582304" w:rsidRDefault="00331994" w:rsidP="008B57D8">
            <w:pPr>
              <w:spacing w:line="240" w:lineRule="auto"/>
              <w:rPr>
                <w:iCs/>
                <w:szCs w:val="24"/>
              </w:rPr>
            </w:pPr>
            <w:r>
              <w:rPr>
                <w:rFonts w:hint="eastAsia"/>
                <w:color w:val="000000"/>
              </w:rPr>
              <w:t>299.62</w:t>
            </w:r>
          </w:p>
        </w:tc>
        <w:tc>
          <w:tcPr>
            <w:tcW w:w="1085" w:type="dxa"/>
            <w:tcBorders>
              <w:top w:val="single" w:sz="4" w:space="0" w:color="auto"/>
            </w:tcBorders>
            <w:noWrap/>
          </w:tcPr>
          <w:p w14:paraId="3732B827" w14:textId="77777777" w:rsidR="00331994" w:rsidRPr="00582304" w:rsidRDefault="00331994" w:rsidP="008B57D8">
            <w:pPr>
              <w:spacing w:line="240" w:lineRule="auto"/>
              <w:rPr>
                <w:iCs/>
                <w:szCs w:val="24"/>
              </w:rPr>
            </w:pPr>
            <w:r>
              <w:rPr>
                <w:rFonts w:hint="eastAsia"/>
                <w:color w:val="000000"/>
              </w:rPr>
              <w:t>-0.38</w:t>
            </w:r>
          </w:p>
        </w:tc>
        <w:tc>
          <w:tcPr>
            <w:tcW w:w="1089" w:type="dxa"/>
            <w:tcBorders>
              <w:top w:val="single" w:sz="4" w:space="0" w:color="auto"/>
            </w:tcBorders>
            <w:noWrap/>
          </w:tcPr>
          <w:p w14:paraId="2FCF8B48" w14:textId="77777777" w:rsidR="00331994" w:rsidRPr="00582304" w:rsidRDefault="00331994" w:rsidP="008B57D8">
            <w:pPr>
              <w:spacing w:line="240" w:lineRule="auto"/>
              <w:rPr>
                <w:iCs/>
                <w:szCs w:val="24"/>
              </w:rPr>
            </w:pPr>
            <w:r>
              <w:rPr>
                <w:rFonts w:hint="eastAsia"/>
                <w:color w:val="000000"/>
              </w:rPr>
              <w:t>3.99</w:t>
            </w:r>
          </w:p>
        </w:tc>
        <w:tc>
          <w:tcPr>
            <w:tcW w:w="992" w:type="dxa"/>
            <w:tcBorders>
              <w:top w:val="single" w:sz="4" w:space="0" w:color="auto"/>
            </w:tcBorders>
            <w:noWrap/>
          </w:tcPr>
          <w:p w14:paraId="481F1E33" w14:textId="77777777" w:rsidR="00331994" w:rsidRPr="00582304" w:rsidRDefault="00331994" w:rsidP="008B57D8">
            <w:pPr>
              <w:spacing w:line="240" w:lineRule="auto"/>
              <w:rPr>
                <w:iCs/>
                <w:szCs w:val="24"/>
              </w:rPr>
            </w:pPr>
            <w:r>
              <w:rPr>
                <w:rFonts w:hint="eastAsia"/>
                <w:color w:val="000000"/>
              </w:rPr>
              <w:t>4.19</w:t>
            </w:r>
          </w:p>
        </w:tc>
        <w:tc>
          <w:tcPr>
            <w:tcW w:w="990" w:type="dxa"/>
            <w:tcBorders>
              <w:top w:val="single" w:sz="4" w:space="0" w:color="auto"/>
            </w:tcBorders>
            <w:noWrap/>
          </w:tcPr>
          <w:p w14:paraId="6CD66A95" w14:textId="77777777" w:rsidR="00331994" w:rsidRPr="00582304" w:rsidRDefault="00331994" w:rsidP="008B57D8">
            <w:pPr>
              <w:spacing w:line="240" w:lineRule="auto"/>
              <w:rPr>
                <w:iCs/>
                <w:szCs w:val="24"/>
              </w:rPr>
            </w:pPr>
            <w:r>
              <w:rPr>
                <w:rFonts w:hint="eastAsia"/>
                <w:color w:val="000000"/>
              </w:rPr>
              <w:t>4.01</w:t>
            </w:r>
          </w:p>
        </w:tc>
        <w:tc>
          <w:tcPr>
            <w:tcW w:w="1278" w:type="dxa"/>
            <w:tcBorders>
              <w:top w:val="single" w:sz="4" w:space="0" w:color="auto"/>
            </w:tcBorders>
          </w:tcPr>
          <w:p w14:paraId="78C3D115" w14:textId="77777777" w:rsidR="00331994" w:rsidRPr="00582304" w:rsidRDefault="00331994" w:rsidP="008B57D8">
            <w:pPr>
              <w:spacing w:line="240" w:lineRule="auto"/>
              <w:rPr>
                <w:color w:val="000000"/>
                <w:szCs w:val="24"/>
              </w:rPr>
            </w:pPr>
            <w:r>
              <w:rPr>
                <w:rFonts w:hint="eastAsia"/>
                <w:color w:val="000000"/>
              </w:rPr>
              <w:t>0.96</w:t>
            </w:r>
          </w:p>
        </w:tc>
      </w:tr>
      <w:tr w:rsidR="00331994" w:rsidRPr="00582304" w14:paraId="11800D48" w14:textId="77777777" w:rsidTr="008B57D8">
        <w:trPr>
          <w:trHeight w:val="324"/>
        </w:trPr>
        <w:tc>
          <w:tcPr>
            <w:tcW w:w="566" w:type="dxa"/>
            <w:vMerge/>
          </w:tcPr>
          <w:p w14:paraId="28018237" w14:textId="77777777" w:rsidR="00331994" w:rsidRPr="00582304" w:rsidRDefault="00331994" w:rsidP="008B57D8">
            <w:pPr>
              <w:spacing w:line="240" w:lineRule="auto"/>
              <w:rPr>
                <w:iCs/>
                <w:szCs w:val="24"/>
              </w:rPr>
            </w:pPr>
          </w:p>
        </w:tc>
        <w:tc>
          <w:tcPr>
            <w:tcW w:w="1274" w:type="dxa"/>
          </w:tcPr>
          <w:p w14:paraId="5CED2ED4" w14:textId="77777777" w:rsidR="00331994" w:rsidRPr="00582304" w:rsidRDefault="00331994" w:rsidP="008B57D8">
            <w:pPr>
              <w:spacing w:line="240" w:lineRule="auto"/>
              <w:rPr>
                <w:iCs/>
                <w:szCs w:val="24"/>
              </w:rPr>
            </w:pPr>
            <w:r w:rsidRPr="00582304">
              <w:rPr>
                <w:color w:val="000000"/>
                <w:szCs w:val="24"/>
              </w:rPr>
              <w:t>w</w:t>
            </w:r>
            <w:r>
              <w:rPr>
                <w:rFonts w:hint="eastAsia"/>
                <w:color w:val="000000"/>
                <w:szCs w:val="24"/>
              </w:rPr>
              <w:t>New</w:t>
            </w:r>
            <w:r w:rsidRPr="00582304">
              <w:rPr>
                <w:color w:val="000000"/>
                <w:szCs w:val="24"/>
              </w:rPr>
              <w:t>2</w:t>
            </w:r>
          </w:p>
        </w:tc>
        <w:tc>
          <w:tcPr>
            <w:tcW w:w="997" w:type="dxa"/>
            <w:vMerge/>
          </w:tcPr>
          <w:p w14:paraId="122A535C" w14:textId="77777777" w:rsidR="00331994" w:rsidRPr="00582304" w:rsidRDefault="00331994" w:rsidP="008B57D8">
            <w:pPr>
              <w:spacing w:line="240" w:lineRule="auto"/>
              <w:rPr>
                <w:iCs/>
                <w:szCs w:val="24"/>
              </w:rPr>
            </w:pPr>
          </w:p>
        </w:tc>
        <w:tc>
          <w:tcPr>
            <w:tcW w:w="1084" w:type="dxa"/>
            <w:noWrap/>
          </w:tcPr>
          <w:p w14:paraId="7CCCA9D0" w14:textId="77777777" w:rsidR="00331994" w:rsidRPr="00582304" w:rsidRDefault="00331994" w:rsidP="008B57D8">
            <w:pPr>
              <w:spacing w:line="240" w:lineRule="auto"/>
              <w:rPr>
                <w:iCs/>
                <w:szCs w:val="24"/>
              </w:rPr>
            </w:pPr>
            <w:r>
              <w:rPr>
                <w:rFonts w:hint="eastAsia"/>
                <w:color w:val="000000"/>
              </w:rPr>
              <w:t>298.47</w:t>
            </w:r>
          </w:p>
        </w:tc>
        <w:tc>
          <w:tcPr>
            <w:tcW w:w="1085" w:type="dxa"/>
            <w:noWrap/>
          </w:tcPr>
          <w:p w14:paraId="529B9602" w14:textId="77777777" w:rsidR="00331994" w:rsidRPr="00582304" w:rsidRDefault="00331994" w:rsidP="008B57D8">
            <w:pPr>
              <w:spacing w:line="240" w:lineRule="auto"/>
              <w:rPr>
                <w:iCs/>
                <w:szCs w:val="24"/>
              </w:rPr>
            </w:pPr>
            <w:r>
              <w:rPr>
                <w:rFonts w:hint="eastAsia"/>
                <w:color w:val="000000"/>
              </w:rPr>
              <w:t>-1.53</w:t>
            </w:r>
          </w:p>
        </w:tc>
        <w:tc>
          <w:tcPr>
            <w:tcW w:w="1089" w:type="dxa"/>
            <w:noWrap/>
          </w:tcPr>
          <w:p w14:paraId="35D6B7E6" w14:textId="77777777" w:rsidR="00331994" w:rsidRPr="00582304" w:rsidRDefault="00331994" w:rsidP="008B57D8">
            <w:pPr>
              <w:spacing w:line="240" w:lineRule="auto"/>
              <w:rPr>
                <w:iCs/>
                <w:szCs w:val="24"/>
              </w:rPr>
            </w:pPr>
            <w:r>
              <w:rPr>
                <w:rFonts w:hint="eastAsia"/>
                <w:color w:val="000000"/>
              </w:rPr>
              <w:t>3.59</w:t>
            </w:r>
          </w:p>
        </w:tc>
        <w:tc>
          <w:tcPr>
            <w:tcW w:w="992" w:type="dxa"/>
            <w:noWrap/>
          </w:tcPr>
          <w:p w14:paraId="0959BEFC" w14:textId="77777777" w:rsidR="00331994" w:rsidRPr="00582304" w:rsidRDefault="00331994" w:rsidP="008B57D8">
            <w:pPr>
              <w:spacing w:line="240" w:lineRule="auto"/>
              <w:rPr>
                <w:iCs/>
                <w:szCs w:val="24"/>
              </w:rPr>
            </w:pPr>
            <w:r>
              <w:rPr>
                <w:rFonts w:hint="eastAsia"/>
                <w:color w:val="000000"/>
              </w:rPr>
              <w:t>3.73</w:t>
            </w:r>
          </w:p>
        </w:tc>
        <w:tc>
          <w:tcPr>
            <w:tcW w:w="990" w:type="dxa"/>
            <w:noWrap/>
          </w:tcPr>
          <w:p w14:paraId="53008783" w14:textId="77777777" w:rsidR="00331994" w:rsidRPr="00582304" w:rsidRDefault="00331994" w:rsidP="008B57D8">
            <w:pPr>
              <w:spacing w:line="240" w:lineRule="auto"/>
              <w:rPr>
                <w:iCs/>
                <w:szCs w:val="24"/>
              </w:rPr>
            </w:pPr>
            <w:r>
              <w:rPr>
                <w:rFonts w:hint="eastAsia"/>
                <w:color w:val="000000"/>
              </w:rPr>
              <w:t>3.9</w:t>
            </w:r>
          </w:p>
        </w:tc>
        <w:tc>
          <w:tcPr>
            <w:tcW w:w="1278" w:type="dxa"/>
          </w:tcPr>
          <w:p w14:paraId="565B8EBF" w14:textId="77777777" w:rsidR="00331994" w:rsidRPr="00582304" w:rsidRDefault="00331994" w:rsidP="008B57D8">
            <w:pPr>
              <w:spacing w:line="240" w:lineRule="auto"/>
              <w:rPr>
                <w:color w:val="000000"/>
                <w:szCs w:val="24"/>
              </w:rPr>
            </w:pPr>
            <w:r>
              <w:rPr>
                <w:rFonts w:hint="eastAsia"/>
                <w:color w:val="000000"/>
              </w:rPr>
              <w:t>0.95</w:t>
            </w:r>
          </w:p>
        </w:tc>
      </w:tr>
      <w:tr w:rsidR="00331994" w:rsidRPr="00582304" w14:paraId="68E63A63" w14:textId="77777777" w:rsidTr="008B57D8">
        <w:trPr>
          <w:trHeight w:val="324"/>
        </w:trPr>
        <w:tc>
          <w:tcPr>
            <w:tcW w:w="566" w:type="dxa"/>
            <w:vMerge/>
          </w:tcPr>
          <w:p w14:paraId="788A391A" w14:textId="77777777" w:rsidR="00331994" w:rsidRPr="00582304" w:rsidRDefault="00331994" w:rsidP="008B57D8">
            <w:pPr>
              <w:spacing w:line="240" w:lineRule="auto"/>
              <w:rPr>
                <w:iCs/>
                <w:szCs w:val="24"/>
              </w:rPr>
            </w:pPr>
          </w:p>
        </w:tc>
        <w:tc>
          <w:tcPr>
            <w:tcW w:w="1274" w:type="dxa"/>
          </w:tcPr>
          <w:p w14:paraId="69BD9241" w14:textId="77777777" w:rsidR="00331994" w:rsidRPr="00582304" w:rsidRDefault="00331994" w:rsidP="008B57D8">
            <w:pPr>
              <w:spacing w:line="240" w:lineRule="auto"/>
              <w:rPr>
                <w:iCs/>
                <w:szCs w:val="24"/>
              </w:rPr>
            </w:pPr>
            <w:r w:rsidRPr="00582304">
              <w:rPr>
                <w:color w:val="000000"/>
                <w:szCs w:val="24"/>
              </w:rPr>
              <w:t>wChao2</w:t>
            </w:r>
          </w:p>
        </w:tc>
        <w:tc>
          <w:tcPr>
            <w:tcW w:w="997" w:type="dxa"/>
            <w:vMerge/>
          </w:tcPr>
          <w:p w14:paraId="28A0B28A" w14:textId="77777777" w:rsidR="00331994" w:rsidRPr="00582304" w:rsidRDefault="00331994" w:rsidP="008B57D8">
            <w:pPr>
              <w:spacing w:line="240" w:lineRule="auto"/>
              <w:rPr>
                <w:iCs/>
                <w:szCs w:val="24"/>
              </w:rPr>
            </w:pPr>
          </w:p>
        </w:tc>
        <w:tc>
          <w:tcPr>
            <w:tcW w:w="1084" w:type="dxa"/>
            <w:noWrap/>
          </w:tcPr>
          <w:p w14:paraId="37EE1354" w14:textId="77777777" w:rsidR="00331994" w:rsidRPr="00582304" w:rsidRDefault="00331994" w:rsidP="008B57D8">
            <w:pPr>
              <w:spacing w:line="240" w:lineRule="auto"/>
              <w:rPr>
                <w:iCs/>
                <w:szCs w:val="24"/>
              </w:rPr>
            </w:pPr>
            <w:r>
              <w:rPr>
                <w:rFonts w:hint="eastAsia"/>
                <w:color w:val="000000"/>
              </w:rPr>
              <w:t>297.65</w:t>
            </w:r>
          </w:p>
        </w:tc>
        <w:tc>
          <w:tcPr>
            <w:tcW w:w="1085" w:type="dxa"/>
            <w:noWrap/>
          </w:tcPr>
          <w:p w14:paraId="43684406" w14:textId="77777777" w:rsidR="00331994" w:rsidRPr="00582304" w:rsidRDefault="00331994" w:rsidP="008B57D8">
            <w:pPr>
              <w:spacing w:line="240" w:lineRule="auto"/>
              <w:rPr>
                <w:iCs/>
                <w:szCs w:val="24"/>
              </w:rPr>
            </w:pPr>
            <w:r>
              <w:rPr>
                <w:rFonts w:hint="eastAsia"/>
                <w:color w:val="000000"/>
              </w:rPr>
              <w:t>-2.35</w:t>
            </w:r>
          </w:p>
        </w:tc>
        <w:tc>
          <w:tcPr>
            <w:tcW w:w="1089" w:type="dxa"/>
            <w:noWrap/>
          </w:tcPr>
          <w:p w14:paraId="1206711A" w14:textId="77777777" w:rsidR="00331994" w:rsidRPr="00582304" w:rsidRDefault="00331994" w:rsidP="008B57D8">
            <w:pPr>
              <w:spacing w:line="240" w:lineRule="auto"/>
              <w:rPr>
                <w:iCs/>
                <w:szCs w:val="24"/>
              </w:rPr>
            </w:pPr>
            <w:r>
              <w:rPr>
                <w:rFonts w:hint="eastAsia"/>
                <w:color w:val="000000"/>
              </w:rPr>
              <w:t>3.94</w:t>
            </w:r>
          </w:p>
        </w:tc>
        <w:tc>
          <w:tcPr>
            <w:tcW w:w="992" w:type="dxa"/>
            <w:noWrap/>
          </w:tcPr>
          <w:p w14:paraId="1C2D9A89" w14:textId="77777777" w:rsidR="00331994" w:rsidRPr="00582304" w:rsidRDefault="00331994" w:rsidP="008B57D8">
            <w:pPr>
              <w:spacing w:line="240" w:lineRule="auto"/>
              <w:rPr>
                <w:iCs/>
                <w:szCs w:val="24"/>
              </w:rPr>
            </w:pPr>
            <w:r>
              <w:rPr>
                <w:rFonts w:hint="eastAsia"/>
                <w:color w:val="000000"/>
              </w:rPr>
              <w:t>3.91</w:t>
            </w:r>
          </w:p>
        </w:tc>
        <w:tc>
          <w:tcPr>
            <w:tcW w:w="990" w:type="dxa"/>
            <w:noWrap/>
          </w:tcPr>
          <w:p w14:paraId="1C8E3411" w14:textId="77777777" w:rsidR="00331994" w:rsidRPr="00582304" w:rsidRDefault="00331994" w:rsidP="008B57D8">
            <w:pPr>
              <w:spacing w:line="240" w:lineRule="auto"/>
              <w:rPr>
                <w:iCs/>
                <w:szCs w:val="24"/>
              </w:rPr>
            </w:pPr>
            <w:r>
              <w:rPr>
                <w:rFonts w:hint="eastAsia"/>
                <w:color w:val="000000"/>
              </w:rPr>
              <w:t>4.58</w:t>
            </w:r>
          </w:p>
        </w:tc>
        <w:tc>
          <w:tcPr>
            <w:tcW w:w="1278" w:type="dxa"/>
          </w:tcPr>
          <w:p w14:paraId="16702FCB" w14:textId="77777777" w:rsidR="00331994" w:rsidRPr="00582304" w:rsidRDefault="00331994" w:rsidP="008B57D8">
            <w:pPr>
              <w:spacing w:line="240" w:lineRule="auto"/>
              <w:rPr>
                <w:color w:val="000000"/>
                <w:szCs w:val="24"/>
              </w:rPr>
            </w:pPr>
            <w:r>
              <w:rPr>
                <w:rFonts w:hint="eastAsia"/>
                <w:color w:val="000000"/>
              </w:rPr>
              <w:t>0.9</w:t>
            </w:r>
          </w:p>
        </w:tc>
      </w:tr>
      <w:tr w:rsidR="00331994" w:rsidRPr="00582304" w14:paraId="305C0C75" w14:textId="77777777" w:rsidTr="008B57D8">
        <w:trPr>
          <w:trHeight w:val="324"/>
        </w:trPr>
        <w:tc>
          <w:tcPr>
            <w:tcW w:w="566" w:type="dxa"/>
            <w:vMerge/>
          </w:tcPr>
          <w:p w14:paraId="635AD848" w14:textId="77777777" w:rsidR="00331994" w:rsidRPr="00582304" w:rsidRDefault="00331994" w:rsidP="008B57D8">
            <w:pPr>
              <w:spacing w:line="240" w:lineRule="auto"/>
              <w:rPr>
                <w:iCs/>
                <w:szCs w:val="24"/>
              </w:rPr>
            </w:pPr>
          </w:p>
        </w:tc>
        <w:tc>
          <w:tcPr>
            <w:tcW w:w="1274" w:type="dxa"/>
          </w:tcPr>
          <w:p w14:paraId="2F2826B6" w14:textId="77777777" w:rsidR="00331994" w:rsidRPr="00582304" w:rsidRDefault="00331994" w:rsidP="008B57D8">
            <w:pPr>
              <w:spacing w:line="240" w:lineRule="auto"/>
              <w:rPr>
                <w:color w:val="000000"/>
                <w:szCs w:val="24"/>
              </w:rPr>
            </w:pPr>
            <w:r>
              <w:rPr>
                <w:rFonts w:hint="eastAsia"/>
                <w:color w:val="000000"/>
                <w:szCs w:val="24"/>
              </w:rPr>
              <w:t>New</w:t>
            </w:r>
          </w:p>
        </w:tc>
        <w:tc>
          <w:tcPr>
            <w:tcW w:w="997" w:type="dxa"/>
            <w:vMerge/>
          </w:tcPr>
          <w:p w14:paraId="3261E4D1" w14:textId="77777777" w:rsidR="00331994" w:rsidRPr="00582304" w:rsidRDefault="00331994" w:rsidP="008B57D8">
            <w:pPr>
              <w:spacing w:line="240" w:lineRule="auto"/>
              <w:rPr>
                <w:iCs/>
                <w:szCs w:val="24"/>
              </w:rPr>
            </w:pPr>
          </w:p>
        </w:tc>
        <w:tc>
          <w:tcPr>
            <w:tcW w:w="1084" w:type="dxa"/>
            <w:noWrap/>
          </w:tcPr>
          <w:p w14:paraId="7093F173" w14:textId="77777777" w:rsidR="00331994" w:rsidRPr="00582304" w:rsidRDefault="00331994" w:rsidP="008B57D8">
            <w:pPr>
              <w:spacing w:line="240" w:lineRule="auto"/>
              <w:rPr>
                <w:color w:val="000000"/>
              </w:rPr>
            </w:pPr>
            <w:r>
              <w:rPr>
                <w:rFonts w:hint="eastAsia"/>
                <w:color w:val="000000"/>
              </w:rPr>
              <w:t>325.28</w:t>
            </w:r>
          </w:p>
        </w:tc>
        <w:tc>
          <w:tcPr>
            <w:tcW w:w="1085" w:type="dxa"/>
            <w:noWrap/>
          </w:tcPr>
          <w:p w14:paraId="76A2CC93" w14:textId="77777777" w:rsidR="00331994" w:rsidRPr="00582304" w:rsidRDefault="00331994" w:rsidP="008B57D8">
            <w:pPr>
              <w:spacing w:line="240" w:lineRule="auto"/>
              <w:rPr>
                <w:color w:val="000000"/>
              </w:rPr>
            </w:pPr>
            <w:r>
              <w:rPr>
                <w:rFonts w:hint="eastAsia"/>
                <w:color w:val="000000"/>
              </w:rPr>
              <w:t>25.28</w:t>
            </w:r>
          </w:p>
        </w:tc>
        <w:tc>
          <w:tcPr>
            <w:tcW w:w="1089" w:type="dxa"/>
            <w:noWrap/>
          </w:tcPr>
          <w:p w14:paraId="5E8F10B9" w14:textId="77777777" w:rsidR="00331994" w:rsidRPr="00582304" w:rsidRDefault="00331994" w:rsidP="008B57D8">
            <w:pPr>
              <w:spacing w:line="240" w:lineRule="auto"/>
              <w:rPr>
                <w:color w:val="000000"/>
              </w:rPr>
            </w:pPr>
            <w:r>
              <w:rPr>
                <w:rFonts w:hint="eastAsia"/>
                <w:color w:val="000000"/>
              </w:rPr>
              <w:t>15.77</w:t>
            </w:r>
          </w:p>
        </w:tc>
        <w:tc>
          <w:tcPr>
            <w:tcW w:w="992" w:type="dxa"/>
            <w:noWrap/>
          </w:tcPr>
          <w:p w14:paraId="318163A6" w14:textId="77777777" w:rsidR="00331994" w:rsidRPr="00582304" w:rsidRDefault="00331994" w:rsidP="008B57D8">
            <w:pPr>
              <w:spacing w:line="240" w:lineRule="auto"/>
              <w:rPr>
                <w:color w:val="000000"/>
              </w:rPr>
            </w:pPr>
            <w:r>
              <w:rPr>
                <w:rFonts w:hint="eastAsia"/>
                <w:color w:val="000000"/>
              </w:rPr>
              <w:t>17.75</w:t>
            </w:r>
          </w:p>
        </w:tc>
        <w:tc>
          <w:tcPr>
            <w:tcW w:w="990" w:type="dxa"/>
            <w:noWrap/>
          </w:tcPr>
          <w:p w14:paraId="4BD893FF" w14:textId="77777777" w:rsidR="00331994" w:rsidRPr="00582304" w:rsidRDefault="00331994" w:rsidP="008B57D8">
            <w:pPr>
              <w:spacing w:line="240" w:lineRule="auto"/>
              <w:rPr>
                <w:color w:val="000000"/>
              </w:rPr>
            </w:pPr>
            <w:r>
              <w:rPr>
                <w:rFonts w:hint="eastAsia"/>
                <w:color w:val="000000"/>
              </w:rPr>
              <w:t>29.79</w:t>
            </w:r>
          </w:p>
        </w:tc>
        <w:tc>
          <w:tcPr>
            <w:tcW w:w="1278" w:type="dxa"/>
          </w:tcPr>
          <w:p w14:paraId="4EB27C6C" w14:textId="77777777" w:rsidR="00331994" w:rsidRPr="00582304" w:rsidRDefault="00331994" w:rsidP="008B57D8">
            <w:pPr>
              <w:spacing w:line="240" w:lineRule="auto"/>
              <w:rPr>
                <w:color w:val="000000"/>
              </w:rPr>
            </w:pPr>
            <w:r>
              <w:rPr>
                <w:rFonts w:hint="eastAsia"/>
                <w:color w:val="000000"/>
              </w:rPr>
              <w:t>0.93</w:t>
            </w:r>
          </w:p>
        </w:tc>
      </w:tr>
      <w:bookmarkEnd w:id="350"/>
    </w:tbl>
    <w:p w14:paraId="0308A591" w14:textId="77777777" w:rsidR="00331994" w:rsidRPr="00F91EFB" w:rsidRDefault="00331994" w:rsidP="00331994">
      <w:pPr>
        <w:spacing w:line="240" w:lineRule="auto"/>
      </w:pPr>
    </w:p>
    <w:p w14:paraId="4DEA045F" w14:textId="77777777" w:rsidR="00331994" w:rsidRPr="00331994" w:rsidRDefault="00331994" w:rsidP="00331994"/>
    <w:sectPr w:rsidR="00331994" w:rsidRPr="00331994" w:rsidSect="004F2E60">
      <w:pgSz w:w="11906" w:h="16838"/>
      <w:pgMar w:top="1440" w:right="1800" w:bottom="1440" w:left="1800" w:header="851" w:footer="992" w:gutter="0"/>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昱嫻 郭" w:date="2024-04-02T22:23:00Z" w:initials="昱郭">
    <w:p w14:paraId="32DDA4A8" w14:textId="77777777" w:rsidR="00AC5FA6" w:rsidRDefault="00AC5FA6" w:rsidP="00AC5FA6">
      <w:pPr>
        <w:pStyle w:val="af7"/>
      </w:pPr>
      <w:r>
        <w:rPr>
          <w:rStyle w:val="af6"/>
        </w:rPr>
        <w:annotationRef/>
      </w:r>
      <w:proofErr w:type="spellStart"/>
      <w:r>
        <w:rPr>
          <w:color w:val="000000"/>
        </w:rPr>
        <w:t>Shmida</w:t>
      </w:r>
      <w:proofErr w:type="spellEnd"/>
      <w:r>
        <w:rPr>
          <w:color w:val="000000"/>
        </w:rPr>
        <w:t>, A., &amp; Wilson, M. (1985). Biological determinants of species diversity. </w:t>
      </w:r>
      <w:r>
        <w:rPr>
          <w:i/>
          <w:iCs/>
          <w:color w:val="000000"/>
        </w:rPr>
        <w:t>Journal of Biogeography</w:t>
      </w:r>
      <w:r>
        <w:rPr>
          <w:color w:val="000000"/>
        </w:rPr>
        <w:t>, 12, 1-20. https://doi.org/10.2307/2845026.</w:t>
      </w:r>
      <w:r>
        <w:t xml:space="preserve"> </w:t>
      </w:r>
    </w:p>
  </w:comment>
  <w:comment w:id="12" w:author="昱嫻 郭" w:date="2024-04-02T22:22:00Z" w:initials="昱郭">
    <w:p w14:paraId="7C029E77" w14:textId="77777777" w:rsidR="00AC5FA6" w:rsidRDefault="00AC5FA6" w:rsidP="00AC5FA6">
      <w:pPr>
        <w:pStyle w:val="af7"/>
      </w:pPr>
      <w:r>
        <w:rPr>
          <w:rStyle w:val="af6"/>
        </w:rPr>
        <w:annotationRef/>
      </w:r>
      <w:proofErr w:type="spellStart"/>
      <w:r>
        <w:rPr>
          <w:color w:val="000000"/>
        </w:rPr>
        <w:t>Maestre</w:t>
      </w:r>
      <w:proofErr w:type="spellEnd"/>
      <w:r>
        <w:rPr>
          <w:color w:val="000000"/>
        </w:rPr>
        <w:t xml:space="preserve">, F., </w:t>
      </w:r>
      <w:proofErr w:type="spellStart"/>
      <w:r>
        <w:rPr>
          <w:color w:val="000000"/>
        </w:rPr>
        <w:t>Quero</w:t>
      </w:r>
      <w:proofErr w:type="spellEnd"/>
      <w:r>
        <w:rPr>
          <w:color w:val="000000"/>
        </w:rPr>
        <w:t xml:space="preserve">, J., </w:t>
      </w:r>
      <w:proofErr w:type="spellStart"/>
      <w:r>
        <w:rPr>
          <w:color w:val="000000"/>
        </w:rPr>
        <w:t>Gotelli</w:t>
      </w:r>
      <w:proofErr w:type="spellEnd"/>
      <w:r>
        <w:rPr>
          <w:color w:val="000000"/>
        </w:rPr>
        <w:t>, N., Escudero, A., Ochoa, V., Delgado‐</w:t>
      </w:r>
      <w:proofErr w:type="spellStart"/>
      <w:r>
        <w:rPr>
          <w:color w:val="000000"/>
        </w:rPr>
        <w:t>Baquerizo</w:t>
      </w:r>
      <w:proofErr w:type="spellEnd"/>
      <w:r>
        <w:rPr>
          <w:color w:val="000000"/>
        </w:rPr>
        <w:t xml:space="preserve">, M., García-Gómez, M., García-Gómez, M., Bowker, M., </w:t>
      </w:r>
      <w:proofErr w:type="spellStart"/>
      <w:r>
        <w:rPr>
          <w:color w:val="000000"/>
        </w:rPr>
        <w:t>Soliveres</w:t>
      </w:r>
      <w:proofErr w:type="spellEnd"/>
      <w:r>
        <w:rPr>
          <w:color w:val="000000"/>
        </w:rPr>
        <w:t xml:space="preserve">, S., Escolar, C., García‐Palacios, P., </w:t>
      </w:r>
      <w:proofErr w:type="spellStart"/>
      <w:r>
        <w:rPr>
          <w:color w:val="000000"/>
        </w:rPr>
        <w:t>Berdugo</w:t>
      </w:r>
      <w:proofErr w:type="spellEnd"/>
      <w:r>
        <w:rPr>
          <w:color w:val="000000"/>
        </w:rPr>
        <w:t xml:space="preserve">, M., Valencia, E., </w:t>
      </w:r>
      <w:proofErr w:type="spellStart"/>
      <w:r>
        <w:rPr>
          <w:color w:val="000000"/>
        </w:rPr>
        <w:t>Gozalo</w:t>
      </w:r>
      <w:proofErr w:type="spellEnd"/>
      <w:r>
        <w:rPr>
          <w:color w:val="000000"/>
        </w:rPr>
        <w:t xml:space="preserve">, B., Gallardo, A., Aguilera, L., Arredondo, T., </w:t>
      </w:r>
      <w:proofErr w:type="spellStart"/>
      <w:r>
        <w:rPr>
          <w:color w:val="000000"/>
        </w:rPr>
        <w:t>Blones</w:t>
      </w:r>
      <w:proofErr w:type="spellEnd"/>
      <w:r>
        <w:rPr>
          <w:color w:val="000000"/>
        </w:rPr>
        <w:t xml:space="preserve">, J., </w:t>
      </w:r>
      <w:proofErr w:type="spellStart"/>
      <w:r>
        <w:rPr>
          <w:color w:val="000000"/>
        </w:rPr>
        <w:t>Boeken</w:t>
      </w:r>
      <w:proofErr w:type="spellEnd"/>
      <w:r>
        <w:rPr>
          <w:color w:val="000000"/>
        </w:rPr>
        <w:t xml:space="preserve">, B., Bran, D., </w:t>
      </w:r>
      <w:proofErr w:type="spellStart"/>
      <w:r>
        <w:rPr>
          <w:color w:val="000000"/>
        </w:rPr>
        <w:t>Conceição</w:t>
      </w:r>
      <w:proofErr w:type="spellEnd"/>
      <w:r>
        <w:rPr>
          <w:color w:val="000000"/>
        </w:rPr>
        <w:t xml:space="preserve">, A., Cabrera, O., </w:t>
      </w:r>
      <w:proofErr w:type="spellStart"/>
      <w:r>
        <w:rPr>
          <w:color w:val="000000"/>
        </w:rPr>
        <w:t>Chaieb</w:t>
      </w:r>
      <w:proofErr w:type="spellEnd"/>
      <w:r>
        <w:rPr>
          <w:color w:val="000000"/>
        </w:rPr>
        <w:t xml:space="preserve">, M., </w:t>
      </w:r>
      <w:proofErr w:type="spellStart"/>
      <w:r>
        <w:rPr>
          <w:color w:val="000000"/>
        </w:rPr>
        <w:t>Derak</w:t>
      </w:r>
      <w:proofErr w:type="spellEnd"/>
      <w:r>
        <w:rPr>
          <w:color w:val="000000"/>
        </w:rPr>
        <w:t xml:space="preserve">, M., Eldridge, D., Espinosa, C., Florentino, A., Gaitán, J., </w:t>
      </w:r>
      <w:proofErr w:type="spellStart"/>
      <w:r>
        <w:rPr>
          <w:color w:val="000000"/>
        </w:rPr>
        <w:t>Gatica</w:t>
      </w:r>
      <w:proofErr w:type="spellEnd"/>
      <w:r>
        <w:rPr>
          <w:color w:val="000000"/>
        </w:rPr>
        <w:t xml:space="preserve">, M., </w:t>
      </w:r>
      <w:proofErr w:type="spellStart"/>
      <w:r>
        <w:rPr>
          <w:color w:val="000000"/>
        </w:rPr>
        <w:t>Ghiloufi</w:t>
      </w:r>
      <w:proofErr w:type="spellEnd"/>
      <w:r>
        <w:rPr>
          <w:color w:val="000000"/>
        </w:rPr>
        <w:t>, W., Gómez‐González, S., Gutiérrez, J., Hernández, R., Huang, X., Huber-</w:t>
      </w:r>
      <w:proofErr w:type="spellStart"/>
      <w:r>
        <w:rPr>
          <w:color w:val="000000"/>
        </w:rPr>
        <w:t>Sannwald</w:t>
      </w:r>
      <w:proofErr w:type="spellEnd"/>
      <w:r>
        <w:rPr>
          <w:color w:val="000000"/>
        </w:rPr>
        <w:t xml:space="preserve">, E., </w:t>
      </w:r>
      <w:proofErr w:type="spellStart"/>
      <w:r>
        <w:rPr>
          <w:color w:val="000000"/>
        </w:rPr>
        <w:t>Jankju</w:t>
      </w:r>
      <w:proofErr w:type="spellEnd"/>
      <w:r>
        <w:rPr>
          <w:color w:val="000000"/>
        </w:rPr>
        <w:t xml:space="preserve">, M., </w:t>
      </w:r>
      <w:proofErr w:type="spellStart"/>
      <w:r>
        <w:rPr>
          <w:color w:val="000000"/>
        </w:rPr>
        <w:t>Miriti</w:t>
      </w:r>
      <w:proofErr w:type="spellEnd"/>
      <w:r>
        <w:rPr>
          <w:color w:val="000000"/>
        </w:rPr>
        <w:t xml:space="preserve">, M., </w:t>
      </w:r>
      <w:proofErr w:type="spellStart"/>
      <w:r>
        <w:rPr>
          <w:color w:val="000000"/>
        </w:rPr>
        <w:t>Monerris</w:t>
      </w:r>
      <w:proofErr w:type="spellEnd"/>
      <w:r>
        <w:rPr>
          <w:color w:val="000000"/>
        </w:rPr>
        <w:t xml:space="preserve">, J., Mau, R., </w:t>
      </w:r>
      <w:proofErr w:type="spellStart"/>
      <w:r>
        <w:rPr>
          <w:color w:val="000000"/>
        </w:rPr>
        <w:t>Morici</w:t>
      </w:r>
      <w:proofErr w:type="spellEnd"/>
      <w:r>
        <w:rPr>
          <w:color w:val="000000"/>
        </w:rPr>
        <w:t xml:space="preserve">, E., </w:t>
      </w:r>
      <w:proofErr w:type="spellStart"/>
      <w:r>
        <w:rPr>
          <w:color w:val="000000"/>
        </w:rPr>
        <w:t>Naseri</w:t>
      </w:r>
      <w:proofErr w:type="spellEnd"/>
      <w:r>
        <w:rPr>
          <w:color w:val="000000"/>
        </w:rPr>
        <w:t xml:space="preserve">, K., Ospina, A., Polo, V., </w:t>
      </w:r>
      <w:proofErr w:type="spellStart"/>
      <w:r>
        <w:rPr>
          <w:color w:val="000000"/>
        </w:rPr>
        <w:t>Prina</w:t>
      </w:r>
      <w:proofErr w:type="spellEnd"/>
      <w:r>
        <w:rPr>
          <w:color w:val="000000"/>
        </w:rPr>
        <w:t xml:space="preserve">, A., </w:t>
      </w:r>
      <w:proofErr w:type="spellStart"/>
      <w:r>
        <w:rPr>
          <w:color w:val="000000"/>
        </w:rPr>
        <w:t>Pucheta</w:t>
      </w:r>
      <w:proofErr w:type="spellEnd"/>
      <w:r>
        <w:rPr>
          <w:color w:val="000000"/>
        </w:rPr>
        <w:t>, E., Ramírez-</w:t>
      </w:r>
      <w:proofErr w:type="spellStart"/>
      <w:r>
        <w:rPr>
          <w:color w:val="000000"/>
        </w:rPr>
        <w:t>Collantes</w:t>
      </w:r>
      <w:proofErr w:type="spellEnd"/>
      <w:r>
        <w:rPr>
          <w:color w:val="000000"/>
        </w:rPr>
        <w:t xml:space="preserve">, D., </w:t>
      </w:r>
      <w:proofErr w:type="spellStart"/>
      <w:r>
        <w:rPr>
          <w:color w:val="000000"/>
        </w:rPr>
        <w:t>Romão</w:t>
      </w:r>
      <w:proofErr w:type="spellEnd"/>
      <w:r>
        <w:rPr>
          <w:color w:val="000000"/>
        </w:rPr>
        <w:t xml:space="preserve">, R., Tighe, M., Torres‐Díaz, C., Val, J., </w:t>
      </w:r>
      <w:proofErr w:type="spellStart"/>
      <w:r>
        <w:rPr>
          <w:color w:val="000000"/>
        </w:rPr>
        <w:t>Veiga</w:t>
      </w:r>
      <w:proofErr w:type="spellEnd"/>
      <w:r>
        <w:rPr>
          <w:color w:val="000000"/>
        </w:rPr>
        <w:t xml:space="preserve">, J., Wang, D., &amp; </w:t>
      </w:r>
      <w:proofErr w:type="spellStart"/>
      <w:r>
        <w:rPr>
          <w:color w:val="000000"/>
        </w:rPr>
        <w:t>Zaady</w:t>
      </w:r>
      <w:proofErr w:type="spellEnd"/>
      <w:r>
        <w:rPr>
          <w:color w:val="000000"/>
        </w:rPr>
        <w:t>, E. (2012). Plant Species Richness and Ecosystem Multifunctionality in Global Drylands. </w:t>
      </w:r>
      <w:r>
        <w:rPr>
          <w:i/>
          <w:iCs/>
          <w:color w:val="000000"/>
        </w:rPr>
        <w:t>Science</w:t>
      </w:r>
      <w:r>
        <w:rPr>
          <w:color w:val="000000"/>
        </w:rPr>
        <w:t>, 335, 214 - 218. https://doi.org/10.1126/science.1215442.</w:t>
      </w:r>
      <w:r>
        <w:t xml:space="preserve"> </w:t>
      </w:r>
    </w:p>
  </w:comment>
  <w:comment w:id="93" w:author="昱嫻 郭" w:date="2024-04-03T10:56:00Z" w:initials="昱郭">
    <w:p w14:paraId="0B86287B" w14:textId="77777777" w:rsidR="00AC5FA6" w:rsidRDefault="00AC5FA6" w:rsidP="00AC5FA6">
      <w:pPr>
        <w:pStyle w:val="af7"/>
      </w:pPr>
      <w:r>
        <w:rPr>
          <w:rStyle w:val="af6"/>
        </w:rPr>
        <w:annotationRef/>
      </w:r>
      <w:r>
        <w:rPr>
          <w:color w:val="222222"/>
          <w:highlight w:val="white"/>
        </w:rPr>
        <w:t>Chao, A., &amp; Chiu, C. H. (2016). Species richness: estimation and comparison. </w:t>
      </w:r>
      <w:r>
        <w:rPr>
          <w:i/>
          <w:iCs/>
          <w:color w:val="222222"/>
          <w:highlight w:val="white"/>
        </w:rPr>
        <w:t xml:space="preserve">Wiley </w:t>
      </w:r>
      <w:proofErr w:type="spellStart"/>
      <w:r>
        <w:rPr>
          <w:i/>
          <w:iCs/>
          <w:color w:val="222222"/>
          <w:highlight w:val="white"/>
        </w:rPr>
        <w:t>StatsRef</w:t>
      </w:r>
      <w:proofErr w:type="spellEnd"/>
      <w:r>
        <w:rPr>
          <w:i/>
          <w:iCs/>
          <w:color w:val="222222"/>
          <w:highlight w:val="white"/>
        </w:rPr>
        <w:t>: statistics reference online</w:t>
      </w:r>
      <w:r>
        <w:rPr>
          <w:color w:val="222222"/>
          <w:highlight w:val="white"/>
        </w:rPr>
        <w:t>, </w:t>
      </w:r>
      <w:r>
        <w:rPr>
          <w:i/>
          <w:iCs/>
          <w:color w:val="222222"/>
          <w:highlight w:val="white"/>
        </w:rPr>
        <w:t>1</w:t>
      </w:r>
      <w:r>
        <w:rPr>
          <w:color w:val="222222"/>
          <w:highlight w:val="white"/>
        </w:rPr>
        <w:t>, 26.</w:t>
      </w:r>
      <w:r>
        <w:t xml:space="preserve"> </w:t>
      </w:r>
    </w:p>
  </w:comment>
  <w:comment w:id="125" w:author="昱嫻 郭" w:date="2024-04-03T14:48:00Z" w:initials="昱郭">
    <w:p w14:paraId="34CBA3DE" w14:textId="77777777" w:rsidR="00AC5FA6" w:rsidRDefault="00AC5FA6" w:rsidP="00AC5FA6">
      <w:pPr>
        <w:pStyle w:val="af7"/>
      </w:pPr>
      <w:r>
        <w:rPr>
          <w:rStyle w:val="af6"/>
        </w:rPr>
        <w:annotationRef/>
      </w:r>
      <w:r>
        <w:rPr>
          <w:color w:val="1C1D1E"/>
          <w:highlight w:val="white"/>
        </w:rPr>
        <w:t>Chao, A. (1984). Nonparametric estimation of the number of classes in a population. </w:t>
      </w:r>
      <w:r>
        <w:rPr>
          <w:i/>
          <w:iCs/>
          <w:color w:val="1C1D1E"/>
          <w:highlight w:val="white"/>
        </w:rPr>
        <w:t>Scandinavian Journal of Statistics</w:t>
      </w:r>
      <w:r>
        <w:rPr>
          <w:color w:val="1C1D1E"/>
          <w:highlight w:val="white"/>
        </w:rPr>
        <w:t>, </w:t>
      </w:r>
      <w:r>
        <w:rPr>
          <w:b/>
          <w:bCs/>
          <w:color w:val="1C1D1E"/>
          <w:highlight w:val="white"/>
        </w:rPr>
        <w:t>11</w:t>
      </w:r>
      <w:r>
        <w:rPr>
          <w:color w:val="1C1D1E"/>
          <w:highlight w:val="white"/>
        </w:rPr>
        <w:t>, 265–270</w:t>
      </w:r>
      <w:r>
        <w:t xml:space="preserve"> </w:t>
      </w:r>
    </w:p>
  </w:comment>
  <w:comment w:id="126" w:author="昱嫻 郭" w:date="2024-04-03T14:48:00Z" w:initials="昱郭">
    <w:p w14:paraId="035A436F" w14:textId="77777777" w:rsidR="00AC5FA6" w:rsidRDefault="00AC5FA6" w:rsidP="00AC5FA6">
      <w:pPr>
        <w:pStyle w:val="af7"/>
      </w:pPr>
      <w:r>
        <w:rPr>
          <w:rStyle w:val="af6"/>
        </w:rPr>
        <w:annotationRef/>
      </w:r>
      <w:r>
        <w:rPr>
          <w:color w:val="1C1D1E"/>
          <w:highlight w:val="white"/>
        </w:rPr>
        <w:t>Chao, A. (1987). Estimating the population size for capture-recapture data with unequal catchability. </w:t>
      </w:r>
      <w:r>
        <w:rPr>
          <w:i/>
          <w:iCs/>
          <w:color w:val="1C1D1E"/>
          <w:highlight w:val="white"/>
        </w:rPr>
        <w:t>Biometrics</w:t>
      </w:r>
      <w:r>
        <w:rPr>
          <w:color w:val="1C1D1E"/>
          <w:highlight w:val="white"/>
        </w:rPr>
        <w:t>, </w:t>
      </w:r>
      <w:r>
        <w:rPr>
          <w:b/>
          <w:bCs/>
          <w:color w:val="1C1D1E"/>
          <w:highlight w:val="white"/>
        </w:rPr>
        <w:t>43</w:t>
      </w:r>
      <w:r>
        <w:rPr>
          <w:color w:val="1C1D1E"/>
          <w:highlight w:val="white"/>
        </w:rPr>
        <w:t>, 783–791.</w:t>
      </w:r>
      <w:r>
        <w:t xml:space="preserve"> </w:t>
      </w:r>
    </w:p>
  </w:comment>
  <w:comment w:id="127" w:author="昱嫻 郭" w:date="2024-04-03T14:49:00Z" w:initials="昱郭">
    <w:p w14:paraId="38D9AD40" w14:textId="77777777" w:rsidR="00AC5FA6" w:rsidRDefault="00AC5FA6" w:rsidP="00AC5FA6">
      <w:pPr>
        <w:pStyle w:val="af7"/>
      </w:pPr>
      <w:r>
        <w:rPr>
          <w:rStyle w:val="af6"/>
        </w:rPr>
        <w:annotationRef/>
      </w:r>
      <w:r>
        <w:rPr>
          <w:color w:val="1C1D1E"/>
          <w:highlight w:val="white"/>
        </w:rPr>
        <w:t>Burnham, K. P., &amp; Overton, W. S. (1978). Estimation of the size of a closed population when capture probabilities vary among animals. </w:t>
      </w:r>
      <w:proofErr w:type="spellStart"/>
      <w:r>
        <w:rPr>
          <w:i/>
          <w:iCs/>
          <w:color w:val="1C1D1E"/>
          <w:highlight w:val="white"/>
        </w:rPr>
        <w:t>Biometrika</w:t>
      </w:r>
      <w:proofErr w:type="spellEnd"/>
      <w:r>
        <w:rPr>
          <w:color w:val="1C1D1E"/>
          <w:highlight w:val="white"/>
        </w:rPr>
        <w:t>, </w:t>
      </w:r>
      <w:r>
        <w:rPr>
          <w:b/>
          <w:bCs/>
          <w:color w:val="1C1D1E"/>
          <w:highlight w:val="white"/>
        </w:rPr>
        <w:t>65</w:t>
      </w:r>
      <w:r>
        <w:rPr>
          <w:color w:val="1C1D1E"/>
          <w:highlight w:val="white"/>
        </w:rPr>
        <w:t>, 625–633.</w:t>
      </w:r>
      <w:r>
        <w:t xml:space="preserve"> </w:t>
      </w:r>
    </w:p>
  </w:comment>
  <w:comment w:id="128" w:author="昱嫻 郭" w:date="2024-04-03T14:49:00Z" w:initials="昱郭">
    <w:p w14:paraId="11D8455F" w14:textId="77777777" w:rsidR="00AC5FA6" w:rsidRDefault="00AC5FA6" w:rsidP="00AC5FA6">
      <w:pPr>
        <w:pStyle w:val="af7"/>
      </w:pPr>
      <w:r>
        <w:rPr>
          <w:rStyle w:val="af6"/>
        </w:rPr>
        <w:annotationRef/>
      </w:r>
      <w:r>
        <w:rPr>
          <w:color w:val="1C1D1E"/>
          <w:highlight w:val="white"/>
        </w:rPr>
        <w:t>Burnham, K. P., &amp; Overton, W. S. (1979). Robust estimation of population size when capture probabilities vary among animals. </w:t>
      </w:r>
      <w:r>
        <w:rPr>
          <w:i/>
          <w:iCs/>
          <w:color w:val="1C1D1E"/>
          <w:highlight w:val="white"/>
        </w:rPr>
        <w:t>Ecology</w:t>
      </w:r>
      <w:r>
        <w:rPr>
          <w:color w:val="1C1D1E"/>
          <w:highlight w:val="white"/>
        </w:rPr>
        <w:t>, </w:t>
      </w:r>
      <w:r>
        <w:rPr>
          <w:b/>
          <w:bCs/>
          <w:color w:val="1C1D1E"/>
          <w:highlight w:val="white"/>
        </w:rPr>
        <w:t>60</w:t>
      </w:r>
      <w:r>
        <w:rPr>
          <w:color w:val="1C1D1E"/>
          <w:highlight w:val="white"/>
        </w:rPr>
        <w:t>, 927–936.</w:t>
      </w:r>
      <w:r>
        <w:t xml:space="preserve"> </w:t>
      </w:r>
    </w:p>
  </w:comment>
  <w:comment w:id="138" w:author="昱嫻 郭" w:date="2024-04-03T20:52:00Z" w:initials="昱郭">
    <w:p w14:paraId="30EA0E2D" w14:textId="77777777" w:rsidR="00AC5FA6" w:rsidRDefault="00AC5FA6" w:rsidP="00AC5FA6">
      <w:pPr>
        <w:pStyle w:val="af7"/>
      </w:pPr>
      <w:r>
        <w:rPr>
          <w:rStyle w:val="af6"/>
        </w:rPr>
        <w:annotationRef/>
      </w:r>
      <w:proofErr w:type="spellStart"/>
      <w:r>
        <w:rPr>
          <w:color w:val="222222"/>
          <w:highlight w:val="white"/>
        </w:rPr>
        <w:t>Dorazio</w:t>
      </w:r>
      <w:proofErr w:type="spellEnd"/>
      <w:r>
        <w:rPr>
          <w:color w:val="222222"/>
          <w:highlight w:val="white"/>
        </w:rPr>
        <w:t xml:space="preserve">, R. M., &amp; </w:t>
      </w:r>
      <w:proofErr w:type="spellStart"/>
      <w:r>
        <w:rPr>
          <w:color w:val="222222"/>
          <w:highlight w:val="white"/>
        </w:rPr>
        <w:t>Royle</w:t>
      </w:r>
      <w:proofErr w:type="spellEnd"/>
      <w:r>
        <w:rPr>
          <w:color w:val="222222"/>
          <w:highlight w:val="white"/>
        </w:rPr>
        <w:t>, J. A. (2003). Mixture models for estimating the size of a closed population when capture rates vary among individuals. </w:t>
      </w:r>
      <w:r>
        <w:rPr>
          <w:i/>
          <w:iCs/>
          <w:color w:val="222222"/>
          <w:highlight w:val="white"/>
        </w:rPr>
        <w:t>Biometrics</w:t>
      </w:r>
      <w:r>
        <w:rPr>
          <w:color w:val="222222"/>
          <w:highlight w:val="white"/>
        </w:rPr>
        <w:t>, </w:t>
      </w:r>
      <w:r>
        <w:rPr>
          <w:i/>
          <w:iCs/>
          <w:color w:val="222222"/>
          <w:highlight w:val="white"/>
        </w:rPr>
        <w:t>59</w:t>
      </w:r>
      <w:r>
        <w:rPr>
          <w:color w:val="222222"/>
          <w:highlight w:val="white"/>
        </w:rPr>
        <w:t>(2), 351-364.</w:t>
      </w:r>
      <w:r>
        <w:t xml:space="preserve"> </w:t>
      </w:r>
    </w:p>
  </w:comment>
  <w:comment w:id="147" w:author="昱嫻 郭" w:date="2024-04-03T20:47:00Z" w:initials="昱郭">
    <w:p w14:paraId="1E2EA4D3" w14:textId="77777777" w:rsidR="00AC5FA6" w:rsidRDefault="00AC5FA6" w:rsidP="00AC5FA6">
      <w:pPr>
        <w:pStyle w:val="af7"/>
      </w:pPr>
      <w:r>
        <w:rPr>
          <w:rStyle w:val="af6"/>
        </w:rPr>
        <w:annotationRef/>
      </w:r>
      <w:r>
        <w:rPr>
          <w:color w:val="000000"/>
        </w:rPr>
        <w:t>Wu, B., Guan, Z., &amp; Zhao, H. (2006). Parametric and Nonparametric FDR Estimation Revisited. </w:t>
      </w:r>
      <w:r>
        <w:rPr>
          <w:i/>
          <w:iCs/>
          <w:color w:val="000000"/>
        </w:rPr>
        <w:t>Biometrics</w:t>
      </w:r>
      <w:r>
        <w:rPr>
          <w:color w:val="000000"/>
        </w:rPr>
        <w:t>, 62. https://doi.org/10.1111/j.1541-0420.2006.00531.x.</w:t>
      </w:r>
      <w:r>
        <w:t xml:space="preserve"> </w:t>
      </w:r>
    </w:p>
  </w:comment>
  <w:comment w:id="148" w:author="昱嫻 郭" w:date="2024-04-03T21:16:00Z" w:initials="昱郭">
    <w:p w14:paraId="7E75E946" w14:textId="77777777" w:rsidR="00AC5FA6" w:rsidRDefault="00AC5FA6" w:rsidP="00AC5FA6">
      <w:pPr>
        <w:pStyle w:val="af7"/>
      </w:pPr>
      <w:r>
        <w:rPr>
          <w:rStyle w:val="af6"/>
        </w:rPr>
        <w:annotationRef/>
      </w:r>
      <w:r>
        <w:rPr>
          <w:color w:val="222222"/>
          <w:highlight w:val="white"/>
        </w:rPr>
        <w:t xml:space="preserve">Chao, A., Hwang, W. H., Chen, Y. C., &amp; </w:t>
      </w:r>
      <w:proofErr w:type="spellStart"/>
      <w:r>
        <w:rPr>
          <w:color w:val="222222"/>
          <w:highlight w:val="white"/>
        </w:rPr>
        <w:t>Kuo</w:t>
      </w:r>
      <w:proofErr w:type="spellEnd"/>
      <w:r>
        <w:rPr>
          <w:color w:val="222222"/>
          <w:highlight w:val="white"/>
        </w:rPr>
        <w:t>, C. Y. (2000). Estimating the number of shared species in two communities. </w:t>
      </w:r>
      <w:proofErr w:type="spellStart"/>
      <w:r>
        <w:rPr>
          <w:i/>
          <w:iCs/>
          <w:color w:val="222222"/>
          <w:highlight w:val="white"/>
        </w:rPr>
        <w:t>Statistica</w:t>
      </w:r>
      <w:proofErr w:type="spellEnd"/>
      <w:r>
        <w:rPr>
          <w:i/>
          <w:iCs/>
          <w:color w:val="222222"/>
          <w:highlight w:val="white"/>
        </w:rPr>
        <w:t xml:space="preserve"> </w:t>
      </w:r>
      <w:proofErr w:type="spellStart"/>
      <w:r>
        <w:rPr>
          <w:i/>
          <w:iCs/>
          <w:color w:val="222222"/>
          <w:highlight w:val="white"/>
        </w:rPr>
        <w:t>sinica</w:t>
      </w:r>
      <w:proofErr w:type="spellEnd"/>
      <w:r>
        <w:rPr>
          <w:color w:val="222222"/>
          <w:highlight w:val="white"/>
        </w:rPr>
        <w:t>, 227-246.</w:t>
      </w:r>
      <w:r>
        <w:t xml:space="preserve"> </w:t>
      </w:r>
    </w:p>
  </w:comment>
  <w:comment w:id="155" w:author="昱嫻 郭" w:date="2024-04-03T21:16:00Z" w:initials="昱郭">
    <w:p w14:paraId="0C830C3B" w14:textId="77777777" w:rsidR="00AC5FA6" w:rsidRDefault="00AC5FA6" w:rsidP="00AC5FA6">
      <w:pPr>
        <w:pStyle w:val="af7"/>
      </w:pPr>
      <w:r>
        <w:rPr>
          <w:rStyle w:val="af6"/>
        </w:rPr>
        <w:annotationRef/>
      </w:r>
      <w:r>
        <w:rPr>
          <w:color w:val="222222"/>
          <w:highlight w:val="white"/>
        </w:rPr>
        <w:t xml:space="preserve">Chao, A., Hwang, W. H., Chen, Y. C., &amp; </w:t>
      </w:r>
      <w:proofErr w:type="spellStart"/>
      <w:r>
        <w:rPr>
          <w:color w:val="222222"/>
          <w:highlight w:val="white"/>
        </w:rPr>
        <w:t>Kuo</w:t>
      </w:r>
      <w:proofErr w:type="spellEnd"/>
      <w:r>
        <w:rPr>
          <w:color w:val="222222"/>
          <w:highlight w:val="white"/>
        </w:rPr>
        <w:t>, C. Y. (2000). Estimating the number of shared species in two communities. </w:t>
      </w:r>
      <w:proofErr w:type="spellStart"/>
      <w:r>
        <w:rPr>
          <w:i/>
          <w:iCs/>
          <w:color w:val="222222"/>
          <w:highlight w:val="white"/>
        </w:rPr>
        <w:t>Statistica</w:t>
      </w:r>
      <w:proofErr w:type="spellEnd"/>
      <w:r>
        <w:rPr>
          <w:i/>
          <w:iCs/>
          <w:color w:val="222222"/>
          <w:highlight w:val="white"/>
        </w:rPr>
        <w:t xml:space="preserve"> </w:t>
      </w:r>
      <w:proofErr w:type="spellStart"/>
      <w:r>
        <w:rPr>
          <w:i/>
          <w:iCs/>
          <w:color w:val="222222"/>
          <w:highlight w:val="white"/>
        </w:rPr>
        <w:t>sinica</w:t>
      </w:r>
      <w:proofErr w:type="spellEnd"/>
      <w:r>
        <w:rPr>
          <w:color w:val="222222"/>
          <w:highlight w:val="white"/>
        </w:rPr>
        <w:t>, 227-246.</w:t>
      </w:r>
      <w:r>
        <w:t xml:space="preserve"> </w:t>
      </w:r>
    </w:p>
  </w:comment>
  <w:comment w:id="156" w:author="昱嫻 郭" w:date="2024-04-03T21:51:00Z" w:initials="昱郭">
    <w:p w14:paraId="1A78F932" w14:textId="77777777" w:rsidR="00AC5FA6" w:rsidRDefault="00AC5FA6" w:rsidP="00AC5FA6">
      <w:pPr>
        <w:pStyle w:val="af7"/>
      </w:pPr>
      <w:r>
        <w:rPr>
          <w:rStyle w:val="af6"/>
        </w:rPr>
        <w:annotationRef/>
      </w:r>
      <w:r>
        <w:rPr>
          <w:color w:val="000000"/>
        </w:rPr>
        <w:t xml:space="preserve">Pan, H. Y., Chao, A., &amp; </w:t>
      </w:r>
      <w:proofErr w:type="spellStart"/>
      <w:r>
        <w:rPr>
          <w:color w:val="000000"/>
        </w:rPr>
        <w:t>Foissner</w:t>
      </w:r>
      <w:proofErr w:type="spellEnd"/>
      <w:r>
        <w:rPr>
          <w:color w:val="000000"/>
        </w:rPr>
        <w:t>, W. (2009). A nonparametric lower bound for the number of species shared by multiple communities. Journal of agricultural, biological, and environmental statistics, 14, 452-468.</w:t>
      </w:r>
    </w:p>
  </w:comment>
  <w:comment w:id="157" w:author="昱嫻 郭" w:date="2024-04-03T21:50:00Z" w:initials="昱郭">
    <w:p w14:paraId="2DFCAAC3" w14:textId="77777777" w:rsidR="00AC5FA6" w:rsidRDefault="00AC5FA6" w:rsidP="00AC5FA6">
      <w:pPr>
        <w:pStyle w:val="af7"/>
      </w:pPr>
      <w:r>
        <w:rPr>
          <w:rStyle w:val="af6"/>
        </w:rPr>
        <w:annotationRef/>
      </w:r>
      <w:r>
        <w:rPr>
          <w:color w:val="000000"/>
        </w:rPr>
        <w:t>Chao, A., &amp; Lin, C. W. (2012). Nonparametric lower bounds for species richness and shared species richness under sampling without replacement. Biometrics, 68(3), 912-921.</w:t>
      </w:r>
    </w:p>
  </w:comment>
  <w:comment w:id="158" w:author="昱嫻 郭" w:date="2024-04-03T21:50:00Z" w:initials="昱郭">
    <w:p w14:paraId="04D6B68E" w14:textId="77777777" w:rsidR="000302B3" w:rsidRDefault="000302B3" w:rsidP="000302B3">
      <w:pPr>
        <w:pStyle w:val="af7"/>
      </w:pPr>
      <w:r>
        <w:rPr>
          <w:rStyle w:val="af6"/>
        </w:rPr>
        <w:annotationRef/>
      </w:r>
      <w:r>
        <w:rPr>
          <w:color w:val="000000"/>
        </w:rPr>
        <w:t>Shen, T. J., &amp; He, F. (2008). An incidence‐based richness estimator for quadrats sampled without replacement. Ecology, 89(7), 2052-2060.</w:t>
      </w:r>
    </w:p>
  </w:comment>
  <w:comment w:id="169" w:author="昱嫻 郭" w:date="2024-04-03T21:50:00Z" w:initials="昱郭">
    <w:p w14:paraId="512FCC23" w14:textId="77777777" w:rsidR="00AC5FA6" w:rsidRDefault="00AC5FA6" w:rsidP="00AC5FA6">
      <w:pPr>
        <w:pStyle w:val="af7"/>
      </w:pPr>
      <w:r>
        <w:rPr>
          <w:rStyle w:val="af6"/>
        </w:rPr>
        <w:annotationRef/>
      </w:r>
      <w:r>
        <w:rPr>
          <w:color w:val="000000"/>
        </w:rPr>
        <w:t>Shen, T. J., &amp; He, F. (2008). An incidence‐based richness estimator for quadrats sampled without replacement. Ecology, 89(7), 2052-2060.</w:t>
      </w:r>
    </w:p>
  </w:comment>
  <w:comment w:id="215" w:author="昱嫻 郭" w:date="2024-03-27T10:42:00Z" w:initials="昱郭">
    <w:p w14:paraId="29C425E4" w14:textId="77777777" w:rsidR="003F3C66" w:rsidRDefault="003F3C66" w:rsidP="003F3C66">
      <w:pPr>
        <w:pStyle w:val="af7"/>
      </w:pPr>
      <w:r>
        <w:rPr>
          <w:rStyle w:val="af6"/>
        </w:rPr>
        <w:annotationRef/>
      </w:r>
      <w:r>
        <w:t>Chao, A. (1987). Estimating the population size for capture-recapture data with unequal catchability. Biometrics, 783-791.</w:t>
      </w:r>
    </w:p>
  </w:comment>
  <w:comment w:id="216" w:author="昱嫻 郭" w:date="2024-03-27T10:43:00Z" w:initials="昱郭">
    <w:p w14:paraId="64EE6DDF" w14:textId="77777777" w:rsidR="003F3C66" w:rsidRDefault="003F3C66" w:rsidP="003F3C66">
      <w:pPr>
        <w:pStyle w:val="af7"/>
      </w:pPr>
      <w:r>
        <w:rPr>
          <w:rStyle w:val="af6"/>
        </w:rPr>
        <w:annotationRef/>
      </w:r>
      <w:r>
        <w:rPr>
          <w:color w:val="222222"/>
          <w:highlight w:val="white"/>
        </w:rPr>
        <w:t>Chiu, C. H., Wang, Y. T., Walther, B. A., &amp; Chao, A. (2014). An improved nonparametric lower bound of species richness via a modified good–</w:t>
      </w:r>
      <w:proofErr w:type="spellStart"/>
      <w:r>
        <w:rPr>
          <w:color w:val="222222"/>
          <w:highlight w:val="white"/>
        </w:rPr>
        <w:t>turing</w:t>
      </w:r>
      <w:proofErr w:type="spellEnd"/>
      <w:r>
        <w:rPr>
          <w:color w:val="222222"/>
          <w:highlight w:val="white"/>
        </w:rPr>
        <w:t xml:space="preserve"> frequency formula. </w:t>
      </w:r>
      <w:r>
        <w:rPr>
          <w:i/>
          <w:iCs/>
          <w:color w:val="222222"/>
          <w:highlight w:val="white"/>
        </w:rPr>
        <w:t>Biometrics</w:t>
      </w:r>
      <w:r>
        <w:rPr>
          <w:color w:val="222222"/>
          <w:highlight w:val="white"/>
        </w:rPr>
        <w:t>, </w:t>
      </w:r>
      <w:r>
        <w:rPr>
          <w:i/>
          <w:iCs/>
          <w:color w:val="222222"/>
          <w:highlight w:val="white"/>
        </w:rPr>
        <w:t>70</w:t>
      </w:r>
      <w:r>
        <w:rPr>
          <w:color w:val="222222"/>
          <w:highlight w:val="white"/>
        </w:rPr>
        <w:t>(3), 671-682.</w:t>
      </w:r>
      <w:r>
        <w:t xml:space="preserve"> </w:t>
      </w:r>
    </w:p>
  </w:comment>
  <w:comment w:id="217" w:author="昱嫻 郭" w:date="2024-03-27T10:44:00Z" w:initials="昱郭">
    <w:p w14:paraId="29FA003F" w14:textId="77777777" w:rsidR="003F3C66" w:rsidRDefault="003F3C66" w:rsidP="003F3C66">
      <w:pPr>
        <w:pStyle w:val="af7"/>
      </w:pPr>
      <w:r>
        <w:rPr>
          <w:rStyle w:val="af6"/>
        </w:rPr>
        <w:annotationRef/>
      </w:r>
      <w:r>
        <w:rPr>
          <w:color w:val="222222"/>
          <w:highlight w:val="white"/>
        </w:rPr>
        <w:t xml:space="preserve">Chao, A., Hwang, W. H., Chen, Y. C., &amp; </w:t>
      </w:r>
      <w:proofErr w:type="spellStart"/>
      <w:r>
        <w:rPr>
          <w:color w:val="222222"/>
          <w:highlight w:val="white"/>
        </w:rPr>
        <w:t>Kuo</w:t>
      </w:r>
      <w:proofErr w:type="spellEnd"/>
      <w:r>
        <w:rPr>
          <w:color w:val="222222"/>
          <w:highlight w:val="white"/>
        </w:rPr>
        <w:t>, C. Y. (2000). Estimating the number of shared species in two communities. </w:t>
      </w:r>
      <w:proofErr w:type="spellStart"/>
      <w:r>
        <w:rPr>
          <w:i/>
          <w:iCs/>
          <w:color w:val="222222"/>
          <w:highlight w:val="white"/>
        </w:rPr>
        <w:t>Statistica</w:t>
      </w:r>
      <w:proofErr w:type="spellEnd"/>
      <w:r>
        <w:rPr>
          <w:i/>
          <w:iCs/>
          <w:color w:val="222222"/>
          <w:highlight w:val="white"/>
        </w:rPr>
        <w:t xml:space="preserve"> </w:t>
      </w:r>
      <w:proofErr w:type="spellStart"/>
      <w:r>
        <w:rPr>
          <w:i/>
          <w:iCs/>
          <w:color w:val="222222"/>
          <w:highlight w:val="white"/>
        </w:rPr>
        <w:t>sinica</w:t>
      </w:r>
      <w:proofErr w:type="spellEnd"/>
      <w:r>
        <w:rPr>
          <w:color w:val="222222"/>
          <w:highlight w:val="white"/>
        </w:rPr>
        <w:t>, 227-246.</w:t>
      </w:r>
      <w:r>
        <w:t xml:space="preserve"> </w:t>
      </w:r>
    </w:p>
  </w:comment>
  <w:comment w:id="218" w:author="昱嫻 郭" w:date="2024-03-27T10:45:00Z" w:initials="昱郭">
    <w:p w14:paraId="76E82A81" w14:textId="77777777" w:rsidR="003F3C66" w:rsidRDefault="003F3C66" w:rsidP="003F3C66">
      <w:pPr>
        <w:pStyle w:val="af7"/>
      </w:pPr>
      <w:r>
        <w:rPr>
          <w:rStyle w:val="af6"/>
        </w:rPr>
        <w:annotationRef/>
      </w:r>
      <w:r>
        <w:rPr>
          <w:color w:val="222222"/>
          <w:highlight w:val="white"/>
        </w:rPr>
        <w:t xml:space="preserve">Pan, H. Y., Chao, A., &amp; </w:t>
      </w:r>
      <w:proofErr w:type="spellStart"/>
      <w:r>
        <w:rPr>
          <w:color w:val="222222"/>
          <w:highlight w:val="white"/>
        </w:rPr>
        <w:t>Foissner</w:t>
      </w:r>
      <w:proofErr w:type="spellEnd"/>
      <w:r>
        <w:rPr>
          <w:color w:val="222222"/>
          <w:highlight w:val="white"/>
        </w:rPr>
        <w:t>, W. (2009). A nonparametric lower bound for the number of species shared by multiple communities. </w:t>
      </w:r>
      <w:r>
        <w:rPr>
          <w:i/>
          <w:iCs/>
          <w:color w:val="222222"/>
          <w:highlight w:val="white"/>
        </w:rPr>
        <w:t>Journal of agricultural, biological, and environmental statistics</w:t>
      </w:r>
      <w:r>
        <w:rPr>
          <w:color w:val="222222"/>
          <w:highlight w:val="white"/>
        </w:rPr>
        <w:t>, </w:t>
      </w:r>
      <w:r>
        <w:rPr>
          <w:i/>
          <w:iCs/>
          <w:color w:val="222222"/>
          <w:highlight w:val="white"/>
        </w:rPr>
        <w:t>14</w:t>
      </w:r>
      <w:r>
        <w:rPr>
          <w:color w:val="222222"/>
          <w:highlight w:val="white"/>
        </w:rPr>
        <w:t>, 452-468.</w:t>
      </w:r>
      <w:r>
        <w:t xml:space="preserve"> </w:t>
      </w:r>
    </w:p>
  </w:comment>
  <w:comment w:id="221" w:author="昱嫻 郭" w:date="2024-03-27T10:49:00Z" w:initials="昱郭">
    <w:p w14:paraId="2B8347AA" w14:textId="77777777" w:rsidR="003F3C66" w:rsidRDefault="003F3C66" w:rsidP="003F3C66">
      <w:pPr>
        <w:pStyle w:val="af7"/>
      </w:pPr>
      <w:r>
        <w:rPr>
          <w:rStyle w:val="af6"/>
        </w:rPr>
        <w:annotationRef/>
      </w:r>
      <w:r>
        <w:t>Chao, A., &amp; Lin, C. W. (2012). Nonparametric lower bounds for species richness and shared species richness under sampling without replacement. Biometrics, 68(3), 912-921.</w:t>
      </w:r>
    </w:p>
  </w:comment>
  <w:comment w:id="222" w:author="昱嫻 郭" w:date="2024-03-31T09:33:00Z" w:initials="昱郭">
    <w:p w14:paraId="4C1F9BDD" w14:textId="77777777" w:rsidR="003F3C66" w:rsidRDefault="003F3C66" w:rsidP="003F3C66">
      <w:pPr>
        <w:pStyle w:val="af7"/>
      </w:pPr>
      <w:r>
        <w:rPr>
          <w:rStyle w:val="af6"/>
        </w:rPr>
        <w:annotationRef/>
      </w:r>
      <w:r>
        <w:t>?</w:t>
      </w:r>
    </w:p>
  </w:comment>
  <w:comment w:id="223" w:author="昱嫻 郭" w:date="2024-03-28T09:19:00Z" w:initials="昱郭">
    <w:p w14:paraId="1F18FA6A" w14:textId="77777777" w:rsidR="00C32A35" w:rsidRDefault="00C32A35" w:rsidP="00C32A35">
      <w:pPr>
        <w:pStyle w:val="af7"/>
      </w:pPr>
      <w:r>
        <w:rPr>
          <w:rStyle w:val="af6"/>
        </w:rPr>
        <w:annotationRef/>
      </w:r>
      <w:r>
        <w:rPr>
          <w:color w:val="1C1D1E"/>
          <w:highlight w:val="white"/>
        </w:rPr>
        <w:t>Chiu, C. H., Wang, Y. T., Walther, B. A., &amp; Chao, A. (2014). An improved nonparametric lower bound of species richness via a modified good–</w:t>
      </w:r>
      <w:proofErr w:type="spellStart"/>
      <w:r>
        <w:rPr>
          <w:color w:val="1C1D1E"/>
          <w:highlight w:val="white"/>
        </w:rPr>
        <w:t>turing</w:t>
      </w:r>
      <w:proofErr w:type="spellEnd"/>
      <w:r>
        <w:rPr>
          <w:color w:val="1C1D1E"/>
          <w:highlight w:val="white"/>
        </w:rPr>
        <w:t xml:space="preserve"> frequency formula. </w:t>
      </w:r>
      <w:r>
        <w:rPr>
          <w:i/>
          <w:iCs/>
          <w:color w:val="1C1D1E"/>
          <w:highlight w:val="white"/>
        </w:rPr>
        <w:t>Biometrics</w:t>
      </w:r>
      <w:r>
        <w:rPr>
          <w:color w:val="1C1D1E"/>
          <w:highlight w:val="white"/>
        </w:rPr>
        <w:t>, </w:t>
      </w:r>
      <w:r>
        <w:rPr>
          <w:b/>
          <w:bCs/>
          <w:color w:val="1C1D1E"/>
          <w:highlight w:val="white"/>
        </w:rPr>
        <w:t>70</w:t>
      </w:r>
      <w:r>
        <w:rPr>
          <w:color w:val="1C1D1E"/>
          <w:highlight w:val="white"/>
        </w:rPr>
        <w:t>(3), 671–682.</w:t>
      </w:r>
      <w:r>
        <w:t xml:space="preserve"> </w:t>
      </w:r>
    </w:p>
  </w:comment>
  <w:comment w:id="228" w:author="昱嫻 郭" w:date="2024-03-27T10:09:00Z" w:initials="昱郭">
    <w:p w14:paraId="7133D6D0" w14:textId="77777777" w:rsidR="004E3298" w:rsidRDefault="00BC4694" w:rsidP="004E3298">
      <w:pPr>
        <w:pStyle w:val="af7"/>
      </w:pPr>
      <w:r>
        <w:rPr>
          <w:rStyle w:val="af6"/>
        </w:rPr>
        <w:annotationRef/>
      </w:r>
      <w:r w:rsidR="004E3298">
        <w:t>Chiu, C. H. (2022). Incidence‐data‐based species richness estimation via a Beta‐Binomial model. Methods in Ecology and Evolution, 13(11), 2546-2558.</w:t>
      </w:r>
    </w:p>
  </w:comment>
  <w:comment w:id="244" w:author="昱嫻 郭" w:date="2024-03-27T10:10:00Z" w:initials="昱郭">
    <w:p w14:paraId="1E223DC7" w14:textId="0FFADB58" w:rsidR="00BC4694" w:rsidRDefault="00BC4694" w:rsidP="00BC4694">
      <w:pPr>
        <w:pStyle w:val="af7"/>
      </w:pPr>
      <w:r>
        <w:rPr>
          <w:rStyle w:val="af6"/>
        </w:rPr>
        <w:annotationRef/>
      </w:r>
      <w:r>
        <w:t>Shen, T. J., &amp; He, F. (2008). An incidence‐based richness estimator for quadrats sampled without replacement. Ecology, 89(7), 2052-2060.</w:t>
      </w:r>
    </w:p>
  </w:comment>
  <w:comment w:id="245" w:author="昱嫻 郭" w:date="2024-03-27T10:11:00Z" w:initials="昱郭">
    <w:p w14:paraId="09178EC2" w14:textId="77777777" w:rsidR="00BC4694" w:rsidRDefault="00BC4694" w:rsidP="00BC4694">
      <w:pPr>
        <w:pStyle w:val="af7"/>
      </w:pPr>
      <w:r>
        <w:rPr>
          <w:rStyle w:val="af6"/>
        </w:rPr>
        <w:annotationRef/>
      </w:r>
      <w:r>
        <w:t>Chiu, C. H. (2023). A species richness estimator for sample‐based incidence data sampled without replacement. Methods in Ecology and Evolution.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2DDA4A8" w15:done="0"/>
  <w15:commentEx w15:paraId="7C029E77" w15:done="0"/>
  <w15:commentEx w15:paraId="0B86287B" w15:done="0"/>
  <w15:commentEx w15:paraId="34CBA3DE" w15:done="0"/>
  <w15:commentEx w15:paraId="035A436F" w15:done="0"/>
  <w15:commentEx w15:paraId="38D9AD40" w15:done="0"/>
  <w15:commentEx w15:paraId="11D8455F" w15:done="0"/>
  <w15:commentEx w15:paraId="30EA0E2D" w15:done="0"/>
  <w15:commentEx w15:paraId="1E2EA4D3" w15:done="0"/>
  <w15:commentEx w15:paraId="7E75E946" w15:done="0"/>
  <w15:commentEx w15:paraId="0C830C3B" w15:done="0"/>
  <w15:commentEx w15:paraId="1A78F932" w15:done="0"/>
  <w15:commentEx w15:paraId="2DFCAAC3" w15:done="0"/>
  <w15:commentEx w15:paraId="04D6B68E" w15:done="0"/>
  <w15:commentEx w15:paraId="512FCC23" w15:done="0"/>
  <w15:commentEx w15:paraId="29C425E4" w15:done="0"/>
  <w15:commentEx w15:paraId="64EE6DDF" w15:done="0"/>
  <w15:commentEx w15:paraId="29FA003F" w15:done="0"/>
  <w15:commentEx w15:paraId="76E82A81" w15:done="0"/>
  <w15:commentEx w15:paraId="2B8347AA" w15:done="0"/>
  <w15:commentEx w15:paraId="4C1F9BDD" w15:done="0"/>
  <w15:commentEx w15:paraId="1F18FA6A" w15:done="0"/>
  <w15:commentEx w15:paraId="7133D6D0" w15:done="0"/>
  <w15:commentEx w15:paraId="1E223DC7" w15:done="0"/>
  <w15:commentEx w15:paraId="09178E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BE2B2A3" w16cex:dateUtc="2024-04-02T14:23:00Z"/>
  <w16cex:commentExtensible w16cex:durableId="6171907B" w16cex:dateUtc="2024-04-02T14:22:00Z"/>
  <w16cex:commentExtensible w16cex:durableId="2F159D0F" w16cex:dateUtc="2024-04-03T02:56:00Z"/>
  <w16cex:commentExtensible w16cex:durableId="21FDDCC2" w16cex:dateUtc="2024-04-03T06:48:00Z"/>
  <w16cex:commentExtensible w16cex:durableId="5AFCAD9C" w16cex:dateUtc="2024-04-03T06:48:00Z"/>
  <w16cex:commentExtensible w16cex:durableId="0FECA7BD" w16cex:dateUtc="2024-04-03T06:49:00Z"/>
  <w16cex:commentExtensible w16cex:durableId="61E3DA2F" w16cex:dateUtc="2024-04-03T06:49:00Z"/>
  <w16cex:commentExtensible w16cex:durableId="7BEEA96D" w16cex:dateUtc="2024-04-03T12:52:00Z"/>
  <w16cex:commentExtensible w16cex:durableId="7DEE09B8" w16cex:dateUtc="2024-04-03T12:47:00Z"/>
  <w16cex:commentExtensible w16cex:durableId="06CCD1D9" w16cex:dateUtc="2024-04-03T13:16:00Z"/>
  <w16cex:commentExtensible w16cex:durableId="176319B3" w16cex:dateUtc="2024-04-03T13:16:00Z"/>
  <w16cex:commentExtensible w16cex:durableId="3049EC26" w16cex:dateUtc="2024-04-03T13:51:00Z"/>
  <w16cex:commentExtensible w16cex:durableId="05C400A5" w16cex:dateUtc="2024-04-03T13:50:00Z"/>
  <w16cex:commentExtensible w16cex:durableId="103EA3B3" w16cex:dateUtc="2024-04-03T13:50:00Z"/>
  <w16cex:commentExtensible w16cex:durableId="2C5D3635" w16cex:dateUtc="2024-04-03T13:50:00Z"/>
  <w16cex:commentExtensible w16cex:durableId="55542847" w16cex:dateUtc="2024-03-27T02:42:00Z"/>
  <w16cex:commentExtensible w16cex:durableId="1322F584" w16cex:dateUtc="2024-03-27T02:43:00Z"/>
  <w16cex:commentExtensible w16cex:durableId="51EB68AB" w16cex:dateUtc="2024-03-27T02:44:00Z"/>
  <w16cex:commentExtensible w16cex:durableId="1E415906" w16cex:dateUtc="2024-03-27T02:45:00Z"/>
  <w16cex:commentExtensible w16cex:durableId="7EEF439D" w16cex:dateUtc="2024-03-27T02:49:00Z"/>
  <w16cex:commentExtensible w16cex:durableId="01F38157" w16cex:dateUtc="2024-03-31T01:33:00Z"/>
  <w16cex:commentExtensible w16cex:durableId="08F614E6" w16cex:dateUtc="2024-03-28T01:19:00Z"/>
  <w16cex:commentExtensible w16cex:durableId="6D73C7C8" w16cex:dateUtc="2024-03-27T02:09:00Z"/>
  <w16cex:commentExtensible w16cex:durableId="4097F9AC" w16cex:dateUtc="2024-03-27T02:10:00Z"/>
  <w16cex:commentExtensible w16cex:durableId="071999FF" w16cex:dateUtc="2024-03-27T02: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2DDA4A8" w16cid:durableId="4BE2B2A3"/>
  <w16cid:commentId w16cid:paraId="7C029E77" w16cid:durableId="6171907B"/>
  <w16cid:commentId w16cid:paraId="0B86287B" w16cid:durableId="2F159D0F"/>
  <w16cid:commentId w16cid:paraId="34CBA3DE" w16cid:durableId="21FDDCC2"/>
  <w16cid:commentId w16cid:paraId="035A436F" w16cid:durableId="5AFCAD9C"/>
  <w16cid:commentId w16cid:paraId="38D9AD40" w16cid:durableId="0FECA7BD"/>
  <w16cid:commentId w16cid:paraId="11D8455F" w16cid:durableId="61E3DA2F"/>
  <w16cid:commentId w16cid:paraId="30EA0E2D" w16cid:durableId="7BEEA96D"/>
  <w16cid:commentId w16cid:paraId="1E2EA4D3" w16cid:durableId="7DEE09B8"/>
  <w16cid:commentId w16cid:paraId="7E75E946" w16cid:durableId="06CCD1D9"/>
  <w16cid:commentId w16cid:paraId="0C830C3B" w16cid:durableId="176319B3"/>
  <w16cid:commentId w16cid:paraId="1A78F932" w16cid:durableId="3049EC26"/>
  <w16cid:commentId w16cid:paraId="2DFCAAC3" w16cid:durableId="05C400A5"/>
  <w16cid:commentId w16cid:paraId="04D6B68E" w16cid:durableId="103EA3B3"/>
  <w16cid:commentId w16cid:paraId="512FCC23" w16cid:durableId="2C5D3635"/>
  <w16cid:commentId w16cid:paraId="29C425E4" w16cid:durableId="55542847"/>
  <w16cid:commentId w16cid:paraId="64EE6DDF" w16cid:durableId="1322F584"/>
  <w16cid:commentId w16cid:paraId="29FA003F" w16cid:durableId="51EB68AB"/>
  <w16cid:commentId w16cid:paraId="76E82A81" w16cid:durableId="1E415906"/>
  <w16cid:commentId w16cid:paraId="2B8347AA" w16cid:durableId="7EEF439D"/>
  <w16cid:commentId w16cid:paraId="4C1F9BDD" w16cid:durableId="01F38157"/>
  <w16cid:commentId w16cid:paraId="1F18FA6A" w16cid:durableId="08F614E6"/>
  <w16cid:commentId w16cid:paraId="7133D6D0" w16cid:durableId="6D73C7C8"/>
  <w16cid:commentId w16cid:paraId="1E223DC7" w16cid:durableId="4097F9AC"/>
  <w16cid:commentId w16cid:paraId="09178EC2" w16cid:durableId="071999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9016C" w14:textId="77777777" w:rsidR="009D4173" w:rsidRDefault="009D4173" w:rsidP="00F5711D">
      <w:pPr>
        <w:spacing w:line="240" w:lineRule="auto"/>
      </w:pPr>
      <w:r>
        <w:separator/>
      </w:r>
    </w:p>
  </w:endnote>
  <w:endnote w:type="continuationSeparator" w:id="0">
    <w:p w14:paraId="1C7164B8" w14:textId="77777777" w:rsidR="009D4173" w:rsidRDefault="009D4173" w:rsidP="00F571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2010601000101010101"/>
    <w:charset w:val="88"/>
    <w:family w:val="auto"/>
    <w:pitch w:val="variable"/>
    <w:sig w:usb0="00000001" w:usb1="08080000" w:usb2="00000010" w:usb3="00000000" w:csb0="00100001"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9037895"/>
      <w:docPartObj>
        <w:docPartGallery w:val="Page Numbers (Bottom of Page)"/>
        <w:docPartUnique/>
      </w:docPartObj>
    </w:sdtPr>
    <w:sdtContent>
      <w:p w14:paraId="247AC7FF" w14:textId="4DFC46F0" w:rsidR="00C51F52" w:rsidRDefault="00C51F52">
        <w:pPr>
          <w:pStyle w:val="af4"/>
          <w:jc w:val="center"/>
        </w:pPr>
        <w:r>
          <w:fldChar w:fldCharType="begin"/>
        </w:r>
        <w:r>
          <w:instrText>PAGE   \* MERGEFORMAT</w:instrText>
        </w:r>
        <w:r>
          <w:fldChar w:fldCharType="separate"/>
        </w:r>
        <w:r>
          <w:rPr>
            <w:lang w:val="zh-TW"/>
          </w:rPr>
          <w:t>2</w:t>
        </w:r>
        <w:r>
          <w:fldChar w:fldCharType="end"/>
        </w:r>
      </w:p>
    </w:sdtContent>
  </w:sdt>
  <w:p w14:paraId="71CCEE24" w14:textId="77777777" w:rsidR="00C51F52" w:rsidRDefault="00C51F52">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344958"/>
      <w:docPartObj>
        <w:docPartGallery w:val="Page Numbers (Bottom of Page)"/>
        <w:docPartUnique/>
      </w:docPartObj>
    </w:sdtPr>
    <w:sdtContent>
      <w:p w14:paraId="35FC3459" w14:textId="77777777" w:rsidR="002E27E1" w:rsidRDefault="002E27E1">
        <w:pPr>
          <w:pStyle w:val="af4"/>
          <w:jc w:val="center"/>
        </w:pPr>
        <w:r>
          <w:fldChar w:fldCharType="begin"/>
        </w:r>
        <w:r>
          <w:instrText>PAGE   \* MERGEFORMAT</w:instrText>
        </w:r>
        <w:r>
          <w:fldChar w:fldCharType="separate"/>
        </w:r>
        <w:r>
          <w:rPr>
            <w:lang w:val="zh-TW"/>
          </w:rPr>
          <w:t>2</w:t>
        </w:r>
        <w:r>
          <w:fldChar w:fldCharType="end"/>
        </w:r>
      </w:p>
    </w:sdtContent>
  </w:sdt>
  <w:p w14:paraId="2770F813" w14:textId="77777777" w:rsidR="002E27E1" w:rsidRDefault="002E27E1">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268A56" w14:textId="77777777" w:rsidR="009D4173" w:rsidRDefault="009D4173" w:rsidP="00F5711D">
      <w:pPr>
        <w:spacing w:line="240" w:lineRule="auto"/>
      </w:pPr>
      <w:r>
        <w:separator/>
      </w:r>
    </w:p>
  </w:footnote>
  <w:footnote w:type="continuationSeparator" w:id="0">
    <w:p w14:paraId="11DB62F8" w14:textId="77777777" w:rsidR="009D4173" w:rsidRDefault="009D4173" w:rsidP="00F5711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27D10"/>
    <w:multiLevelType w:val="hybridMultilevel"/>
    <w:tmpl w:val="FE9687B6"/>
    <w:lvl w:ilvl="0" w:tplc="CEEA689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1AF493C"/>
    <w:multiLevelType w:val="multilevel"/>
    <w:tmpl w:val="C868BAA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 w15:restartNumberingAfterBreak="0">
    <w:nsid w:val="02A10AE5"/>
    <w:multiLevelType w:val="hybridMultilevel"/>
    <w:tmpl w:val="B0E61374"/>
    <w:lvl w:ilvl="0" w:tplc="3E4EBC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7A2095A"/>
    <w:multiLevelType w:val="hybridMultilevel"/>
    <w:tmpl w:val="8836EC84"/>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D121EB7"/>
    <w:multiLevelType w:val="multilevel"/>
    <w:tmpl w:val="F2400B4A"/>
    <w:lvl w:ilvl="0">
      <w:start w:val="5"/>
      <w:numFmt w:val="decimal"/>
      <w:lvlText w:val="%1"/>
      <w:lvlJc w:val="left"/>
      <w:pPr>
        <w:ind w:left="360" w:hanging="360"/>
      </w:pPr>
      <w:rPr>
        <w:rFonts w:ascii="Times New Roman" w:eastAsia="標楷體" w:hAnsi="Times New Roman" w:cs="Times New Roman" w:hint="default"/>
        <w:color w:val="467886" w:themeColor="hyperlink"/>
        <w:u w:val="single"/>
      </w:rPr>
    </w:lvl>
    <w:lvl w:ilvl="1">
      <w:start w:val="1"/>
      <w:numFmt w:val="decimal"/>
      <w:lvlText w:val="%1.%2"/>
      <w:lvlJc w:val="left"/>
      <w:pPr>
        <w:ind w:left="941" w:hanging="720"/>
      </w:pPr>
      <w:rPr>
        <w:rFonts w:ascii="Times New Roman" w:eastAsia="標楷體" w:hAnsi="Times New Roman" w:cs="Times New Roman" w:hint="default"/>
        <w:color w:val="467886" w:themeColor="hyperlink"/>
        <w:u w:val="single"/>
      </w:rPr>
    </w:lvl>
    <w:lvl w:ilvl="2">
      <w:start w:val="1"/>
      <w:numFmt w:val="decimal"/>
      <w:lvlText w:val="%1.%2.%3"/>
      <w:lvlJc w:val="left"/>
      <w:pPr>
        <w:ind w:left="1162" w:hanging="720"/>
      </w:pPr>
      <w:rPr>
        <w:rFonts w:ascii="Times New Roman" w:eastAsia="標楷體" w:hAnsi="Times New Roman" w:cs="Times New Roman" w:hint="default"/>
        <w:color w:val="467886" w:themeColor="hyperlink"/>
        <w:u w:val="single"/>
      </w:rPr>
    </w:lvl>
    <w:lvl w:ilvl="3">
      <w:start w:val="1"/>
      <w:numFmt w:val="decimal"/>
      <w:lvlText w:val="%1.%2.%3.%4"/>
      <w:lvlJc w:val="left"/>
      <w:pPr>
        <w:ind w:left="1743" w:hanging="1080"/>
      </w:pPr>
      <w:rPr>
        <w:rFonts w:ascii="Times New Roman" w:eastAsia="標楷體" w:hAnsi="Times New Roman" w:cs="Times New Roman" w:hint="default"/>
        <w:color w:val="467886" w:themeColor="hyperlink"/>
        <w:u w:val="single"/>
      </w:rPr>
    </w:lvl>
    <w:lvl w:ilvl="4">
      <w:start w:val="1"/>
      <w:numFmt w:val="decimal"/>
      <w:lvlText w:val="%1.%2.%3.%4.%5"/>
      <w:lvlJc w:val="left"/>
      <w:pPr>
        <w:ind w:left="2324" w:hanging="1440"/>
      </w:pPr>
      <w:rPr>
        <w:rFonts w:ascii="Times New Roman" w:eastAsia="標楷體" w:hAnsi="Times New Roman" w:cs="Times New Roman" w:hint="default"/>
        <w:color w:val="467886" w:themeColor="hyperlink"/>
        <w:u w:val="single"/>
      </w:rPr>
    </w:lvl>
    <w:lvl w:ilvl="5">
      <w:start w:val="1"/>
      <w:numFmt w:val="decimal"/>
      <w:lvlText w:val="%1.%2.%3.%4.%5.%6"/>
      <w:lvlJc w:val="left"/>
      <w:pPr>
        <w:ind w:left="2545" w:hanging="1440"/>
      </w:pPr>
      <w:rPr>
        <w:rFonts w:ascii="Times New Roman" w:eastAsia="標楷體" w:hAnsi="Times New Roman" w:cs="Times New Roman" w:hint="default"/>
        <w:color w:val="467886" w:themeColor="hyperlink"/>
        <w:u w:val="single"/>
      </w:rPr>
    </w:lvl>
    <w:lvl w:ilvl="6">
      <w:start w:val="1"/>
      <w:numFmt w:val="decimal"/>
      <w:lvlText w:val="%1.%2.%3.%4.%5.%6.%7"/>
      <w:lvlJc w:val="left"/>
      <w:pPr>
        <w:ind w:left="3126" w:hanging="1800"/>
      </w:pPr>
      <w:rPr>
        <w:rFonts w:ascii="Times New Roman" w:eastAsia="標楷體" w:hAnsi="Times New Roman" w:cs="Times New Roman" w:hint="default"/>
        <w:color w:val="467886" w:themeColor="hyperlink"/>
        <w:u w:val="single"/>
      </w:rPr>
    </w:lvl>
    <w:lvl w:ilvl="7">
      <w:start w:val="1"/>
      <w:numFmt w:val="decimal"/>
      <w:lvlText w:val="%1.%2.%3.%4.%5.%6.%7.%8"/>
      <w:lvlJc w:val="left"/>
      <w:pPr>
        <w:ind w:left="3707" w:hanging="2160"/>
      </w:pPr>
      <w:rPr>
        <w:rFonts w:ascii="Times New Roman" w:eastAsia="標楷體" w:hAnsi="Times New Roman" w:cs="Times New Roman" w:hint="default"/>
        <w:color w:val="467886" w:themeColor="hyperlink"/>
        <w:u w:val="single"/>
      </w:rPr>
    </w:lvl>
    <w:lvl w:ilvl="8">
      <w:start w:val="1"/>
      <w:numFmt w:val="decimal"/>
      <w:lvlText w:val="%1.%2.%3.%4.%5.%6.%7.%8.%9"/>
      <w:lvlJc w:val="left"/>
      <w:pPr>
        <w:ind w:left="3928" w:hanging="2160"/>
      </w:pPr>
      <w:rPr>
        <w:rFonts w:ascii="Times New Roman" w:eastAsia="標楷體" w:hAnsi="Times New Roman" w:cs="Times New Roman" w:hint="default"/>
        <w:color w:val="467886" w:themeColor="hyperlink"/>
        <w:u w:val="single"/>
      </w:rPr>
    </w:lvl>
  </w:abstractNum>
  <w:abstractNum w:abstractNumId="5" w15:restartNumberingAfterBreak="0">
    <w:nsid w:val="13A90167"/>
    <w:multiLevelType w:val="hybridMultilevel"/>
    <w:tmpl w:val="D9FAD764"/>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15:restartNumberingAfterBreak="0">
    <w:nsid w:val="17EC7BCE"/>
    <w:multiLevelType w:val="hybridMultilevel"/>
    <w:tmpl w:val="AA18C4E8"/>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1BE146B2"/>
    <w:multiLevelType w:val="multilevel"/>
    <w:tmpl w:val="D382C45E"/>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8" w15:restartNumberingAfterBreak="0">
    <w:nsid w:val="1C6B5EAC"/>
    <w:multiLevelType w:val="hybridMultilevel"/>
    <w:tmpl w:val="69C8BCE6"/>
    <w:lvl w:ilvl="0" w:tplc="367C935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DC30B0A"/>
    <w:multiLevelType w:val="hybridMultilevel"/>
    <w:tmpl w:val="56009D4E"/>
    <w:lvl w:ilvl="0" w:tplc="AD981E6C">
      <w:start w:val="1"/>
      <w:numFmt w:val="upperRoman"/>
      <w:lvlText w:val="%1."/>
      <w:lvlJc w:val="left"/>
      <w:pPr>
        <w:ind w:left="1200" w:hanging="720"/>
      </w:pPr>
      <w:rPr>
        <w:rFonts w:hint="default"/>
      </w:r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1EBE0C89"/>
    <w:multiLevelType w:val="multilevel"/>
    <w:tmpl w:val="E9A4FA4E"/>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11" w15:restartNumberingAfterBreak="0">
    <w:nsid w:val="240105F4"/>
    <w:multiLevelType w:val="hybridMultilevel"/>
    <w:tmpl w:val="1D5E2886"/>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28975329"/>
    <w:multiLevelType w:val="multilevel"/>
    <w:tmpl w:val="A0C4042A"/>
    <w:lvl w:ilvl="0">
      <w:start w:val="1"/>
      <w:numFmt w:val="decimal"/>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13" w15:restartNumberingAfterBreak="0">
    <w:nsid w:val="2AE1266D"/>
    <w:multiLevelType w:val="hybridMultilevel"/>
    <w:tmpl w:val="DE5896FC"/>
    <w:lvl w:ilvl="0" w:tplc="5492FCC6">
      <w:numFmt w:val="bullet"/>
      <w:lvlText w:val=""/>
      <w:lvlJc w:val="left"/>
      <w:pPr>
        <w:ind w:left="480" w:hanging="48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2C1A2E96"/>
    <w:multiLevelType w:val="hybridMultilevel"/>
    <w:tmpl w:val="DF1E0DB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2F7B3F05"/>
    <w:multiLevelType w:val="hybridMultilevel"/>
    <w:tmpl w:val="BC663E42"/>
    <w:lvl w:ilvl="0" w:tplc="5492FCC6">
      <w:numFmt w:val="bullet"/>
      <w:lvlText w:val=""/>
      <w:lvlJc w:val="left"/>
      <w:pPr>
        <w:ind w:left="480" w:hanging="480"/>
      </w:pPr>
      <w:rPr>
        <w:rFonts w:ascii="Wingdings" w:eastAsia="標楷體" w:hAnsi="Wingdings" w:cstheme="minorBidi"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 w15:restartNumberingAfterBreak="0">
    <w:nsid w:val="335B70F7"/>
    <w:multiLevelType w:val="hybridMultilevel"/>
    <w:tmpl w:val="A59CF73A"/>
    <w:lvl w:ilvl="0" w:tplc="6D8C15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37E47411"/>
    <w:multiLevelType w:val="multilevel"/>
    <w:tmpl w:val="E200DDB0"/>
    <w:lvl w:ilvl="0">
      <w:start w:val="1"/>
      <w:numFmt w:val="decimal"/>
      <w:lvlText w:val="%1"/>
      <w:lvlJc w:val="left"/>
      <w:pPr>
        <w:ind w:left="480" w:hanging="480"/>
      </w:pPr>
      <w:rPr>
        <w:rFonts w:ascii="Times New Roman" w:eastAsia="標楷體" w:hAnsi="Times New Roman" w:cs="Times New Roman" w:hint="default"/>
        <w:color w:val="467886" w:themeColor="hyperlink"/>
        <w:u w:val="single"/>
      </w:rPr>
    </w:lvl>
    <w:lvl w:ilvl="1">
      <w:start w:val="1"/>
      <w:numFmt w:val="decimal"/>
      <w:lvlText w:val="%1.%2"/>
      <w:lvlJc w:val="left"/>
      <w:pPr>
        <w:ind w:left="720" w:hanging="720"/>
      </w:pPr>
      <w:rPr>
        <w:rFonts w:ascii="Times New Roman" w:eastAsia="標楷體" w:hAnsi="Times New Roman" w:cs="Times New Roman" w:hint="default"/>
        <w:color w:val="467886" w:themeColor="hyperlink"/>
        <w:u w:val="single"/>
      </w:rPr>
    </w:lvl>
    <w:lvl w:ilvl="2">
      <w:start w:val="2"/>
      <w:numFmt w:val="decimal"/>
      <w:lvlText w:val="%1.%2.%3"/>
      <w:lvlJc w:val="left"/>
      <w:pPr>
        <w:ind w:left="720" w:hanging="720"/>
      </w:pPr>
      <w:rPr>
        <w:rFonts w:ascii="Times New Roman" w:eastAsia="標楷體" w:hAnsi="Times New Roman" w:cs="Times New Roman" w:hint="default"/>
        <w:color w:val="467886" w:themeColor="hyperlink"/>
        <w:u w:val="single"/>
      </w:rPr>
    </w:lvl>
    <w:lvl w:ilvl="3">
      <w:start w:val="1"/>
      <w:numFmt w:val="decimal"/>
      <w:lvlText w:val="%1.%2.%3.%4"/>
      <w:lvlJc w:val="left"/>
      <w:pPr>
        <w:ind w:left="1080" w:hanging="1080"/>
      </w:pPr>
      <w:rPr>
        <w:rFonts w:ascii="Times New Roman" w:eastAsia="標楷體" w:hAnsi="Times New Roman" w:cs="Times New Roman" w:hint="default"/>
        <w:color w:val="467886" w:themeColor="hyperlink"/>
        <w:u w:val="single"/>
      </w:rPr>
    </w:lvl>
    <w:lvl w:ilvl="4">
      <w:start w:val="1"/>
      <w:numFmt w:val="decimal"/>
      <w:lvlText w:val="%1.%2.%3.%4.%5"/>
      <w:lvlJc w:val="left"/>
      <w:pPr>
        <w:ind w:left="1440" w:hanging="1440"/>
      </w:pPr>
      <w:rPr>
        <w:rFonts w:ascii="Times New Roman" w:eastAsia="標楷體" w:hAnsi="Times New Roman" w:cs="Times New Roman" w:hint="default"/>
        <w:color w:val="467886" w:themeColor="hyperlink"/>
        <w:u w:val="single"/>
      </w:rPr>
    </w:lvl>
    <w:lvl w:ilvl="5">
      <w:start w:val="1"/>
      <w:numFmt w:val="decimal"/>
      <w:lvlText w:val="%1.%2.%3.%4.%5.%6"/>
      <w:lvlJc w:val="left"/>
      <w:pPr>
        <w:ind w:left="1440" w:hanging="1440"/>
      </w:pPr>
      <w:rPr>
        <w:rFonts w:ascii="Times New Roman" w:eastAsia="標楷體" w:hAnsi="Times New Roman" w:cs="Times New Roman" w:hint="default"/>
        <w:color w:val="467886" w:themeColor="hyperlink"/>
        <w:u w:val="single"/>
      </w:rPr>
    </w:lvl>
    <w:lvl w:ilvl="6">
      <w:start w:val="1"/>
      <w:numFmt w:val="decimal"/>
      <w:lvlText w:val="%1.%2.%3.%4.%5.%6.%7"/>
      <w:lvlJc w:val="left"/>
      <w:pPr>
        <w:ind w:left="1800" w:hanging="1800"/>
      </w:pPr>
      <w:rPr>
        <w:rFonts w:ascii="Times New Roman" w:eastAsia="標楷體" w:hAnsi="Times New Roman" w:cs="Times New Roman" w:hint="default"/>
        <w:color w:val="467886" w:themeColor="hyperlink"/>
        <w:u w:val="single"/>
      </w:rPr>
    </w:lvl>
    <w:lvl w:ilvl="7">
      <w:start w:val="1"/>
      <w:numFmt w:val="decimal"/>
      <w:lvlText w:val="%1.%2.%3.%4.%5.%6.%7.%8"/>
      <w:lvlJc w:val="left"/>
      <w:pPr>
        <w:ind w:left="2160" w:hanging="2160"/>
      </w:pPr>
      <w:rPr>
        <w:rFonts w:ascii="Times New Roman" w:eastAsia="標楷體" w:hAnsi="Times New Roman" w:cs="Times New Roman" w:hint="default"/>
        <w:color w:val="467886" w:themeColor="hyperlink"/>
        <w:u w:val="single"/>
      </w:rPr>
    </w:lvl>
    <w:lvl w:ilvl="8">
      <w:start w:val="1"/>
      <w:numFmt w:val="decimal"/>
      <w:lvlText w:val="%1.%2.%3.%4.%5.%6.%7.%8.%9"/>
      <w:lvlJc w:val="left"/>
      <w:pPr>
        <w:ind w:left="2160" w:hanging="2160"/>
      </w:pPr>
      <w:rPr>
        <w:rFonts w:ascii="Times New Roman" w:eastAsia="標楷體" w:hAnsi="Times New Roman" w:cs="Times New Roman" w:hint="default"/>
        <w:color w:val="467886" w:themeColor="hyperlink"/>
        <w:u w:val="single"/>
      </w:rPr>
    </w:lvl>
  </w:abstractNum>
  <w:abstractNum w:abstractNumId="18" w15:restartNumberingAfterBreak="0">
    <w:nsid w:val="3BA90104"/>
    <w:multiLevelType w:val="hybridMultilevel"/>
    <w:tmpl w:val="81D6945C"/>
    <w:lvl w:ilvl="0" w:tplc="8202E78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9" w15:restartNumberingAfterBreak="0">
    <w:nsid w:val="3C3F7F98"/>
    <w:multiLevelType w:val="multilevel"/>
    <w:tmpl w:val="5CDE45E8"/>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0" w15:restartNumberingAfterBreak="0">
    <w:nsid w:val="48C20B58"/>
    <w:multiLevelType w:val="hybridMultilevel"/>
    <w:tmpl w:val="905EFF88"/>
    <w:lvl w:ilvl="0" w:tplc="73BC62D8">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499F2015"/>
    <w:multiLevelType w:val="multilevel"/>
    <w:tmpl w:val="64FECE42"/>
    <w:lvl w:ilvl="0">
      <w:start w:val="1"/>
      <w:numFmt w:val="decimalFullWidth"/>
      <w:suff w:val="nothing"/>
      <w:lvlText w:val="第%1章"/>
      <w:lvlJc w:val="left"/>
      <w:pPr>
        <w:ind w:left="425" w:hanging="425"/>
      </w:pPr>
      <w:rPr>
        <w:rFonts w:hint="default"/>
      </w:rPr>
    </w:lvl>
    <w:lvl w:ilvl="1">
      <w:start w:val="1"/>
      <w:numFmt w:val="decimalFullWidth"/>
      <w:suff w:val="nothing"/>
      <w:lvlText w:val="第%2節"/>
      <w:lvlJc w:val="left"/>
      <w:pPr>
        <w:ind w:left="992" w:hanging="567"/>
      </w:pPr>
      <w:rPr>
        <w:rFonts w:hint="eastAsia"/>
      </w:rPr>
    </w:lvl>
    <w:lvl w:ilvl="2">
      <w:start w:val="1"/>
      <w:numFmt w:val="decimalFullWidth"/>
      <w:suff w:val="nothing"/>
      <w:lvlText w:val="第%3項"/>
      <w:lvlJc w:val="left"/>
      <w:pPr>
        <w:ind w:left="1418" w:hanging="567"/>
      </w:pPr>
      <w:rPr>
        <w:rFonts w:hint="eastAsia"/>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2" w15:restartNumberingAfterBreak="0">
    <w:nsid w:val="49C55732"/>
    <w:multiLevelType w:val="hybridMultilevel"/>
    <w:tmpl w:val="BD62F612"/>
    <w:lvl w:ilvl="0" w:tplc="CA12BC56">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53A11F08"/>
    <w:multiLevelType w:val="hybridMultilevel"/>
    <w:tmpl w:val="8AEE2E84"/>
    <w:lvl w:ilvl="0" w:tplc="FFFFFFFF">
      <w:start w:val="1"/>
      <w:numFmt w:val="decimal"/>
      <w:lvlText w:val="%1."/>
      <w:lvlJc w:val="left"/>
      <w:pPr>
        <w:ind w:left="480" w:hanging="480"/>
      </w:pPr>
    </w:lvl>
    <w:lvl w:ilvl="1" w:tplc="04090013">
      <w:start w:val="1"/>
      <w:numFmt w:val="upperRoman"/>
      <w:lvlText w:val="%2."/>
      <w:lvlJc w:val="left"/>
      <w:pPr>
        <w:ind w:left="960" w:hanging="480"/>
      </w:p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4" w15:restartNumberingAfterBreak="0">
    <w:nsid w:val="547A21A9"/>
    <w:multiLevelType w:val="hybridMultilevel"/>
    <w:tmpl w:val="1AAEFEAC"/>
    <w:lvl w:ilvl="0" w:tplc="BE2E752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56124A82"/>
    <w:multiLevelType w:val="hybridMultilevel"/>
    <w:tmpl w:val="1A42D84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6" w15:restartNumberingAfterBreak="0">
    <w:nsid w:val="59F8363D"/>
    <w:multiLevelType w:val="hybridMultilevel"/>
    <w:tmpl w:val="336AEA22"/>
    <w:lvl w:ilvl="0" w:tplc="5492FCC6">
      <w:numFmt w:val="bullet"/>
      <w:lvlText w:val=""/>
      <w:lvlJc w:val="left"/>
      <w:pPr>
        <w:ind w:left="360" w:hanging="360"/>
      </w:pPr>
      <w:rPr>
        <w:rFonts w:ascii="Wingdings" w:eastAsia="標楷體"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7" w15:restartNumberingAfterBreak="0">
    <w:nsid w:val="5BDF3EBC"/>
    <w:multiLevelType w:val="multilevel"/>
    <w:tmpl w:val="04242CE0"/>
    <w:lvl w:ilvl="0">
      <w:start w:val="1"/>
      <w:numFmt w:val="decimal"/>
      <w:lvlText w:val="第%1章"/>
      <w:lvlJc w:val="left"/>
      <w:pPr>
        <w:ind w:left="425" w:hanging="425"/>
      </w:pPr>
      <w:rPr>
        <w:rFonts w:ascii="Times New Roman" w:eastAsia="標楷體" w:hAnsi="Times New Roman" w:hint="default"/>
      </w:rPr>
    </w:lvl>
    <w:lvl w:ilvl="1">
      <w:start w:val="1"/>
      <w:numFmt w:val="decimal"/>
      <w:lvlText w:val="%2.%1"/>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28" w15:restartNumberingAfterBreak="0">
    <w:nsid w:val="5D566BBC"/>
    <w:multiLevelType w:val="multilevel"/>
    <w:tmpl w:val="C6A8CA58"/>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29" w15:restartNumberingAfterBreak="0">
    <w:nsid w:val="5E2629C9"/>
    <w:multiLevelType w:val="hybridMultilevel"/>
    <w:tmpl w:val="EC8A0876"/>
    <w:lvl w:ilvl="0" w:tplc="B6AC91C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EE9624D"/>
    <w:multiLevelType w:val="multilevel"/>
    <w:tmpl w:val="DDA8228C"/>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1" w15:restartNumberingAfterBreak="0">
    <w:nsid w:val="61651A6E"/>
    <w:multiLevelType w:val="multilevel"/>
    <w:tmpl w:val="2850E6D8"/>
    <w:lvl w:ilvl="0">
      <w:start w:val="1"/>
      <w:numFmt w:val="decimal"/>
      <w:pStyle w:val="1"/>
      <w:suff w:val="nothing"/>
      <w:lvlText w:val="第%1章"/>
      <w:lvlJc w:val="left"/>
      <w:pPr>
        <w:ind w:left="425" w:hanging="425"/>
      </w:pPr>
      <w:rPr>
        <w:rFonts w:ascii="Times New Roman" w:eastAsia="標楷體" w:hAnsi="Times New Roman" w:hint="default"/>
      </w:rPr>
    </w:lvl>
    <w:lvl w:ilvl="1">
      <w:start w:val="1"/>
      <w:numFmt w:val="decimal"/>
      <w:pStyle w:val="2"/>
      <w:lvlText w:val="%1.%2"/>
      <w:lvlJc w:val="left"/>
      <w:pPr>
        <w:ind w:left="425" w:hanging="425"/>
      </w:pPr>
      <w:rPr>
        <w:rFonts w:ascii="Times New Roman" w:eastAsia="標楷體" w:hAnsi="Times New Roman" w:hint="default"/>
      </w:rPr>
    </w:lvl>
    <w:lvl w:ilvl="2">
      <w:start w:val="1"/>
      <w:numFmt w:val="decimal"/>
      <w:pStyle w:val="3"/>
      <w:lvlText w:val="%1.%2.%3"/>
      <w:lvlJc w:val="left"/>
      <w:pPr>
        <w:ind w:left="425" w:hanging="425"/>
      </w:pPr>
      <w:rPr>
        <w:rFonts w:ascii="Times New Roman" w:eastAsia="標楷體" w:hAnsi="Times New Roman" w:hint="default"/>
      </w:rPr>
    </w:lvl>
    <w:lvl w:ilvl="3">
      <w:start w:val="1"/>
      <w:numFmt w:val="none"/>
      <w:pStyle w:val="4"/>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2" w15:restartNumberingAfterBreak="0">
    <w:nsid w:val="617F0E80"/>
    <w:multiLevelType w:val="hybridMultilevel"/>
    <w:tmpl w:val="BDAE3F66"/>
    <w:lvl w:ilvl="0" w:tplc="04090013">
      <w:start w:val="1"/>
      <w:numFmt w:val="upperRoman"/>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33" w15:restartNumberingAfterBreak="0">
    <w:nsid w:val="689C7DE5"/>
    <w:multiLevelType w:val="hybridMultilevel"/>
    <w:tmpl w:val="338AAEEE"/>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4" w15:restartNumberingAfterBreak="0">
    <w:nsid w:val="6D31477D"/>
    <w:multiLevelType w:val="multilevel"/>
    <w:tmpl w:val="99D64240"/>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1984" w:hanging="708"/>
      </w:pPr>
      <w:rPr>
        <w:rFonts w:hint="eastAsia"/>
      </w:rPr>
    </w:lvl>
    <w:lvl w:ilvl="4">
      <w:start w:val="1"/>
      <w:numFmt w:val="none"/>
      <w:suff w:val="nothing"/>
      <w:lvlText w:val=""/>
      <w:lvlJc w:val="left"/>
      <w:pPr>
        <w:ind w:left="2551" w:hanging="850"/>
      </w:pPr>
      <w:rPr>
        <w:rFonts w:hint="eastAsia"/>
      </w:rPr>
    </w:lvl>
    <w:lvl w:ilvl="5">
      <w:start w:val="1"/>
      <w:numFmt w:val="none"/>
      <w:suff w:val="nothing"/>
      <w:lvlText w:val=""/>
      <w:lvlJc w:val="left"/>
      <w:pPr>
        <w:ind w:left="3260" w:hanging="1134"/>
      </w:pPr>
      <w:rPr>
        <w:rFonts w:hint="eastAsia"/>
      </w:rPr>
    </w:lvl>
    <w:lvl w:ilvl="6">
      <w:start w:val="1"/>
      <w:numFmt w:val="none"/>
      <w:suff w:val="nothing"/>
      <w:lvlText w:val=""/>
      <w:lvlJc w:val="left"/>
      <w:pPr>
        <w:ind w:left="3827" w:hanging="1276"/>
      </w:pPr>
      <w:rPr>
        <w:rFonts w:hint="eastAsia"/>
      </w:rPr>
    </w:lvl>
    <w:lvl w:ilvl="7">
      <w:start w:val="1"/>
      <w:numFmt w:val="none"/>
      <w:suff w:val="nothing"/>
      <w:lvlText w:val=""/>
      <w:lvlJc w:val="left"/>
      <w:pPr>
        <w:ind w:left="4394" w:hanging="1418"/>
      </w:pPr>
      <w:rPr>
        <w:rFonts w:hint="eastAsia"/>
      </w:rPr>
    </w:lvl>
    <w:lvl w:ilvl="8">
      <w:start w:val="1"/>
      <w:numFmt w:val="none"/>
      <w:suff w:val="nothing"/>
      <w:lvlText w:val=""/>
      <w:lvlJc w:val="left"/>
      <w:pPr>
        <w:ind w:left="5102" w:hanging="1700"/>
      </w:pPr>
      <w:rPr>
        <w:rFonts w:hint="eastAsia"/>
      </w:rPr>
    </w:lvl>
  </w:abstractNum>
  <w:abstractNum w:abstractNumId="35" w15:restartNumberingAfterBreak="0">
    <w:nsid w:val="704D0B9F"/>
    <w:multiLevelType w:val="hybridMultilevel"/>
    <w:tmpl w:val="06A4170C"/>
    <w:lvl w:ilvl="0" w:tplc="0409000F">
      <w:start w:val="1"/>
      <w:numFmt w:val="decimal"/>
      <w:lvlText w:val="%1."/>
      <w:lvlJc w:val="left"/>
      <w:pPr>
        <w:ind w:left="840" w:hanging="480"/>
      </w:p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36" w15:restartNumberingAfterBreak="0">
    <w:nsid w:val="7215662D"/>
    <w:multiLevelType w:val="hybridMultilevel"/>
    <w:tmpl w:val="77103332"/>
    <w:lvl w:ilvl="0" w:tplc="FC30756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75F21029"/>
    <w:multiLevelType w:val="multilevel"/>
    <w:tmpl w:val="A9D27BD2"/>
    <w:lvl w:ilvl="0">
      <w:start w:val="1"/>
      <w:numFmt w:val="decimal"/>
      <w:suff w:val="nothing"/>
      <w:lvlText w:val="第%1章"/>
      <w:lvlJc w:val="left"/>
      <w:pPr>
        <w:ind w:left="425" w:hanging="425"/>
      </w:pPr>
      <w:rPr>
        <w:rFonts w:ascii="Times New Roman" w:eastAsia="標楷體" w:hAnsi="Times New Roman" w:hint="default"/>
      </w:rPr>
    </w:lvl>
    <w:lvl w:ilvl="1">
      <w:start w:val="1"/>
      <w:numFmt w:val="decimal"/>
      <w:lvlText w:val="%1.%2"/>
      <w:lvlJc w:val="left"/>
      <w:pPr>
        <w:ind w:left="425" w:hanging="425"/>
      </w:pPr>
      <w:rPr>
        <w:rFonts w:ascii="Times New Roman" w:eastAsia="標楷體" w:hAnsi="Times New Roman" w:hint="default"/>
      </w:rPr>
    </w:lvl>
    <w:lvl w:ilvl="2">
      <w:start w:val="1"/>
      <w:numFmt w:val="decimal"/>
      <w:lvlText w:val="%1.%2.%3"/>
      <w:lvlJc w:val="left"/>
      <w:pPr>
        <w:ind w:left="425" w:hanging="425"/>
      </w:pPr>
      <w:rPr>
        <w:rFonts w:ascii="Times New Roman" w:eastAsia="標楷體" w:hAnsi="Times New Roman" w:hint="default"/>
      </w:rPr>
    </w:lvl>
    <w:lvl w:ilvl="3">
      <w:start w:val="1"/>
      <w:numFmt w:val="none"/>
      <w:suff w:val="nothing"/>
      <w:lvlText w:val=""/>
      <w:lvlJc w:val="left"/>
      <w:pPr>
        <w:ind w:left="425" w:hanging="425"/>
      </w:pPr>
      <w:rPr>
        <w:rFonts w:hint="eastAsia"/>
      </w:rPr>
    </w:lvl>
    <w:lvl w:ilvl="4">
      <w:start w:val="1"/>
      <w:numFmt w:val="none"/>
      <w:suff w:val="nothing"/>
      <w:lvlText w:val=""/>
      <w:lvlJc w:val="left"/>
      <w:pPr>
        <w:ind w:left="425" w:hanging="425"/>
      </w:pPr>
      <w:rPr>
        <w:rFonts w:hint="eastAsia"/>
      </w:rPr>
    </w:lvl>
    <w:lvl w:ilvl="5">
      <w:start w:val="1"/>
      <w:numFmt w:val="none"/>
      <w:suff w:val="nothing"/>
      <w:lvlText w:val=""/>
      <w:lvlJc w:val="left"/>
      <w:pPr>
        <w:ind w:left="425" w:hanging="425"/>
      </w:pPr>
      <w:rPr>
        <w:rFonts w:hint="eastAsia"/>
      </w:rPr>
    </w:lvl>
    <w:lvl w:ilvl="6">
      <w:start w:val="1"/>
      <w:numFmt w:val="none"/>
      <w:suff w:val="nothing"/>
      <w:lvlText w:val=""/>
      <w:lvlJc w:val="left"/>
      <w:pPr>
        <w:ind w:left="425" w:hanging="425"/>
      </w:pPr>
      <w:rPr>
        <w:rFonts w:hint="eastAsia"/>
      </w:rPr>
    </w:lvl>
    <w:lvl w:ilvl="7">
      <w:start w:val="1"/>
      <w:numFmt w:val="none"/>
      <w:suff w:val="nothing"/>
      <w:lvlText w:val=""/>
      <w:lvlJc w:val="left"/>
      <w:pPr>
        <w:ind w:left="425" w:hanging="425"/>
      </w:pPr>
      <w:rPr>
        <w:rFonts w:hint="eastAsia"/>
      </w:rPr>
    </w:lvl>
    <w:lvl w:ilvl="8">
      <w:start w:val="1"/>
      <w:numFmt w:val="none"/>
      <w:suff w:val="nothing"/>
      <w:lvlText w:val=""/>
      <w:lvlJc w:val="left"/>
      <w:pPr>
        <w:ind w:left="425" w:hanging="425"/>
      </w:pPr>
      <w:rPr>
        <w:rFonts w:hint="eastAsia"/>
      </w:rPr>
    </w:lvl>
  </w:abstractNum>
  <w:abstractNum w:abstractNumId="38" w15:restartNumberingAfterBreak="0">
    <w:nsid w:val="7F90002C"/>
    <w:multiLevelType w:val="hybridMultilevel"/>
    <w:tmpl w:val="F418DC04"/>
    <w:lvl w:ilvl="0" w:tplc="023E4CB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7FDE3033"/>
    <w:multiLevelType w:val="hybridMultilevel"/>
    <w:tmpl w:val="F0B4E5B2"/>
    <w:lvl w:ilvl="0" w:tplc="9BC4394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527062116">
    <w:abstractNumId w:val="21"/>
  </w:num>
  <w:num w:numId="2" w16cid:durableId="4284300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82752268">
    <w:abstractNumId w:val="30"/>
  </w:num>
  <w:num w:numId="4" w16cid:durableId="2052724964">
    <w:abstractNumId w:val="26"/>
  </w:num>
  <w:num w:numId="5" w16cid:durableId="1045912991">
    <w:abstractNumId w:val="37"/>
  </w:num>
  <w:num w:numId="6" w16cid:durableId="653946808">
    <w:abstractNumId w:val="37"/>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53926618">
    <w:abstractNumId w:val="25"/>
  </w:num>
  <w:num w:numId="8" w16cid:durableId="858734236">
    <w:abstractNumId w:val="11"/>
  </w:num>
  <w:num w:numId="9" w16cid:durableId="728771164">
    <w:abstractNumId w:val="23"/>
  </w:num>
  <w:num w:numId="10" w16cid:durableId="1376391601">
    <w:abstractNumId w:val="9"/>
  </w:num>
  <w:num w:numId="11" w16cid:durableId="1967195351">
    <w:abstractNumId w:val="0"/>
  </w:num>
  <w:num w:numId="12" w16cid:durableId="1696031137">
    <w:abstractNumId w:val="20"/>
  </w:num>
  <w:num w:numId="13" w16cid:durableId="10690128">
    <w:abstractNumId w:val="2"/>
  </w:num>
  <w:num w:numId="14" w16cid:durableId="1976181587">
    <w:abstractNumId w:val="24"/>
  </w:num>
  <w:num w:numId="15" w16cid:durableId="489054254">
    <w:abstractNumId w:val="36"/>
  </w:num>
  <w:num w:numId="16" w16cid:durableId="15458652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67005193">
    <w:abstractNumId w:val="5"/>
  </w:num>
  <w:num w:numId="18" w16cid:durableId="1923945835">
    <w:abstractNumId w:val="15"/>
  </w:num>
  <w:num w:numId="19" w16cid:durableId="1009983121">
    <w:abstractNumId w:val="39"/>
  </w:num>
  <w:num w:numId="20" w16cid:durableId="1957565803">
    <w:abstractNumId w:val="22"/>
  </w:num>
  <w:num w:numId="21" w16cid:durableId="1787457615">
    <w:abstractNumId w:val="32"/>
  </w:num>
  <w:num w:numId="22" w16cid:durableId="1475633803">
    <w:abstractNumId w:val="16"/>
  </w:num>
  <w:num w:numId="23" w16cid:durableId="412505879">
    <w:abstractNumId w:val="33"/>
  </w:num>
  <w:num w:numId="24" w16cid:durableId="1130900069">
    <w:abstractNumId w:val="6"/>
  </w:num>
  <w:num w:numId="25" w16cid:durableId="787814905">
    <w:abstractNumId w:val="14"/>
  </w:num>
  <w:num w:numId="26" w16cid:durableId="1657303268">
    <w:abstractNumId w:val="13"/>
  </w:num>
  <w:num w:numId="27" w16cid:durableId="20045071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91586048">
    <w:abstractNumId w:val="12"/>
  </w:num>
  <w:num w:numId="29" w16cid:durableId="361631934">
    <w:abstractNumId w:val="12"/>
    <w:lvlOverride w:ilvl="0">
      <w:startOverride w:val="2"/>
    </w:lvlOverride>
    <w:lvlOverride w:ilvl="1">
      <w:startOverride w:val="2"/>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992180084">
    <w:abstractNumId w:val="3"/>
  </w:num>
  <w:num w:numId="31" w16cid:durableId="539321256">
    <w:abstractNumId w:val="38"/>
  </w:num>
  <w:num w:numId="32" w16cid:durableId="1522166700">
    <w:abstractNumId w:val="35"/>
  </w:num>
  <w:num w:numId="33" w16cid:durableId="1543595453">
    <w:abstractNumId w:val="1"/>
  </w:num>
  <w:num w:numId="34" w16cid:durableId="582379641">
    <w:abstractNumId w:val="19"/>
  </w:num>
  <w:num w:numId="35" w16cid:durableId="493379006">
    <w:abstractNumId w:val="7"/>
  </w:num>
  <w:num w:numId="36" w16cid:durableId="1972250536">
    <w:abstractNumId w:val="8"/>
  </w:num>
  <w:num w:numId="37" w16cid:durableId="1545676580">
    <w:abstractNumId w:val="18"/>
  </w:num>
  <w:num w:numId="38" w16cid:durableId="977957037">
    <w:abstractNumId w:val="28"/>
  </w:num>
  <w:num w:numId="39" w16cid:durableId="801583362">
    <w:abstractNumId w:val="29"/>
  </w:num>
  <w:num w:numId="40" w16cid:durableId="306592287">
    <w:abstractNumId w:val="34"/>
  </w:num>
  <w:num w:numId="41" w16cid:durableId="163027755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61986808">
    <w:abstractNumId w:val="27"/>
  </w:num>
  <w:num w:numId="43" w16cid:durableId="723139350">
    <w:abstractNumId w:val="17"/>
  </w:num>
  <w:num w:numId="44" w16cid:durableId="1703938000">
    <w:abstractNumId w:val="31"/>
  </w:num>
  <w:num w:numId="45" w16cid:durableId="859775787">
    <w:abstractNumId w:val="4"/>
  </w:num>
  <w:num w:numId="46" w16cid:durableId="206525459">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un-Huo Chiu">
    <w15:presenceInfo w15:providerId="None" w15:userId="Chun-Huo Chiu"/>
  </w15:person>
  <w15:person w15:author="昱嫻 郭">
    <w15:presenceInfo w15:providerId="Windows Live" w15:userId="18b9065cda2bb46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bordersDoNotSurroundHeader/>
  <w:bordersDoNotSurroundFooter/>
  <w:proofState w:spelling="clean" w:grammar="clean"/>
  <w:trackRevisions/>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36D"/>
    <w:rsid w:val="00006C9B"/>
    <w:rsid w:val="00012EC0"/>
    <w:rsid w:val="00026EA1"/>
    <w:rsid w:val="000302B3"/>
    <w:rsid w:val="00040BFF"/>
    <w:rsid w:val="00042B18"/>
    <w:rsid w:val="000478E3"/>
    <w:rsid w:val="00060026"/>
    <w:rsid w:val="000622ED"/>
    <w:rsid w:val="00077F6C"/>
    <w:rsid w:val="00081464"/>
    <w:rsid w:val="00087255"/>
    <w:rsid w:val="00087503"/>
    <w:rsid w:val="000A0762"/>
    <w:rsid w:val="000D12AD"/>
    <w:rsid w:val="000E2F24"/>
    <w:rsid w:val="000E4E15"/>
    <w:rsid w:val="001025CB"/>
    <w:rsid w:val="00103657"/>
    <w:rsid w:val="00105731"/>
    <w:rsid w:val="00116AE1"/>
    <w:rsid w:val="00143B45"/>
    <w:rsid w:val="00145F4D"/>
    <w:rsid w:val="00150749"/>
    <w:rsid w:val="00153C0B"/>
    <w:rsid w:val="00156F98"/>
    <w:rsid w:val="00172EE0"/>
    <w:rsid w:val="00175B1B"/>
    <w:rsid w:val="0018098A"/>
    <w:rsid w:val="00184CD3"/>
    <w:rsid w:val="00185FF6"/>
    <w:rsid w:val="001A22BB"/>
    <w:rsid w:val="001A3D51"/>
    <w:rsid w:val="001B1861"/>
    <w:rsid w:val="001E1110"/>
    <w:rsid w:val="001E4A8D"/>
    <w:rsid w:val="001F2206"/>
    <w:rsid w:val="00205465"/>
    <w:rsid w:val="00211F29"/>
    <w:rsid w:val="002144E3"/>
    <w:rsid w:val="00214A92"/>
    <w:rsid w:val="002174D4"/>
    <w:rsid w:val="00235ECC"/>
    <w:rsid w:val="00236EB4"/>
    <w:rsid w:val="002844B8"/>
    <w:rsid w:val="00287953"/>
    <w:rsid w:val="002D358B"/>
    <w:rsid w:val="002E0F2F"/>
    <w:rsid w:val="002E27E1"/>
    <w:rsid w:val="002F40E8"/>
    <w:rsid w:val="003151C2"/>
    <w:rsid w:val="003241C8"/>
    <w:rsid w:val="00331994"/>
    <w:rsid w:val="003365FE"/>
    <w:rsid w:val="003371B2"/>
    <w:rsid w:val="00337970"/>
    <w:rsid w:val="00347D44"/>
    <w:rsid w:val="00350C65"/>
    <w:rsid w:val="00354110"/>
    <w:rsid w:val="00362810"/>
    <w:rsid w:val="00373A28"/>
    <w:rsid w:val="003761E4"/>
    <w:rsid w:val="003A387B"/>
    <w:rsid w:val="003A55BF"/>
    <w:rsid w:val="003D2F9B"/>
    <w:rsid w:val="003F3C66"/>
    <w:rsid w:val="00406A68"/>
    <w:rsid w:val="0042112A"/>
    <w:rsid w:val="00426BE1"/>
    <w:rsid w:val="004470B2"/>
    <w:rsid w:val="004653CB"/>
    <w:rsid w:val="0049310B"/>
    <w:rsid w:val="00494755"/>
    <w:rsid w:val="00497619"/>
    <w:rsid w:val="004A19EB"/>
    <w:rsid w:val="004A4109"/>
    <w:rsid w:val="004A4375"/>
    <w:rsid w:val="004B4FEC"/>
    <w:rsid w:val="004D3E82"/>
    <w:rsid w:val="004D5AE8"/>
    <w:rsid w:val="004E2752"/>
    <w:rsid w:val="004E3298"/>
    <w:rsid w:val="004E6A01"/>
    <w:rsid w:val="004F03B1"/>
    <w:rsid w:val="004F196F"/>
    <w:rsid w:val="004F1E75"/>
    <w:rsid w:val="004F2E60"/>
    <w:rsid w:val="004F359F"/>
    <w:rsid w:val="00541EEE"/>
    <w:rsid w:val="00565AE9"/>
    <w:rsid w:val="00572193"/>
    <w:rsid w:val="005A1565"/>
    <w:rsid w:val="005B0F6C"/>
    <w:rsid w:val="005B317F"/>
    <w:rsid w:val="005C5B4D"/>
    <w:rsid w:val="005E0DF4"/>
    <w:rsid w:val="005F7119"/>
    <w:rsid w:val="00634FB1"/>
    <w:rsid w:val="00640AB4"/>
    <w:rsid w:val="00642A73"/>
    <w:rsid w:val="00666098"/>
    <w:rsid w:val="00667867"/>
    <w:rsid w:val="0067165D"/>
    <w:rsid w:val="00673B69"/>
    <w:rsid w:val="0067684C"/>
    <w:rsid w:val="006774A0"/>
    <w:rsid w:val="00682F22"/>
    <w:rsid w:val="00683B81"/>
    <w:rsid w:val="00687421"/>
    <w:rsid w:val="006909BC"/>
    <w:rsid w:val="006B0F64"/>
    <w:rsid w:val="006C29AC"/>
    <w:rsid w:val="006C6845"/>
    <w:rsid w:val="006D357C"/>
    <w:rsid w:val="006E2236"/>
    <w:rsid w:val="00705CBB"/>
    <w:rsid w:val="00713434"/>
    <w:rsid w:val="00715DC7"/>
    <w:rsid w:val="007353BE"/>
    <w:rsid w:val="0073583A"/>
    <w:rsid w:val="007560F0"/>
    <w:rsid w:val="007577C0"/>
    <w:rsid w:val="00757F92"/>
    <w:rsid w:val="00765A86"/>
    <w:rsid w:val="0077177E"/>
    <w:rsid w:val="00772A66"/>
    <w:rsid w:val="007B482A"/>
    <w:rsid w:val="007D7878"/>
    <w:rsid w:val="007F1886"/>
    <w:rsid w:val="007F571A"/>
    <w:rsid w:val="00800DB1"/>
    <w:rsid w:val="00801DCD"/>
    <w:rsid w:val="00845EA1"/>
    <w:rsid w:val="00850EE4"/>
    <w:rsid w:val="00876A70"/>
    <w:rsid w:val="00897CC6"/>
    <w:rsid w:val="008A6038"/>
    <w:rsid w:val="008A67AC"/>
    <w:rsid w:val="008A6992"/>
    <w:rsid w:val="008B0BD9"/>
    <w:rsid w:val="008B191B"/>
    <w:rsid w:val="008B6147"/>
    <w:rsid w:val="008B7922"/>
    <w:rsid w:val="008C0D96"/>
    <w:rsid w:val="008E5BC4"/>
    <w:rsid w:val="008F27F2"/>
    <w:rsid w:val="008F7FED"/>
    <w:rsid w:val="009014D3"/>
    <w:rsid w:val="009127F2"/>
    <w:rsid w:val="009162D3"/>
    <w:rsid w:val="0091704B"/>
    <w:rsid w:val="009213E2"/>
    <w:rsid w:val="00922C85"/>
    <w:rsid w:val="00935CC7"/>
    <w:rsid w:val="00936468"/>
    <w:rsid w:val="009410FB"/>
    <w:rsid w:val="00942B5E"/>
    <w:rsid w:val="00947125"/>
    <w:rsid w:val="00957766"/>
    <w:rsid w:val="009653CA"/>
    <w:rsid w:val="00966A26"/>
    <w:rsid w:val="0097554F"/>
    <w:rsid w:val="009A68B7"/>
    <w:rsid w:val="009A79F4"/>
    <w:rsid w:val="009C3440"/>
    <w:rsid w:val="009D4173"/>
    <w:rsid w:val="009D47CB"/>
    <w:rsid w:val="009E3F33"/>
    <w:rsid w:val="009F36CC"/>
    <w:rsid w:val="00A00A3D"/>
    <w:rsid w:val="00A16088"/>
    <w:rsid w:val="00A226CE"/>
    <w:rsid w:val="00A25903"/>
    <w:rsid w:val="00A44E58"/>
    <w:rsid w:val="00A47816"/>
    <w:rsid w:val="00A52A31"/>
    <w:rsid w:val="00A54ED8"/>
    <w:rsid w:val="00A56DDC"/>
    <w:rsid w:val="00A5764A"/>
    <w:rsid w:val="00A86153"/>
    <w:rsid w:val="00AA24F7"/>
    <w:rsid w:val="00AB0E0A"/>
    <w:rsid w:val="00AC3F84"/>
    <w:rsid w:val="00AC5FA6"/>
    <w:rsid w:val="00AE2967"/>
    <w:rsid w:val="00AF2FFA"/>
    <w:rsid w:val="00AF6FF4"/>
    <w:rsid w:val="00B0115D"/>
    <w:rsid w:val="00B03A56"/>
    <w:rsid w:val="00B06653"/>
    <w:rsid w:val="00B25DC0"/>
    <w:rsid w:val="00B417E4"/>
    <w:rsid w:val="00B5018A"/>
    <w:rsid w:val="00B517A2"/>
    <w:rsid w:val="00B55226"/>
    <w:rsid w:val="00B83F69"/>
    <w:rsid w:val="00BA41DC"/>
    <w:rsid w:val="00BC4694"/>
    <w:rsid w:val="00BF5EE3"/>
    <w:rsid w:val="00C05BF8"/>
    <w:rsid w:val="00C065EA"/>
    <w:rsid w:val="00C10C86"/>
    <w:rsid w:val="00C32A35"/>
    <w:rsid w:val="00C50F27"/>
    <w:rsid w:val="00C51F52"/>
    <w:rsid w:val="00C531F2"/>
    <w:rsid w:val="00C67456"/>
    <w:rsid w:val="00C77091"/>
    <w:rsid w:val="00C90137"/>
    <w:rsid w:val="00C95E7F"/>
    <w:rsid w:val="00C95FE0"/>
    <w:rsid w:val="00CA688B"/>
    <w:rsid w:val="00CC1BE8"/>
    <w:rsid w:val="00CF1A25"/>
    <w:rsid w:val="00CF31BF"/>
    <w:rsid w:val="00CF46AE"/>
    <w:rsid w:val="00D00A2B"/>
    <w:rsid w:val="00D03FF8"/>
    <w:rsid w:val="00D123F1"/>
    <w:rsid w:val="00D2235B"/>
    <w:rsid w:val="00D22930"/>
    <w:rsid w:val="00D24F79"/>
    <w:rsid w:val="00D30536"/>
    <w:rsid w:val="00D532D2"/>
    <w:rsid w:val="00D61195"/>
    <w:rsid w:val="00D632AA"/>
    <w:rsid w:val="00DA4F9B"/>
    <w:rsid w:val="00DD1F66"/>
    <w:rsid w:val="00DD2ACF"/>
    <w:rsid w:val="00DD533F"/>
    <w:rsid w:val="00DF5CC9"/>
    <w:rsid w:val="00E13B39"/>
    <w:rsid w:val="00E41C69"/>
    <w:rsid w:val="00E5158D"/>
    <w:rsid w:val="00E53A97"/>
    <w:rsid w:val="00E564EA"/>
    <w:rsid w:val="00E64F97"/>
    <w:rsid w:val="00E8536D"/>
    <w:rsid w:val="00E87AA7"/>
    <w:rsid w:val="00E87B41"/>
    <w:rsid w:val="00E90FDC"/>
    <w:rsid w:val="00E94F88"/>
    <w:rsid w:val="00EB1069"/>
    <w:rsid w:val="00EE5794"/>
    <w:rsid w:val="00EE7A29"/>
    <w:rsid w:val="00EF5FF2"/>
    <w:rsid w:val="00F01F52"/>
    <w:rsid w:val="00F07A86"/>
    <w:rsid w:val="00F12A67"/>
    <w:rsid w:val="00F20ACA"/>
    <w:rsid w:val="00F322D4"/>
    <w:rsid w:val="00F32E74"/>
    <w:rsid w:val="00F41014"/>
    <w:rsid w:val="00F44AE6"/>
    <w:rsid w:val="00F47290"/>
    <w:rsid w:val="00F5711D"/>
    <w:rsid w:val="00F76A45"/>
    <w:rsid w:val="00F87B64"/>
    <w:rsid w:val="00F95981"/>
    <w:rsid w:val="00FA0F36"/>
    <w:rsid w:val="00FB1412"/>
    <w:rsid w:val="00FB3B6E"/>
    <w:rsid w:val="00FD06BC"/>
    <w:rsid w:val="00FE47A9"/>
    <w:rsid w:val="00FE71AB"/>
    <w:rsid w:val="00FE79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98AC22"/>
  <w15:chartTrackingRefBased/>
  <w15:docId w15:val="{C8CAE124-4E0A-4DC8-8960-A2210E01B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標楷體" w:hAnsi="Times New Roman" w:cs="標楷體"/>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56F98"/>
    <w:pPr>
      <w:widowControl w:val="0"/>
      <w:spacing w:line="360" w:lineRule="auto"/>
    </w:pPr>
  </w:style>
  <w:style w:type="paragraph" w:styleId="1">
    <w:name w:val="heading 1"/>
    <w:next w:val="a"/>
    <w:link w:val="10"/>
    <w:autoRedefine/>
    <w:uiPriority w:val="9"/>
    <w:qFormat/>
    <w:rsid w:val="004F1E75"/>
    <w:pPr>
      <w:keepNext/>
      <w:numPr>
        <w:numId w:val="44"/>
      </w:numPr>
      <w:spacing w:before="180" w:after="180"/>
      <w:outlineLvl w:val="0"/>
    </w:pPr>
    <w:rPr>
      <w:rFonts w:cs="Times New Roman"/>
      <w:b/>
      <w:kern w:val="0"/>
      <w:sz w:val="32"/>
    </w:rPr>
  </w:style>
  <w:style w:type="paragraph" w:styleId="2">
    <w:name w:val="heading 2"/>
    <w:next w:val="a"/>
    <w:link w:val="20"/>
    <w:autoRedefine/>
    <w:uiPriority w:val="9"/>
    <w:unhideWhenUsed/>
    <w:qFormat/>
    <w:rsid w:val="000D12AD"/>
    <w:pPr>
      <w:keepNext/>
      <w:numPr>
        <w:ilvl w:val="1"/>
        <w:numId w:val="44"/>
      </w:numPr>
      <w:spacing w:line="360" w:lineRule="auto"/>
      <w:outlineLvl w:val="1"/>
    </w:pPr>
    <w:rPr>
      <w:rFonts w:cstheme="majorBidi"/>
      <w:b/>
      <w:bCs/>
      <w:sz w:val="28"/>
      <w:szCs w:val="48"/>
    </w:rPr>
  </w:style>
  <w:style w:type="paragraph" w:styleId="3">
    <w:name w:val="heading 3"/>
    <w:next w:val="a"/>
    <w:link w:val="30"/>
    <w:autoRedefine/>
    <w:uiPriority w:val="9"/>
    <w:unhideWhenUsed/>
    <w:qFormat/>
    <w:rsid w:val="000D12AD"/>
    <w:pPr>
      <w:numPr>
        <w:ilvl w:val="2"/>
        <w:numId w:val="44"/>
      </w:numPr>
      <w:spacing w:line="360" w:lineRule="auto"/>
      <w:outlineLvl w:val="2"/>
    </w:pPr>
    <w:rPr>
      <w:rFonts w:cstheme="majorBidi"/>
      <w:b/>
      <w:bCs/>
      <w:szCs w:val="48"/>
    </w:rPr>
  </w:style>
  <w:style w:type="paragraph" w:styleId="4">
    <w:name w:val="heading 4"/>
    <w:next w:val="a"/>
    <w:link w:val="40"/>
    <w:autoRedefine/>
    <w:uiPriority w:val="9"/>
    <w:unhideWhenUsed/>
    <w:qFormat/>
    <w:rsid w:val="000D12AD"/>
    <w:pPr>
      <w:keepNext/>
      <w:keepLines/>
      <w:numPr>
        <w:ilvl w:val="3"/>
        <w:numId w:val="44"/>
      </w:numPr>
      <w:spacing w:before="160" w:after="40"/>
      <w:outlineLvl w:val="3"/>
    </w:pPr>
    <w:rPr>
      <w:rFonts w:cstheme="majorBidi"/>
      <w:b/>
      <w:kern w:val="0"/>
      <w:szCs w:val="28"/>
    </w:rPr>
  </w:style>
  <w:style w:type="paragraph" w:styleId="5">
    <w:name w:val="heading 5"/>
    <w:basedOn w:val="a"/>
    <w:next w:val="a"/>
    <w:link w:val="50"/>
    <w:uiPriority w:val="9"/>
    <w:semiHidden/>
    <w:unhideWhenUsed/>
    <w:qFormat/>
    <w:rsid w:val="00E8536D"/>
    <w:pPr>
      <w:keepNext/>
      <w:keepLines/>
      <w:spacing w:before="80" w:after="40"/>
      <w:outlineLvl w:val="4"/>
    </w:pPr>
    <w:rPr>
      <w:rFonts w:asciiTheme="minorHAnsi" w:eastAsiaTheme="majorEastAsia" w:hAnsiTheme="minorHAnsi" w:cstheme="majorBidi"/>
      <w:color w:val="0F4761" w:themeColor="accent1" w:themeShade="BF"/>
    </w:rPr>
  </w:style>
  <w:style w:type="paragraph" w:styleId="6">
    <w:name w:val="heading 6"/>
    <w:basedOn w:val="a"/>
    <w:next w:val="a"/>
    <w:link w:val="60"/>
    <w:uiPriority w:val="9"/>
    <w:semiHidden/>
    <w:unhideWhenUsed/>
    <w:qFormat/>
    <w:rsid w:val="00E8536D"/>
    <w:pPr>
      <w:keepNext/>
      <w:keepLines/>
      <w:spacing w:before="40"/>
      <w:outlineLvl w:val="5"/>
    </w:pPr>
    <w:rPr>
      <w:rFonts w:asciiTheme="minorHAnsi" w:eastAsiaTheme="majorEastAsia" w:hAnsiTheme="minorHAnsi" w:cstheme="majorBidi"/>
      <w:color w:val="595959" w:themeColor="text1" w:themeTint="A6"/>
    </w:rPr>
  </w:style>
  <w:style w:type="paragraph" w:styleId="7">
    <w:name w:val="heading 7"/>
    <w:basedOn w:val="a"/>
    <w:next w:val="a"/>
    <w:link w:val="70"/>
    <w:uiPriority w:val="9"/>
    <w:semiHidden/>
    <w:unhideWhenUsed/>
    <w:qFormat/>
    <w:rsid w:val="00E8536D"/>
    <w:pPr>
      <w:keepNext/>
      <w:keepLines/>
      <w:spacing w:before="4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E8536D"/>
    <w:pPr>
      <w:keepNext/>
      <w:keepLines/>
      <w:spacing w:before="40"/>
      <w:outlineLvl w:val="7"/>
    </w:pPr>
    <w:rPr>
      <w:rFonts w:asciiTheme="minorHAnsi" w:eastAsiaTheme="majorEastAsia" w:hAnsiTheme="minorHAnsi" w:cstheme="majorBidi"/>
      <w:color w:val="272727" w:themeColor="text1" w:themeTint="D8"/>
    </w:rPr>
  </w:style>
  <w:style w:type="paragraph" w:styleId="9">
    <w:name w:val="heading 9"/>
    <w:basedOn w:val="a"/>
    <w:next w:val="a"/>
    <w:link w:val="90"/>
    <w:uiPriority w:val="9"/>
    <w:semiHidden/>
    <w:unhideWhenUsed/>
    <w:qFormat/>
    <w:rsid w:val="00E8536D"/>
    <w:pPr>
      <w:keepNext/>
      <w:keepLines/>
      <w:spacing w:before="4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標題 3 字元"/>
    <w:basedOn w:val="a0"/>
    <w:link w:val="3"/>
    <w:uiPriority w:val="9"/>
    <w:rsid w:val="000D12AD"/>
    <w:rPr>
      <w:rFonts w:cstheme="majorBidi"/>
      <w:b/>
      <w:bCs/>
      <w:szCs w:val="48"/>
    </w:rPr>
  </w:style>
  <w:style w:type="paragraph" w:customStyle="1" w:styleId="11">
    <w:name w:val="樣式1"/>
    <w:basedOn w:val="a"/>
    <w:link w:val="12"/>
    <w:qFormat/>
    <w:rsid w:val="007B482A"/>
    <w:rPr>
      <w:rFonts w:ascii="標楷體" w:hAnsi="標楷體"/>
    </w:rPr>
  </w:style>
  <w:style w:type="character" w:customStyle="1" w:styleId="12">
    <w:name w:val="樣式1 字元"/>
    <w:basedOn w:val="a0"/>
    <w:link w:val="11"/>
    <w:rsid w:val="007B482A"/>
    <w:rPr>
      <w:rFonts w:ascii="標楷體" w:eastAsia="標楷體" w:hAnsi="標楷體" w:cs="標楷體"/>
    </w:rPr>
  </w:style>
  <w:style w:type="character" w:customStyle="1" w:styleId="20">
    <w:name w:val="標題 2 字元"/>
    <w:basedOn w:val="a0"/>
    <w:link w:val="2"/>
    <w:uiPriority w:val="9"/>
    <w:rsid w:val="000D12AD"/>
    <w:rPr>
      <w:rFonts w:cstheme="majorBidi"/>
      <w:b/>
      <w:bCs/>
      <w:sz w:val="28"/>
      <w:szCs w:val="48"/>
    </w:rPr>
  </w:style>
  <w:style w:type="character" w:customStyle="1" w:styleId="10">
    <w:name w:val="標題 1 字元"/>
    <w:basedOn w:val="a0"/>
    <w:link w:val="1"/>
    <w:uiPriority w:val="9"/>
    <w:rsid w:val="004F1E75"/>
    <w:rPr>
      <w:rFonts w:cs="Times New Roman"/>
      <w:b/>
      <w:kern w:val="0"/>
      <w:sz w:val="32"/>
    </w:rPr>
  </w:style>
  <w:style w:type="character" w:customStyle="1" w:styleId="40">
    <w:name w:val="標題 4 字元"/>
    <w:basedOn w:val="a0"/>
    <w:link w:val="4"/>
    <w:uiPriority w:val="9"/>
    <w:rsid w:val="000D12AD"/>
    <w:rPr>
      <w:rFonts w:cstheme="majorBidi"/>
      <w:b/>
      <w:kern w:val="0"/>
      <w:szCs w:val="28"/>
    </w:rPr>
  </w:style>
  <w:style w:type="character" w:customStyle="1" w:styleId="50">
    <w:name w:val="標題 5 字元"/>
    <w:basedOn w:val="a0"/>
    <w:link w:val="5"/>
    <w:uiPriority w:val="9"/>
    <w:semiHidden/>
    <w:rsid w:val="00E8536D"/>
    <w:rPr>
      <w:rFonts w:asciiTheme="minorHAnsi" w:eastAsiaTheme="majorEastAsia" w:hAnsiTheme="minorHAnsi" w:cstheme="majorBidi"/>
      <w:color w:val="0F4761" w:themeColor="accent1" w:themeShade="BF"/>
    </w:rPr>
  </w:style>
  <w:style w:type="character" w:customStyle="1" w:styleId="60">
    <w:name w:val="標題 6 字元"/>
    <w:basedOn w:val="a0"/>
    <w:link w:val="6"/>
    <w:uiPriority w:val="9"/>
    <w:semiHidden/>
    <w:rsid w:val="00E8536D"/>
    <w:rPr>
      <w:rFonts w:asciiTheme="minorHAnsi" w:eastAsiaTheme="majorEastAsia" w:hAnsiTheme="minorHAnsi" w:cstheme="majorBidi"/>
      <w:color w:val="595959" w:themeColor="text1" w:themeTint="A6"/>
    </w:rPr>
  </w:style>
  <w:style w:type="character" w:customStyle="1" w:styleId="70">
    <w:name w:val="標題 7 字元"/>
    <w:basedOn w:val="a0"/>
    <w:link w:val="7"/>
    <w:uiPriority w:val="9"/>
    <w:semiHidden/>
    <w:rsid w:val="00E8536D"/>
    <w:rPr>
      <w:rFonts w:asciiTheme="minorHAnsi" w:eastAsiaTheme="majorEastAsia" w:hAnsiTheme="minorHAnsi" w:cstheme="majorBidi"/>
      <w:color w:val="595959" w:themeColor="text1" w:themeTint="A6"/>
    </w:rPr>
  </w:style>
  <w:style w:type="character" w:customStyle="1" w:styleId="80">
    <w:name w:val="標題 8 字元"/>
    <w:basedOn w:val="a0"/>
    <w:link w:val="8"/>
    <w:uiPriority w:val="9"/>
    <w:semiHidden/>
    <w:rsid w:val="00E8536D"/>
    <w:rPr>
      <w:rFonts w:asciiTheme="minorHAnsi" w:eastAsiaTheme="majorEastAsia" w:hAnsiTheme="minorHAnsi" w:cstheme="majorBidi"/>
      <w:color w:val="272727" w:themeColor="text1" w:themeTint="D8"/>
    </w:rPr>
  </w:style>
  <w:style w:type="character" w:customStyle="1" w:styleId="90">
    <w:name w:val="標題 9 字元"/>
    <w:basedOn w:val="a0"/>
    <w:link w:val="9"/>
    <w:uiPriority w:val="9"/>
    <w:semiHidden/>
    <w:rsid w:val="00E8536D"/>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E8536D"/>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E8536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E8536D"/>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E8536D"/>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E8536D"/>
    <w:pPr>
      <w:spacing w:before="160" w:after="160"/>
      <w:jc w:val="center"/>
    </w:pPr>
    <w:rPr>
      <w:i/>
      <w:iCs/>
      <w:color w:val="404040" w:themeColor="text1" w:themeTint="BF"/>
    </w:rPr>
  </w:style>
  <w:style w:type="character" w:customStyle="1" w:styleId="a8">
    <w:name w:val="引文 字元"/>
    <w:basedOn w:val="a0"/>
    <w:link w:val="a7"/>
    <w:uiPriority w:val="29"/>
    <w:rsid w:val="00E8536D"/>
    <w:rPr>
      <w:i/>
      <w:iCs/>
      <w:color w:val="404040" w:themeColor="text1" w:themeTint="BF"/>
    </w:rPr>
  </w:style>
  <w:style w:type="paragraph" w:styleId="a9">
    <w:name w:val="List Paragraph"/>
    <w:basedOn w:val="a"/>
    <w:uiPriority w:val="34"/>
    <w:qFormat/>
    <w:rsid w:val="00E8536D"/>
    <w:pPr>
      <w:ind w:left="720"/>
      <w:contextualSpacing/>
    </w:pPr>
  </w:style>
  <w:style w:type="character" w:styleId="aa">
    <w:name w:val="Intense Emphasis"/>
    <w:basedOn w:val="a0"/>
    <w:uiPriority w:val="21"/>
    <w:qFormat/>
    <w:rsid w:val="00E8536D"/>
    <w:rPr>
      <w:i/>
      <w:iCs/>
      <w:color w:val="0F4761" w:themeColor="accent1" w:themeShade="BF"/>
    </w:rPr>
  </w:style>
  <w:style w:type="paragraph" w:styleId="ab">
    <w:name w:val="Intense Quote"/>
    <w:basedOn w:val="a"/>
    <w:next w:val="a"/>
    <w:link w:val="ac"/>
    <w:uiPriority w:val="30"/>
    <w:qFormat/>
    <w:rsid w:val="00E8536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E8536D"/>
    <w:rPr>
      <w:i/>
      <w:iCs/>
      <w:color w:val="0F4761" w:themeColor="accent1" w:themeShade="BF"/>
    </w:rPr>
  </w:style>
  <w:style w:type="character" w:styleId="ad">
    <w:name w:val="Intense Reference"/>
    <w:basedOn w:val="a0"/>
    <w:uiPriority w:val="32"/>
    <w:qFormat/>
    <w:rsid w:val="00E8536D"/>
    <w:rPr>
      <w:b/>
      <w:bCs/>
      <w:smallCaps/>
      <w:color w:val="0F4761" w:themeColor="accent1" w:themeShade="BF"/>
      <w:spacing w:val="5"/>
    </w:rPr>
  </w:style>
  <w:style w:type="paragraph" w:styleId="ae">
    <w:name w:val="No Spacing"/>
    <w:uiPriority w:val="1"/>
    <w:qFormat/>
    <w:rsid w:val="00E8536D"/>
    <w:pPr>
      <w:widowControl w:val="0"/>
    </w:pPr>
  </w:style>
  <w:style w:type="table" w:styleId="af">
    <w:name w:val="Table Grid"/>
    <w:basedOn w:val="a1"/>
    <w:uiPriority w:val="39"/>
    <w:rsid w:val="00E853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E8536D"/>
    <w:rPr>
      <w:color w:val="666666"/>
    </w:rPr>
  </w:style>
  <w:style w:type="paragraph" w:styleId="af1">
    <w:name w:val="caption"/>
    <w:basedOn w:val="a"/>
    <w:next w:val="a"/>
    <w:uiPriority w:val="35"/>
    <w:unhideWhenUsed/>
    <w:qFormat/>
    <w:rsid w:val="00E8536D"/>
    <w:rPr>
      <w:sz w:val="20"/>
      <w:szCs w:val="20"/>
    </w:rPr>
  </w:style>
  <w:style w:type="paragraph" w:styleId="af2">
    <w:name w:val="header"/>
    <w:basedOn w:val="a"/>
    <w:link w:val="af3"/>
    <w:uiPriority w:val="99"/>
    <w:unhideWhenUsed/>
    <w:rsid w:val="00F5711D"/>
    <w:pPr>
      <w:tabs>
        <w:tab w:val="center" w:pos="4153"/>
        <w:tab w:val="right" w:pos="8306"/>
      </w:tabs>
      <w:snapToGrid w:val="0"/>
    </w:pPr>
    <w:rPr>
      <w:sz w:val="20"/>
      <w:szCs w:val="20"/>
    </w:rPr>
  </w:style>
  <w:style w:type="character" w:customStyle="1" w:styleId="af3">
    <w:name w:val="頁首 字元"/>
    <w:basedOn w:val="a0"/>
    <w:link w:val="af2"/>
    <w:uiPriority w:val="99"/>
    <w:rsid w:val="00F5711D"/>
    <w:rPr>
      <w:sz w:val="20"/>
      <w:szCs w:val="20"/>
    </w:rPr>
  </w:style>
  <w:style w:type="paragraph" w:styleId="af4">
    <w:name w:val="footer"/>
    <w:basedOn w:val="a"/>
    <w:link w:val="af5"/>
    <w:uiPriority w:val="99"/>
    <w:unhideWhenUsed/>
    <w:rsid w:val="00F5711D"/>
    <w:pPr>
      <w:tabs>
        <w:tab w:val="center" w:pos="4153"/>
        <w:tab w:val="right" w:pos="8306"/>
      </w:tabs>
      <w:snapToGrid w:val="0"/>
    </w:pPr>
    <w:rPr>
      <w:sz w:val="20"/>
      <w:szCs w:val="20"/>
    </w:rPr>
  </w:style>
  <w:style w:type="character" w:customStyle="1" w:styleId="af5">
    <w:name w:val="頁尾 字元"/>
    <w:basedOn w:val="a0"/>
    <w:link w:val="af4"/>
    <w:uiPriority w:val="99"/>
    <w:rsid w:val="00F5711D"/>
    <w:rPr>
      <w:sz w:val="20"/>
      <w:szCs w:val="20"/>
    </w:rPr>
  </w:style>
  <w:style w:type="table" w:customStyle="1" w:styleId="13">
    <w:name w:val="表格格線1"/>
    <w:basedOn w:val="a1"/>
    <w:next w:val="af"/>
    <w:uiPriority w:val="39"/>
    <w:rsid w:val="00C065EA"/>
    <w:rPr>
      <w:rFonts w:ascii="Calibri" w:eastAsia="新細明體"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無清單1"/>
    <w:next w:val="a2"/>
    <w:uiPriority w:val="99"/>
    <w:semiHidden/>
    <w:unhideWhenUsed/>
    <w:rsid w:val="006909BC"/>
  </w:style>
  <w:style w:type="paragraph" w:customStyle="1" w:styleId="15">
    <w:name w:val="頁首1"/>
    <w:basedOn w:val="a"/>
    <w:next w:val="af2"/>
    <w:uiPriority w:val="99"/>
    <w:unhideWhenUsed/>
    <w:rsid w:val="006909BC"/>
    <w:pPr>
      <w:tabs>
        <w:tab w:val="center" w:pos="4153"/>
        <w:tab w:val="right" w:pos="8306"/>
      </w:tabs>
      <w:snapToGrid w:val="0"/>
      <w:spacing w:line="240" w:lineRule="auto"/>
    </w:pPr>
    <w:rPr>
      <w:sz w:val="20"/>
      <w:szCs w:val="20"/>
    </w:rPr>
  </w:style>
  <w:style w:type="paragraph" w:customStyle="1" w:styleId="16">
    <w:name w:val="頁尾1"/>
    <w:basedOn w:val="a"/>
    <w:next w:val="af4"/>
    <w:uiPriority w:val="99"/>
    <w:unhideWhenUsed/>
    <w:rsid w:val="006909BC"/>
    <w:pPr>
      <w:tabs>
        <w:tab w:val="center" w:pos="4153"/>
        <w:tab w:val="right" w:pos="8306"/>
      </w:tabs>
      <w:snapToGrid w:val="0"/>
      <w:spacing w:line="240" w:lineRule="auto"/>
    </w:pPr>
    <w:rPr>
      <w:sz w:val="20"/>
      <w:szCs w:val="20"/>
    </w:rPr>
  </w:style>
  <w:style w:type="numbering" w:customStyle="1" w:styleId="110">
    <w:name w:val="無清單11"/>
    <w:next w:val="a2"/>
    <w:uiPriority w:val="99"/>
    <w:semiHidden/>
    <w:unhideWhenUsed/>
    <w:rsid w:val="006909BC"/>
  </w:style>
  <w:style w:type="character" w:styleId="af6">
    <w:name w:val="annotation reference"/>
    <w:basedOn w:val="a0"/>
    <w:uiPriority w:val="99"/>
    <w:semiHidden/>
    <w:unhideWhenUsed/>
    <w:rsid w:val="006909BC"/>
    <w:rPr>
      <w:sz w:val="18"/>
      <w:szCs w:val="18"/>
    </w:rPr>
  </w:style>
  <w:style w:type="paragraph" w:styleId="af7">
    <w:name w:val="annotation text"/>
    <w:basedOn w:val="a"/>
    <w:link w:val="af8"/>
    <w:uiPriority w:val="99"/>
    <w:unhideWhenUsed/>
    <w:rsid w:val="006909BC"/>
    <w:pPr>
      <w:outlineLvl w:val="3"/>
    </w:pPr>
    <w:rPr>
      <w:rFonts w:ascii="標楷體" w:hAnsi="標楷體"/>
    </w:rPr>
  </w:style>
  <w:style w:type="character" w:customStyle="1" w:styleId="af8">
    <w:name w:val="註解文字 字元"/>
    <w:basedOn w:val="a0"/>
    <w:link w:val="af7"/>
    <w:uiPriority w:val="99"/>
    <w:rsid w:val="006909BC"/>
    <w:rPr>
      <w:rFonts w:ascii="標楷體" w:hAnsi="標楷體"/>
    </w:rPr>
  </w:style>
  <w:style w:type="paragraph" w:styleId="af9">
    <w:name w:val="annotation subject"/>
    <w:basedOn w:val="af7"/>
    <w:next w:val="af7"/>
    <w:link w:val="afa"/>
    <w:uiPriority w:val="99"/>
    <w:semiHidden/>
    <w:unhideWhenUsed/>
    <w:rsid w:val="006909BC"/>
    <w:rPr>
      <w:b/>
      <w:bCs/>
    </w:rPr>
  </w:style>
  <w:style w:type="character" w:customStyle="1" w:styleId="afa">
    <w:name w:val="註解主旨 字元"/>
    <w:basedOn w:val="af8"/>
    <w:link w:val="af9"/>
    <w:uiPriority w:val="99"/>
    <w:semiHidden/>
    <w:rsid w:val="006909BC"/>
    <w:rPr>
      <w:rFonts w:ascii="標楷體" w:hAnsi="標楷體"/>
      <w:b/>
      <w:bCs/>
    </w:rPr>
  </w:style>
  <w:style w:type="numbering" w:customStyle="1" w:styleId="111">
    <w:name w:val="無清單111"/>
    <w:next w:val="a2"/>
    <w:uiPriority w:val="99"/>
    <w:semiHidden/>
    <w:unhideWhenUsed/>
    <w:rsid w:val="006909BC"/>
  </w:style>
  <w:style w:type="paragraph" w:customStyle="1" w:styleId="msonormal0">
    <w:name w:val="msonormal"/>
    <w:basedOn w:val="a"/>
    <w:rsid w:val="006909BC"/>
    <w:pPr>
      <w:widowControl/>
      <w:spacing w:before="100" w:beforeAutospacing="1" w:after="100" w:afterAutospacing="1"/>
      <w:outlineLvl w:val="3"/>
    </w:pPr>
    <w:rPr>
      <w:rFonts w:ascii="新細明體" w:eastAsia="新細明體" w:hAnsi="新細明體" w:cs="新細明體"/>
      <w:kern w:val="0"/>
      <w:szCs w:val="24"/>
    </w:rPr>
  </w:style>
  <w:style w:type="paragraph" w:customStyle="1" w:styleId="17">
    <w:name w:val="目錄標題1"/>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2F5496"/>
      <w:szCs w:val="32"/>
    </w:rPr>
  </w:style>
  <w:style w:type="paragraph" w:styleId="21">
    <w:name w:val="toc 2"/>
    <w:basedOn w:val="a"/>
    <w:next w:val="a"/>
    <w:autoRedefine/>
    <w:uiPriority w:val="39"/>
    <w:unhideWhenUsed/>
    <w:qFormat/>
    <w:rsid w:val="00006C9B"/>
    <w:pPr>
      <w:widowControl/>
      <w:spacing w:after="100" w:line="259" w:lineRule="auto"/>
      <w:ind w:left="221"/>
      <w:outlineLvl w:val="3"/>
    </w:pPr>
    <w:rPr>
      <w:rFonts w:cs="Times New Roman"/>
      <w:kern w:val="0"/>
    </w:rPr>
  </w:style>
  <w:style w:type="paragraph" w:styleId="18">
    <w:name w:val="toc 1"/>
    <w:basedOn w:val="a"/>
    <w:next w:val="a"/>
    <w:autoRedefine/>
    <w:uiPriority w:val="39"/>
    <w:unhideWhenUsed/>
    <w:qFormat/>
    <w:rsid w:val="00006C9B"/>
    <w:pPr>
      <w:widowControl/>
      <w:spacing w:after="100" w:line="259" w:lineRule="auto"/>
      <w:outlineLvl w:val="3"/>
    </w:pPr>
    <w:rPr>
      <w:rFonts w:cs="Times New Roman"/>
      <w:b/>
      <w:kern w:val="0"/>
    </w:rPr>
  </w:style>
  <w:style w:type="paragraph" w:styleId="31">
    <w:name w:val="toc 3"/>
    <w:basedOn w:val="a"/>
    <w:next w:val="a"/>
    <w:autoRedefine/>
    <w:uiPriority w:val="39"/>
    <w:unhideWhenUsed/>
    <w:qFormat/>
    <w:rsid w:val="00A54ED8"/>
    <w:pPr>
      <w:widowControl/>
      <w:spacing w:after="100" w:line="259" w:lineRule="auto"/>
      <w:ind w:left="442"/>
      <w:outlineLvl w:val="3"/>
    </w:pPr>
    <w:rPr>
      <w:rFonts w:cs="Times New Roman"/>
      <w:kern w:val="0"/>
    </w:rPr>
  </w:style>
  <w:style w:type="table" w:customStyle="1" w:styleId="112">
    <w:name w:val="表格格線11"/>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
    <w:name w:val="無清單2"/>
    <w:next w:val="a2"/>
    <w:uiPriority w:val="99"/>
    <w:semiHidden/>
    <w:unhideWhenUsed/>
    <w:rsid w:val="006909BC"/>
  </w:style>
  <w:style w:type="table" w:customStyle="1" w:styleId="23">
    <w:name w:val="表格格線2"/>
    <w:basedOn w:val="a1"/>
    <w:next w:val="af"/>
    <w:uiPriority w:val="39"/>
    <w:rsid w:val="006909BC"/>
    <w:rPr>
      <w:rFonts w:ascii="Calibri" w:eastAsia="Times New Roman"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9">
    <w:name w:val="頁首 字元1"/>
    <w:basedOn w:val="a0"/>
    <w:uiPriority w:val="99"/>
    <w:rsid w:val="006909BC"/>
    <w:rPr>
      <w:sz w:val="20"/>
      <w:szCs w:val="20"/>
    </w:rPr>
  </w:style>
  <w:style w:type="character" w:customStyle="1" w:styleId="1a">
    <w:name w:val="頁尾 字元1"/>
    <w:basedOn w:val="a0"/>
    <w:uiPriority w:val="99"/>
    <w:rsid w:val="006909BC"/>
    <w:rPr>
      <w:sz w:val="20"/>
      <w:szCs w:val="20"/>
    </w:rPr>
  </w:style>
  <w:style w:type="paragraph" w:styleId="afb">
    <w:name w:val="TOC Heading"/>
    <w:basedOn w:val="1"/>
    <w:next w:val="a"/>
    <w:uiPriority w:val="39"/>
    <w:unhideWhenUsed/>
    <w:qFormat/>
    <w:rsid w:val="006909BC"/>
    <w:pPr>
      <w:keepLines/>
      <w:numPr>
        <w:numId w:val="0"/>
      </w:numPr>
      <w:spacing w:before="240" w:after="0" w:line="259" w:lineRule="auto"/>
      <w:outlineLvl w:val="9"/>
    </w:pPr>
    <w:rPr>
      <w:rFonts w:asciiTheme="majorHAnsi" w:hAnsiTheme="majorHAnsi"/>
      <w:b w:val="0"/>
      <w:bCs/>
      <w:color w:val="0F4761" w:themeColor="accent1" w:themeShade="BF"/>
      <w:szCs w:val="32"/>
    </w:rPr>
  </w:style>
  <w:style w:type="paragraph" w:styleId="afc">
    <w:name w:val="Revision"/>
    <w:hidden/>
    <w:uiPriority w:val="99"/>
    <w:semiHidden/>
    <w:rsid w:val="004E2752"/>
  </w:style>
  <w:style w:type="table" w:customStyle="1" w:styleId="afd">
    <w:name w:val="樣式"/>
    <w:basedOn w:val="a1"/>
    <w:uiPriority w:val="99"/>
    <w:rsid w:val="00AC3F84"/>
    <w:pPr>
      <w:jc w:val="center"/>
    </w:pPr>
    <w:tblPr>
      <w:jc w:val="center"/>
      <w:tblBorders>
        <w:top w:val="single" w:sz="12" w:space="0" w:color="auto"/>
        <w:bottom w:val="single" w:sz="12" w:space="0" w:color="auto"/>
      </w:tblBorders>
    </w:tblPr>
    <w:trPr>
      <w:jc w:val="center"/>
    </w:trPr>
    <w:tcPr>
      <w:vAlign w:val="center"/>
    </w:tcPr>
    <w:tblStylePr w:type="firstRow">
      <w:tblPr/>
      <w:tcPr>
        <w:tcBorders>
          <w:bottom w:val="double" w:sz="4" w:space="0" w:color="auto"/>
        </w:tcBorders>
      </w:tcPr>
    </w:tblStylePr>
  </w:style>
  <w:style w:type="character" w:styleId="afe">
    <w:name w:val="Hyperlink"/>
    <w:basedOn w:val="a0"/>
    <w:uiPriority w:val="99"/>
    <w:unhideWhenUsed/>
    <w:rsid w:val="00942B5E"/>
    <w:rPr>
      <w:color w:val="467886" w:themeColor="hyperlink"/>
      <w:u w:val="single"/>
    </w:rPr>
  </w:style>
  <w:style w:type="paragraph" w:styleId="aff">
    <w:name w:val="table of figures"/>
    <w:basedOn w:val="a"/>
    <w:next w:val="a"/>
    <w:autoRedefine/>
    <w:uiPriority w:val="99"/>
    <w:unhideWhenUsed/>
    <w:rsid w:val="00026EA1"/>
    <w:pPr>
      <w:ind w:left="2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svg"/><Relationship Id="rId21" Type="http://schemas.openxmlformats.org/officeDocument/2006/relationships/image" Target="media/image8.svg"/><Relationship Id="rId34" Type="http://schemas.openxmlformats.org/officeDocument/2006/relationships/image" Target="media/image21.png"/><Relationship Id="rId42" Type="http://schemas.openxmlformats.org/officeDocument/2006/relationships/image" Target="media/image29.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sv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svg"/><Relationship Id="rId40" Type="http://schemas.openxmlformats.org/officeDocument/2006/relationships/image" Target="media/image27.png"/><Relationship Id="rId45" Type="http://schemas.openxmlformats.org/officeDocument/2006/relationships/image" Target="media/image32.svg"/><Relationship Id="rId5" Type="http://schemas.openxmlformats.org/officeDocument/2006/relationships/webSettings" Target="webSettings.xml"/><Relationship Id="rId15" Type="http://schemas.openxmlformats.org/officeDocument/2006/relationships/image" Target="media/image2.svg"/><Relationship Id="rId23" Type="http://schemas.openxmlformats.org/officeDocument/2006/relationships/image" Target="media/image10.svg"/><Relationship Id="rId28" Type="http://schemas.openxmlformats.org/officeDocument/2006/relationships/image" Target="media/image15.png"/><Relationship Id="rId36" Type="http://schemas.openxmlformats.org/officeDocument/2006/relationships/image" Target="media/image23.png"/><Relationship Id="rId10" Type="http://schemas.microsoft.com/office/2011/relationships/commentsExtended" Target="commentsExtended.xml"/><Relationship Id="rId19" Type="http://schemas.openxmlformats.org/officeDocument/2006/relationships/image" Target="media/image6.svg"/><Relationship Id="rId31" Type="http://schemas.openxmlformats.org/officeDocument/2006/relationships/image" Target="media/image18.sv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sv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image" Target="media/image30.svg"/><Relationship Id="rId48"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4.svg"/><Relationship Id="rId25" Type="http://schemas.openxmlformats.org/officeDocument/2006/relationships/image" Target="media/image12.svg"/><Relationship Id="rId33" Type="http://schemas.openxmlformats.org/officeDocument/2006/relationships/image" Target="media/image20.sv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sv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A63A7B-DA17-4476-9C83-B8CDAB2EE3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1011</TotalTime>
  <Pages>89</Pages>
  <Words>13060</Words>
  <Characters>74443</Characters>
  <Application>Microsoft Office Word</Application>
  <DocSecurity>0</DocSecurity>
  <Lines>620</Lines>
  <Paragraphs>174</Paragraphs>
  <ScaleCrop>false</ScaleCrop>
  <Company/>
  <LinksUpToDate>false</LinksUpToDate>
  <CharactersWithSpaces>87329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昱嫻 郭</dc:creator>
  <cp:keywords/>
  <dc:description/>
  <cp:lastModifiedBy>Chun-Huo Chiu</cp:lastModifiedBy>
  <cp:revision>201</cp:revision>
  <cp:lastPrinted>2024-04-09T09:05:00Z</cp:lastPrinted>
  <dcterms:created xsi:type="dcterms:W3CDTF">2024-02-17T08:13:00Z</dcterms:created>
  <dcterms:modified xsi:type="dcterms:W3CDTF">2024-04-11T10:22:00Z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8beb6034-d3e6-42bf-a30c-87fb45fe80b2</vt:lpwstr>
  </property>
</Properties>
</file>